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0FCEDD" w14:textId="011520CF" w:rsidR="00FA3FD2" w:rsidRDefault="00B47F57" w:rsidP="00573B6A">
      <w:pPr>
        <w:pStyle w:val="Heading1"/>
      </w:pPr>
      <w:bookmarkStart w:id="0" w:name="_Hlk126343401"/>
      <w:r w:rsidRPr="00A40B4B">
        <w:t>Figu</w:t>
      </w:r>
      <w:r w:rsidR="00D21531" w:rsidRPr="00A40B4B">
        <w:t>res</w:t>
      </w:r>
    </w:p>
    <w:p w14:paraId="229854A2" w14:textId="4ABB286D" w:rsidR="00D20162" w:rsidRPr="00D20162" w:rsidRDefault="00D20162" w:rsidP="00E930C2">
      <w:pPr>
        <w:pStyle w:val="Heading2"/>
      </w:pPr>
      <w:r w:rsidRPr="00E930C2">
        <w:rPr>
          <w:rStyle w:val="Heading2Char"/>
          <w:rFonts w:eastAsiaTheme="minorHAnsi"/>
          <w:b/>
          <w:bCs/>
        </w:rPr>
        <w:t>Figure 1</w:t>
      </w:r>
    </w:p>
    <w:p w14:paraId="7CBC2197" w14:textId="2AB6109F" w:rsidR="00266363" w:rsidRDefault="00266363" w:rsidP="00573B6A">
      <w:pPr>
        <w:rPr>
          <w:noProof/>
        </w:rPr>
      </w:pPr>
      <w:r w:rsidRPr="00C97AD2">
        <w:rPr>
          <w:noProof/>
          <w:lang w:val="en-US"/>
        </w:rPr>
        <w:drawing>
          <wp:inline distT="0" distB="0" distL="0" distR="0" wp14:anchorId="25A85F08" wp14:editId="15ECFCBB">
            <wp:extent cx="5643228" cy="305975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3228" cy="3059755"/>
                    </a:xfrm>
                    <a:prstGeom prst="rect">
                      <a:avLst/>
                    </a:prstGeom>
                  </pic:spPr>
                </pic:pic>
              </a:graphicData>
            </a:graphic>
          </wp:inline>
        </w:drawing>
      </w:r>
    </w:p>
    <w:p w14:paraId="08E36FBB" w14:textId="25499C94" w:rsidR="00DA3D8A" w:rsidRPr="00AF488A" w:rsidRDefault="001E0C3A" w:rsidP="00E930C2">
      <w:pPr>
        <w:pStyle w:val="Heading3"/>
      </w:pPr>
      <w:bookmarkStart w:id="1" w:name="_Hlk127279251"/>
      <w:ins w:id="2" w:author="Scheltema, R.A. (Richard)" w:date="2023-05-17T15:34:00Z">
        <w:r>
          <w:t>Increasing complexity leads to</w:t>
        </w:r>
      </w:ins>
      <w:ins w:id="3" w:author="Scheltema, R.A. (Richard)" w:date="2023-05-17T15:35:00Z">
        <w:r>
          <w:t xml:space="preserve"> an</w:t>
        </w:r>
      </w:ins>
      <w:ins w:id="4" w:author="Scheltema, R.A. (Richard)" w:date="2023-05-17T15:34:00Z">
        <w:r>
          <w:t xml:space="preserve"> increase </w:t>
        </w:r>
      </w:ins>
      <w:ins w:id="5" w:author="Scheltema, R.A. (Richard)" w:date="2023-05-17T15:35:00Z">
        <w:r>
          <w:t xml:space="preserve">in </w:t>
        </w:r>
      </w:ins>
      <w:ins w:id="6" w:author="Scheltema, R.A. (Richard)" w:date="2023-05-17T15:34:00Z">
        <w:r>
          <w:t>ambiguity</w:t>
        </w:r>
      </w:ins>
      <w:del w:id="7" w:author="Scheltema, R.A. (Richard)" w:date="2023-05-17T15:35:00Z">
        <w:r w:rsidR="00110CA0" w:rsidRPr="00E930C2" w:rsidDel="001E0C3A">
          <w:delText>Depicting the increase in ambiguity in a</w:delText>
        </w:r>
        <w:r w:rsidR="000A7095" w:rsidRPr="00E930C2" w:rsidDel="001E0C3A">
          <w:delText>ntibody sequencing in samples of increasing complexity</w:delText>
        </w:r>
      </w:del>
      <w:ins w:id="8" w:author="Scheltema, R.A. (Richard)" w:date="2023-05-17T15:37:00Z">
        <w:r>
          <w:t xml:space="preserve"> in LC-MS/MS experiments</w:t>
        </w:r>
      </w:ins>
      <w:ins w:id="9" w:author="Scheltema, R.A. (Richard)" w:date="2023-05-17T15:45:00Z">
        <w:r w:rsidR="001771C9">
          <w:t>.</w:t>
        </w:r>
      </w:ins>
    </w:p>
    <w:p w14:paraId="5414D004" w14:textId="09D2642E" w:rsidR="001E0C3A" w:rsidRPr="001E0C3A" w:rsidRDefault="001E0C3A" w:rsidP="00E930C2">
      <w:pPr>
        <w:rPr>
          <w:ins w:id="10" w:author="Scheltema, R.A. (Richard)" w:date="2023-05-17T15:35:00Z"/>
          <w:rPrChange w:id="11" w:author="Scheltema, R.A. (Richard)" w:date="2023-05-17T15:39:00Z">
            <w:rPr>
              <w:ins w:id="12" w:author="Scheltema, R.A. (Richard)" w:date="2023-05-17T15:35:00Z"/>
            </w:rPr>
          </w:rPrChange>
        </w:rPr>
      </w:pPr>
      <w:ins w:id="13" w:author="Scheltema, R.A. (Richard)" w:date="2023-05-17T15:41:00Z">
        <w:r>
          <w:t>LC traces (</w:t>
        </w:r>
        <w:r w:rsidR="006E6462">
          <w:t xml:space="preserve">top </w:t>
        </w:r>
        <w:r>
          <w:t xml:space="preserve">panel), MS1 trace for </w:t>
        </w:r>
      </w:ins>
      <w:ins w:id="14" w:author="Scheltema, R.A. (Richard)" w:date="2023-05-17T15:42:00Z">
        <w:r>
          <w:t>a chain</w:t>
        </w:r>
      </w:ins>
      <w:ins w:id="15" w:author="Scheltema, R.A. (Richard)" w:date="2023-05-17T15:46:00Z">
        <w:r w:rsidR="006E6462">
          <w:t xml:space="preserve"> (middle panel)</w:t>
        </w:r>
      </w:ins>
      <w:ins w:id="16" w:author="Scheltema, R.A. (Richard)" w:date="2023-05-17T15:42:00Z">
        <w:r>
          <w:t>, and MS2 trace for a selected and fragmented chain</w:t>
        </w:r>
      </w:ins>
      <w:ins w:id="17" w:author="Scheltema, R.A. (Richard)" w:date="2023-05-17T15:46:00Z">
        <w:r w:rsidR="006E6462">
          <w:t xml:space="preserve"> (bottom panel)</w:t>
        </w:r>
      </w:ins>
      <w:ins w:id="18" w:author="Scheltema, R.A. (Richard)" w:date="2023-05-17T15:41:00Z">
        <w:r>
          <w:t xml:space="preserve">. </w:t>
        </w:r>
      </w:ins>
      <w:ins w:id="19" w:author="Scheltema, R.A. (Richard)" w:date="2023-05-17T15:35:00Z">
        <w:r w:rsidRPr="001E0C3A">
          <w:rPr>
            <w:b/>
            <w:rPrChange w:id="20" w:author="Scheltema, R.A. (Richard)" w:date="2023-05-17T15:35:00Z">
              <w:rPr/>
            </w:rPrChange>
          </w:rPr>
          <w:t xml:space="preserve">(a) </w:t>
        </w:r>
      </w:ins>
      <w:ins w:id="21" w:author="Scheltema, R.A. (Richard)" w:date="2023-05-17T15:37:00Z">
        <w:r>
          <w:t>Low complexity</w:t>
        </w:r>
      </w:ins>
      <w:ins w:id="22" w:author="Scheltema, R.A. (Richard)" w:date="2023-05-17T15:35:00Z">
        <w:r>
          <w:t xml:space="preserve"> </w:t>
        </w:r>
      </w:ins>
      <w:ins w:id="23" w:author="Scheltema, R.A. (Richard)" w:date="2023-05-17T15:39:00Z">
        <w:r>
          <w:t xml:space="preserve">sample containing </w:t>
        </w:r>
      </w:ins>
      <w:ins w:id="24" w:author="Scheltema, R.A. (Richard)" w:date="2023-05-17T15:36:00Z">
        <w:r>
          <w:t>Trastuzumab</w:t>
        </w:r>
        <w:r>
          <w:t xml:space="preserve">. </w:t>
        </w:r>
        <w:r>
          <w:rPr>
            <w:b/>
          </w:rPr>
          <w:t>(b)</w:t>
        </w:r>
        <w:r>
          <w:t xml:space="preserve"> </w:t>
        </w:r>
      </w:ins>
      <w:ins w:id="25" w:author="Scheltema, R.A. (Richard)" w:date="2023-05-17T15:39:00Z">
        <w:r>
          <w:t xml:space="preserve">Mix sample containing </w:t>
        </w:r>
        <w:r w:rsidRPr="001E0C3A">
          <w:rPr>
            <w:highlight w:val="yellow"/>
            <w:rPrChange w:id="26" w:author="Scheltema, R.A. (Richard)" w:date="2023-05-17T15:39:00Z">
              <w:rPr/>
            </w:rPrChange>
          </w:rPr>
          <w:t>XXX</w:t>
        </w:r>
        <w:r>
          <w:t xml:space="preserve">. </w:t>
        </w:r>
        <w:r>
          <w:rPr>
            <w:b/>
          </w:rPr>
          <w:t>(c)</w:t>
        </w:r>
        <w:r>
          <w:t xml:space="preserve"> Polyclonal sample from </w:t>
        </w:r>
      </w:ins>
      <w:ins w:id="27" w:author="Scheltema, R.A. (Richard)" w:date="2023-05-17T15:40:00Z">
        <w:r>
          <w:t>plasma.</w:t>
        </w:r>
      </w:ins>
    </w:p>
    <w:p w14:paraId="25A75AEE" w14:textId="575AA782" w:rsidR="00C956DD" w:rsidRDefault="000A7095" w:rsidP="00E930C2">
      <w:del w:id="28" w:author="Scheltema, R.A. (Richard)" w:date="2023-05-17T15:42:00Z">
        <w:r w:rsidRPr="00F8658C" w:rsidDel="001E0C3A">
          <w:delText xml:space="preserve">To assess the performance of the </w:delText>
        </w:r>
        <w:r w:rsidR="00110CA0" w:rsidDel="001E0C3A">
          <w:delText xml:space="preserve">sequencing </w:delText>
        </w:r>
        <w:r w:rsidRPr="00F8658C" w:rsidDel="001E0C3A">
          <w:delText xml:space="preserve">workflow we analysed samples of increasing </w:delText>
        </w:r>
        <w:r w:rsidDel="001E0C3A">
          <w:delText xml:space="preserve">complexity, starting with </w:delText>
        </w:r>
        <w:r w:rsidR="00110CA0" w:rsidDel="001E0C3A">
          <w:delText xml:space="preserve">a </w:delText>
        </w:r>
        <w:r w:rsidDel="001E0C3A">
          <w:delText>purified single monoclonal antibody</w:delText>
        </w:r>
        <w:r w:rsidR="00110CA0" w:rsidDel="001E0C3A">
          <w:delText>, i.e.,</w:delText>
        </w:r>
        <w:r w:rsidDel="001E0C3A">
          <w:delText xml:space="preserve"> Trastuzumab (panel a), </w:delText>
        </w:r>
        <w:r w:rsidR="00110CA0" w:rsidRPr="00E930C2" w:rsidDel="001E0C3A">
          <w:rPr>
            <w:i/>
            <w:iCs/>
          </w:rPr>
          <w:delText>via</w:delText>
        </w:r>
        <w:r w:rsidR="00110CA0" w:rsidDel="001E0C3A">
          <w:delText xml:space="preserve"> </w:delText>
        </w:r>
        <w:r w:rsidDel="001E0C3A">
          <w:delText xml:space="preserve">a mixture of </w:delText>
        </w:r>
        <w:r w:rsidR="00110CA0" w:rsidDel="001E0C3A">
          <w:delText xml:space="preserve">3 </w:delText>
        </w:r>
        <w:r w:rsidDel="001E0C3A">
          <w:delText xml:space="preserve">monoclonal antibodies (panel b), and </w:delText>
        </w:r>
        <w:r w:rsidR="00110CA0" w:rsidDel="001E0C3A">
          <w:delText xml:space="preserve">ultimately </w:delText>
        </w:r>
        <w:r w:rsidDel="001E0C3A">
          <w:delText xml:space="preserve">a polyclonal mixture containing many IgA clones </w:delText>
        </w:r>
        <w:r w:rsidR="00110CA0" w:rsidDel="001E0C3A">
          <w:delText>in their endogenous background</w:delText>
        </w:r>
        <w:r w:rsidDel="001E0C3A">
          <w:delText xml:space="preserve"> (panel c). In the </w:delText>
        </w:r>
        <w:r w:rsidR="00110CA0" w:rsidDel="001E0C3A">
          <w:delText xml:space="preserve">LC-traces </w:delText>
        </w:r>
        <w:r w:rsidDel="001E0C3A">
          <w:delText>(</w:delText>
        </w:r>
        <w:r w:rsidRPr="00FA41AF" w:rsidDel="001E0C3A">
          <w:rPr>
            <w:i/>
            <w:iCs/>
          </w:rPr>
          <w:delText>top</w:delText>
        </w:r>
        <w:r w:rsidDel="001E0C3A">
          <w:delText>), the elution window of the targeted chain (</w:delText>
        </w:r>
        <w:r w:rsidRPr="00FA41AF" w:rsidDel="001E0C3A">
          <w:rPr>
            <w:i/>
            <w:iCs/>
          </w:rPr>
          <w:delText>red</w:delText>
        </w:r>
        <w:r w:rsidDel="001E0C3A">
          <w:delText xml:space="preserve">) becomes more crowded when the </w:delText>
        </w:r>
        <w:r w:rsidR="00110CA0" w:rsidDel="001E0C3A">
          <w:delText xml:space="preserve">smaple </w:delText>
        </w:r>
        <w:r w:rsidDel="001E0C3A">
          <w:delText>complexity increases. The deconvoluted MS1 spectra (</w:delText>
        </w:r>
        <w:r w:rsidRPr="00FA41AF" w:rsidDel="001E0C3A">
          <w:rPr>
            <w:i/>
            <w:iCs/>
          </w:rPr>
          <w:delText>middle</w:delText>
        </w:r>
        <w:r w:rsidDel="001E0C3A">
          <w:delText xml:space="preserve">) </w:delText>
        </w:r>
        <w:r w:rsidR="00110CA0" w:rsidDel="001E0C3A">
          <w:delText xml:space="preserve">dispplay </w:delText>
        </w:r>
        <w:r w:rsidDel="001E0C3A">
          <w:delText>an increasing fraction of both high- (&gt;5% relative abundance) and low-abundant (</w:delText>
        </w:r>
        <w:r w:rsidRPr="00FA41AF" w:rsidDel="001E0C3A">
          <w:rPr>
            <w:i/>
            <w:iCs/>
          </w:rPr>
          <w:delText>dark</w:delText>
        </w:r>
        <w:r w:rsidDel="001E0C3A">
          <w:delText xml:space="preserve"> and </w:delText>
        </w:r>
        <w:r w:rsidRPr="00FA41AF" w:rsidDel="001E0C3A">
          <w:rPr>
            <w:i/>
            <w:iCs/>
          </w:rPr>
          <w:delText>light</w:delText>
        </w:r>
        <w:r w:rsidDel="001E0C3A">
          <w:delText xml:space="preserve"> </w:delText>
        </w:r>
        <w:r w:rsidRPr="00FA41AF" w:rsidDel="001E0C3A">
          <w:rPr>
            <w:i/>
            <w:iCs/>
          </w:rPr>
          <w:delText>gr</w:delText>
        </w:r>
        <w:r w:rsidDel="001E0C3A">
          <w:rPr>
            <w:i/>
            <w:iCs/>
          </w:rPr>
          <w:delText>e</w:delText>
        </w:r>
        <w:r w:rsidRPr="00FA41AF" w:rsidDel="001E0C3A">
          <w:rPr>
            <w:i/>
            <w:iCs/>
          </w:rPr>
          <w:delText>y</w:delText>
        </w:r>
        <w:r w:rsidDel="001E0C3A">
          <w:delText xml:space="preserve"> respectively) clones, while </w:delText>
        </w:r>
        <w:r w:rsidR="00110CA0" w:rsidDel="001E0C3A">
          <w:delText xml:space="preserve">the </w:delText>
        </w:r>
        <w:r w:rsidDel="001E0C3A">
          <w:delText>target</w:delText>
        </w:r>
        <w:r w:rsidR="00110CA0" w:rsidDel="001E0C3A">
          <w:delText>ed</w:delText>
        </w:r>
        <w:r w:rsidDel="001E0C3A">
          <w:delText xml:space="preserve"> clone components (</w:delText>
        </w:r>
        <w:r w:rsidRPr="00FA41AF" w:rsidDel="001E0C3A">
          <w:rPr>
            <w:i/>
            <w:iCs/>
          </w:rPr>
          <w:delText>red</w:delText>
        </w:r>
        <w:r w:rsidDel="001E0C3A">
          <w:rPr>
            <w:i/>
            <w:iCs/>
          </w:rPr>
          <w:delText>: target heavy chain</w:delText>
        </w:r>
        <w:r w:rsidDel="001E0C3A">
          <w:delText xml:space="preserve">, </w:delText>
        </w:r>
        <w:r w:rsidRPr="00FA41AF" w:rsidDel="001E0C3A">
          <w:rPr>
            <w:i/>
            <w:iCs/>
          </w:rPr>
          <w:delText>blue</w:delText>
        </w:r>
        <w:r w:rsidDel="001E0C3A">
          <w:rPr>
            <w:i/>
            <w:iCs/>
          </w:rPr>
          <w:delText>: paired light chain</w:delText>
        </w:r>
        <w:r w:rsidDel="001E0C3A">
          <w:delText xml:space="preserve">, and </w:delText>
        </w:r>
        <w:r w:rsidRPr="00FA41AF" w:rsidDel="001E0C3A">
          <w:rPr>
            <w:i/>
            <w:iCs/>
          </w:rPr>
          <w:delText>purple</w:delText>
        </w:r>
        <w:r w:rsidDel="001E0C3A">
          <w:rPr>
            <w:i/>
            <w:iCs/>
          </w:rPr>
          <w:delText>: misassigned</w:delText>
        </w:r>
        <w:r w:rsidDel="001E0C3A">
          <w:delText xml:space="preserve">) make up a decreasing fraction of the total ion intensity (around 95%, 40% and 25% respectively, as shown in the pie-charts in the insets). </w:delText>
        </w:r>
        <w:r w:rsidRPr="00266363" w:rsidDel="001E0C3A">
          <w:lastRenderedPageBreak/>
          <w:delText>The averaged fragmentation spectr</w:delText>
        </w:r>
        <w:r w:rsidDel="001E0C3A">
          <w:delText>a</w:delText>
        </w:r>
        <w:r w:rsidRPr="00266363" w:rsidDel="001E0C3A">
          <w:delText xml:space="preserve"> of </w:delText>
        </w:r>
        <w:r w:rsidDel="001E0C3A">
          <w:delText>each target chain</w:delText>
        </w:r>
        <w:r w:rsidRPr="00266363" w:rsidDel="001E0C3A">
          <w:delText xml:space="preserve"> </w:delText>
        </w:r>
        <w:r w:rsidDel="001E0C3A">
          <w:delText>(</w:delText>
        </w:r>
        <w:r w:rsidRPr="00FA41AF" w:rsidDel="001E0C3A">
          <w:rPr>
            <w:i/>
            <w:iCs/>
          </w:rPr>
          <w:delText>bottom</w:delText>
        </w:r>
        <w:r w:rsidDel="001E0C3A">
          <w:delText xml:space="preserve">) </w:delText>
        </w:r>
        <w:r w:rsidR="00110CA0" w:rsidDel="001E0C3A">
          <w:delText xml:space="preserve">therefore </w:delText>
        </w:r>
        <w:r w:rsidDel="001E0C3A">
          <w:delText xml:space="preserve">show a decreasing </w:delText>
        </w:r>
        <w:r w:rsidRPr="00266363" w:rsidDel="001E0C3A">
          <w:delText>signal-to-noise ratio</w:delText>
        </w:r>
        <w:r w:rsidR="00110CA0" w:rsidDel="001E0C3A">
          <w:delText xml:space="preserve"> when moving from the single antibody to the polyclonal mixture.</w:delText>
        </w:r>
      </w:del>
      <w:bookmarkEnd w:id="1"/>
      <w:r w:rsidR="00C956DD">
        <w:br w:type="page"/>
      </w:r>
    </w:p>
    <w:p w14:paraId="4DE77F88" w14:textId="4A92C024" w:rsidR="00D20162" w:rsidRPr="00D20162" w:rsidRDefault="00D20162" w:rsidP="00D20162">
      <w:pPr>
        <w:pStyle w:val="Heading2"/>
      </w:pPr>
      <w:r w:rsidRPr="00D20162">
        <w:rPr>
          <w:rStyle w:val="Heading2Char"/>
          <w:rFonts w:eastAsiaTheme="minorHAnsi"/>
          <w:b/>
          <w:bCs/>
        </w:rPr>
        <w:lastRenderedPageBreak/>
        <w:t>Figure 2</w:t>
      </w:r>
    </w:p>
    <w:p w14:paraId="79D26658" w14:textId="464CCB65" w:rsidR="00D20162" w:rsidRDefault="00823544">
      <w:pPr>
        <w:rPr>
          <w:rStyle w:val="Heading2Char"/>
          <w:rFonts w:eastAsiaTheme="minorHAnsi"/>
        </w:rPr>
      </w:pPr>
      <w:r>
        <w:rPr>
          <w:rFonts w:ascii="Times New Roman" w:hAnsi="Times New Roman" w:cs="Times New Roman"/>
          <w:b/>
          <w:bCs/>
          <w:noProof/>
          <w:sz w:val="24"/>
          <w:szCs w:val="24"/>
          <w:lang w:val="en-US"/>
        </w:rPr>
        <w:drawing>
          <wp:inline distT="0" distB="0" distL="0" distR="0" wp14:anchorId="7C10B4EA" wp14:editId="1A268DE6">
            <wp:extent cx="5943600" cy="2989580"/>
            <wp:effectExtent l="0" t="0" r="0" b="127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r w:rsidR="00FF563B" w:rsidRPr="00573B6A">
        <w:rPr>
          <w:rStyle w:val="Heading2Char"/>
          <w:rFonts w:eastAsiaTheme="minorHAnsi"/>
        </w:rPr>
        <w:t xml:space="preserve"> </w:t>
      </w:r>
      <w:bookmarkStart w:id="29" w:name="_Hlk127279268"/>
    </w:p>
    <w:p w14:paraId="432CD90E" w14:textId="6997BFCF" w:rsidR="00D20162" w:rsidRDefault="00D20162" w:rsidP="00E930C2">
      <w:pPr>
        <w:pStyle w:val="Heading3"/>
      </w:pPr>
      <w:del w:id="30" w:author="Scheltema, R.A. (Richard)" w:date="2023-05-17T15:46:00Z">
        <w:r w:rsidRPr="00E930C2" w:rsidDel="006E6462">
          <w:rPr>
            <w:rStyle w:val="Heading3Char"/>
            <w:b/>
            <w:bCs/>
          </w:rPr>
          <w:delText xml:space="preserve">The performance of shotgun sequencing of antibodies declines when </w:delText>
        </w:r>
        <w:r w:rsidR="006D0EE6" w:rsidRPr="006D0EE6" w:rsidDel="006E6462">
          <w:rPr>
            <w:rStyle w:val="Heading3Char"/>
            <w:b/>
            <w:bCs/>
          </w:rPr>
          <w:delText>analysing</w:delText>
        </w:r>
        <w:r w:rsidRPr="00E930C2" w:rsidDel="006E6462">
          <w:rPr>
            <w:rStyle w:val="Heading3Char"/>
            <w:b/>
            <w:bCs/>
          </w:rPr>
          <w:delText xml:space="preserve"> more complex samples</w:delText>
        </w:r>
      </w:del>
      <w:ins w:id="31" w:author="Scheltema, R.A. (Richard)" w:date="2023-05-17T15:46:00Z">
        <w:r w:rsidR="006E6462">
          <w:rPr>
            <w:rStyle w:val="Heading3Char"/>
            <w:b/>
            <w:bCs/>
          </w:rPr>
          <w:t>Loss of sequence extraction fidelity for higher complexity samples</w:t>
        </w:r>
      </w:ins>
      <w:ins w:id="32" w:author="Scheltema, R.A. (Richard)" w:date="2023-05-17T15:51:00Z">
        <w:r w:rsidR="006E6462">
          <w:rPr>
            <w:rStyle w:val="Heading3Char"/>
            <w:b/>
            <w:bCs/>
          </w:rPr>
          <w:t xml:space="preserve"> using only shotgun proteomics data</w:t>
        </w:r>
      </w:ins>
    </w:p>
    <w:p w14:paraId="2D589357" w14:textId="0FB72144" w:rsidR="00E736E8" w:rsidRPr="00266363" w:rsidRDefault="00FC0AF1" w:rsidP="00E930C2">
      <w:r>
        <w:t xml:space="preserve">The outcome of </w:t>
      </w:r>
      <w:r w:rsidR="00110CA0">
        <w:t xml:space="preserve">a </w:t>
      </w:r>
      <w:r w:rsidR="00F736E9">
        <w:t xml:space="preserve">two-stage </w:t>
      </w:r>
      <w:r>
        <w:t xml:space="preserve">shotgun sequencing </w:t>
      </w:r>
      <w:r w:rsidR="00110CA0">
        <w:t>approach</w:t>
      </w:r>
      <w:r>
        <w:t xml:space="preserve"> </w:t>
      </w:r>
      <w:r w:rsidR="00F736E9">
        <w:t>using</w:t>
      </w:r>
      <w:r>
        <w:t xml:space="preserve"> STITCH is shown for the monoclonal (panel a-b) and mix</w:t>
      </w:r>
      <w:r w:rsidR="00110CA0">
        <w:t>ed</w:t>
      </w:r>
      <w:r>
        <w:t xml:space="preserve"> sample (pa</w:t>
      </w:r>
      <w:bookmarkStart w:id="33" w:name="_GoBack"/>
      <w:bookmarkEnd w:id="33"/>
      <w:r>
        <w:t>nel c-d).</w:t>
      </w:r>
      <w:r w:rsidR="00433B8F">
        <w:t xml:space="preserve">  </w:t>
      </w:r>
      <w:r w:rsidR="0012065F">
        <w:t xml:space="preserve">Each panel </w:t>
      </w:r>
      <w:r>
        <w:t xml:space="preserve">(a-d) </w:t>
      </w:r>
      <w:r w:rsidR="0012065F">
        <w:t xml:space="preserve">shows </w:t>
      </w:r>
      <w:r w:rsidR="00A94627">
        <w:t>the</w:t>
      </w:r>
      <w:r w:rsidR="0012065F">
        <w:t xml:space="preserve"> </w:t>
      </w:r>
      <w:r w:rsidR="00A94627">
        <w:t>residue candidates</w:t>
      </w:r>
      <w:r w:rsidR="0012065F">
        <w:t xml:space="preserve"> </w:t>
      </w:r>
      <w:r w:rsidR="00A94627">
        <w:t>(</w:t>
      </w:r>
      <w:r w:rsidR="00823544">
        <w:t xml:space="preserve">letters, </w:t>
      </w:r>
      <w:r w:rsidR="00A94627">
        <w:rPr>
          <w:i/>
          <w:iCs/>
        </w:rPr>
        <w:t>green: correct, grey: incorrect</w:t>
      </w:r>
      <w:r w:rsidR="00A94627">
        <w:t>)</w:t>
      </w:r>
      <w:r w:rsidR="0012065F">
        <w:t xml:space="preserve"> and depth of coverage (</w:t>
      </w:r>
      <w:r w:rsidR="00823544">
        <w:t xml:space="preserve">bars, </w:t>
      </w:r>
      <w:r w:rsidR="00A94627">
        <w:rPr>
          <w:i/>
          <w:iCs/>
        </w:rPr>
        <w:t>grey: sufficient coverage, pink: low coverage</w:t>
      </w:r>
      <w:r w:rsidR="0012065F">
        <w:t>) per position</w:t>
      </w:r>
      <w:r w:rsidR="00F736E9">
        <w:t xml:space="preserve">. The light blue panels </w:t>
      </w:r>
      <w:r w:rsidR="00823544">
        <w:t xml:space="preserve">(a and c) </w:t>
      </w:r>
      <w:r w:rsidR="00F736E9">
        <w:t>show</w:t>
      </w:r>
      <w:r w:rsidR="00823544">
        <w:t xml:space="preserve"> results from</w:t>
      </w:r>
      <w:r w:rsidR="00F736E9">
        <w:t xml:space="preserve"> </w:t>
      </w:r>
      <w:r w:rsidR="00110CA0">
        <w:t>the initial</w:t>
      </w:r>
      <w:r w:rsidR="00F736E9">
        <w:t xml:space="preserve"> </w:t>
      </w:r>
      <w:r w:rsidR="00F736E9" w:rsidRPr="00433B8F">
        <w:rPr>
          <w:i/>
          <w:iCs/>
        </w:rPr>
        <w:t>template selection</w:t>
      </w:r>
      <w:r w:rsidR="00F736E9">
        <w:t xml:space="preserve"> runs, where high scoring reads are aligned to germline templates from the IMGT. The blue panels</w:t>
      </w:r>
      <w:r w:rsidR="00823544">
        <w:t xml:space="preserve"> (b and d)</w:t>
      </w:r>
      <w:r w:rsidR="00F736E9">
        <w:t xml:space="preserve"> </w:t>
      </w:r>
      <w:r w:rsidR="00110CA0">
        <w:t xml:space="preserve">depict </w:t>
      </w:r>
      <w:r w:rsidR="00823544">
        <w:t>results from</w:t>
      </w:r>
      <w:r w:rsidR="00F736E9">
        <w:t xml:space="preserve"> </w:t>
      </w:r>
      <w:r w:rsidR="00110CA0">
        <w:t>the</w:t>
      </w:r>
      <w:r w:rsidR="00F736E9">
        <w:t xml:space="preserve"> </w:t>
      </w:r>
      <w:r w:rsidR="00F736E9" w:rsidRPr="00433B8F">
        <w:rPr>
          <w:i/>
          <w:iCs/>
        </w:rPr>
        <w:t>definitive</w:t>
      </w:r>
      <w:r w:rsidR="00F736E9">
        <w:t xml:space="preserve"> runs, where all reads are aligned to a selection of consensus sequences from the </w:t>
      </w:r>
      <w:r w:rsidR="00F736E9" w:rsidRPr="00433B8F">
        <w:rPr>
          <w:i/>
          <w:iCs/>
        </w:rPr>
        <w:t>template selection</w:t>
      </w:r>
      <w:r w:rsidR="00F736E9">
        <w:t xml:space="preserve"> run.</w:t>
      </w:r>
      <w:r w:rsidR="0012065F">
        <w:t xml:space="preserve"> </w:t>
      </w:r>
      <w:r w:rsidR="009F7BE5">
        <w:t xml:space="preserve">For the monoclonal sample (panel a and b), there are no residues that fall below the lower coverage limit, </w:t>
      </w:r>
      <w:r w:rsidR="00110CA0">
        <w:t xml:space="preserve">resulting in </w:t>
      </w:r>
      <w:r w:rsidR="003C7C30">
        <w:t xml:space="preserve">very few ambiguous positions (i.e., positions with more than one residue candidate), and </w:t>
      </w:r>
      <w:r w:rsidR="009F7BE5">
        <w:t xml:space="preserve">very few errors </w:t>
      </w:r>
      <w:r w:rsidR="003C7C30">
        <w:t>in the consensus sequence</w:t>
      </w:r>
      <w:r w:rsidR="00110CA0">
        <w:t>. All</w:t>
      </w:r>
      <w:r w:rsidR="003C7C30">
        <w:t xml:space="preserve"> of </w:t>
      </w:r>
      <w:r w:rsidR="00110CA0">
        <w:t xml:space="preserve">the latter </w:t>
      </w:r>
      <w:r w:rsidR="003C7C30">
        <w:t xml:space="preserve">are limited to </w:t>
      </w:r>
      <w:r w:rsidR="009F7BE5">
        <w:t>the CDRs</w:t>
      </w:r>
      <w:r w:rsidR="00C729AB">
        <w:t xml:space="preserve"> (marked with “x”)</w:t>
      </w:r>
      <w:r w:rsidR="009F7BE5" w:rsidRPr="001A5517">
        <w:t>.</w:t>
      </w:r>
      <w:r w:rsidR="00433B8F">
        <w:t xml:space="preserve">  </w:t>
      </w:r>
      <w:r w:rsidR="009F7BE5">
        <w:t xml:space="preserve">This excellent performance is </w:t>
      </w:r>
      <w:r w:rsidR="00C729AB">
        <w:t xml:space="preserve">however </w:t>
      </w:r>
      <w:r w:rsidR="009F7BE5">
        <w:t>not retained in the mix</w:t>
      </w:r>
      <w:r w:rsidR="00110CA0">
        <w:t>ture of 3 mAbs</w:t>
      </w:r>
      <w:r w:rsidR="009F7BE5">
        <w:t xml:space="preserve"> sample (panel c and d). Stretches of sequences fall below the </w:t>
      </w:r>
      <w:r w:rsidR="009F7BE5">
        <w:lastRenderedPageBreak/>
        <w:t xml:space="preserve">coverage cut-off, which results in </w:t>
      </w:r>
      <w:r w:rsidR="00F736E9">
        <w:t xml:space="preserve">erroneous predictions in the </w:t>
      </w:r>
      <w:r w:rsidR="00110CA0">
        <w:t>initial</w:t>
      </w:r>
      <w:r w:rsidR="00F736E9">
        <w:t xml:space="preserve"> </w:t>
      </w:r>
      <w:r w:rsidR="00F736E9" w:rsidRPr="00433B8F">
        <w:rPr>
          <w:i/>
          <w:iCs/>
        </w:rPr>
        <w:t>template selection</w:t>
      </w:r>
      <w:r w:rsidR="00F736E9">
        <w:t xml:space="preserve"> run (panel c) and ambiguity in the </w:t>
      </w:r>
      <w:r w:rsidR="00F736E9" w:rsidRPr="00433B8F">
        <w:rPr>
          <w:i/>
          <w:iCs/>
        </w:rPr>
        <w:t>definitive</w:t>
      </w:r>
      <w:r w:rsidR="00F736E9">
        <w:t xml:space="preserve"> run (panel d)</w:t>
      </w:r>
      <w:r w:rsidR="00110CA0">
        <w:t xml:space="preserve"> (again marked with “x”)</w:t>
      </w:r>
      <w:r w:rsidR="00110CA0" w:rsidRPr="001A5517">
        <w:t>.</w:t>
      </w:r>
      <w:bookmarkEnd w:id="29"/>
      <w:r w:rsidR="00E736E8" w:rsidRPr="00266363">
        <w:br w:type="page"/>
      </w:r>
    </w:p>
    <w:p w14:paraId="5D6E6F0F" w14:textId="5FEBA423" w:rsidR="00D20162" w:rsidRPr="00D20162" w:rsidRDefault="00D20162" w:rsidP="00D20162">
      <w:pPr>
        <w:pStyle w:val="Heading2"/>
      </w:pPr>
      <w:r w:rsidRPr="00E930C2">
        <w:rPr>
          <w:rStyle w:val="Heading2Char"/>
          <w:rFonts w:eastAsiaTheme="minorHAnsi"/>
          <w:b/>
          <w:bCs/>
        </w:rPr>
        <w:lastRenderedPageBreak/>
        <w:t xml:space="preserve">Figure </w:t>
      </w:r>
      <w:r>
        <w:rPr>
          <w:rStyle w:val="Heading2Char"/>
          <w:rFonts w:eastAsiaTheme="minorHAnsi"/>
          <w:b/>
          <w:bCs/>
        </w:rPr>
        <w:t>3</w:t>
      </w:r>
    </w:p>
    <w:p w14:paraId="48FD96EF" w14:textId="52140ADC" w:rsidR="00E87C29" w:rsidRPr="00433B8F" w:rsidRDefault="00867112" w:rsidP="00F74D12">
      <w:pPr>
        <w:rPr>
          <w:lang w:val="nl-NL"/>
        </w:rPr>
      </w:pPr>
      <w:r>
        <w:rPr>
          <w:noProof/>
          <w:lang w:val="en-US"/>
        </w:rPr>
        <w:drawing>
          <wp:inline distT="0" distB="0" distL="0" distR="0" wp14:anchorId="65F17987" wp14:editId="1779206F">
            <wp:extent cx="5790565" cy="2428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b="41004"/>
                    <a:stretch/>
                  </pic:blipFill>
                  <pic:spPr bwMode="auto">
                    <a:xfrm>
                      <a:off x="0" y="0"/>
                      <a:ext cx="5790693" cy="2428700"/>
                    </a:xfrm>
                    <a:prstGeom prst="rect">
                      <a:avLst/>
                    </a:prstGeom>
                    <a:ln>
                      <a:noFill/>
                    </a:ln>
                    <a:extLst>
                      <a:ext uri="{53640926-AAD7-44D8-BBD7-CCE9431645EC}">
                        <a14:shadowObscured xmlns:a14="http://schemas.microsoft.com/office/drawing/2010/main"/>
                      </a:ext>
                    </a:extLst>
                  </pic:spPr>
                </pic:pic>
              </a:graphicData>
            </a:graphic>
          </wp:inline>
        </w:drawing>
      </w:r>
    </w:p>
    <w:p w14:paraId="31DA7ED0" w14:textId="611374ED" w:rsidR="00D20162" w:rsidRPr="00D20162" w:rsidRDefault="003E072D" w:rsidP="00E930C2">
      <w:pPr>
        <w:pStyle w:val="Heading3"/>
        <w:rPr>
          <w:rStyle w:val="Heading2Char"/>
          <w:rFonts w:eastAsiaTheme="minorHAnsi"/>
          <w:b/>
          <w:bCs/>
        </w:rPr>
      </w:pPr>
      <w:bookmarkStart w:id="34" w:name="_Hlk127279294"/>
      <w:r w:rsidRPr="00D20162">
        <w:rPr>
          <w:rStyle w:val="Heading2Char"/>
          <w:rFonts w:eastAsiaTheme="minorHAnsi"/>
          <w:b/>
          <w:bCs/>
        </w:rPr>
        <w:t xml:space="preserve">Modular sequencing limits the </w:t>
      </w:r>
      <w:r w:rsidR="00352087" w:rsidRPr="00D20162">
        <w:rPr>
          <w:rStyle w:val="Heading2Char"/>
          <w:rFonts w:eastAsiaTheme="minorHAnsi"/>
          <w:b/>
          <w:bCs/>
        </w:rPr>
        <w:t>search space</w:t>
      </w:r>
    </w:p>
    <w:p w14:paraId="54F8223B" w14:textId="5CFD5CCA" w:rsidR="00B54B12" w:rsidRDefault="002D5C27" w:rsidP="00E930C2">
      <w:r>
        <w:t>A) Schematic of t</w:t>
      </w:r>
      <w:r w:rsidR="0032137C">
        <w:t xml:space="preserve">he generalized </w:t>
      </w:r>
      <w:r>
        <w:t>workflow that</w:t>
      </w:r>
      <w:r w:rsidR="00271DDF">
        <w:t xml:space="preserve"> consists of three stages in which increasingly large sequence </w:t>
      </w:r>
      <w:r w:rsidR="00024FC2">
        <w:t>segments</w:t>
      </w:r>
      <w:r w:rsidR="00271DDF">
        <w:t xml:space="preserve"> are sequenced and then used as input for the next stage. First the framework regions (FRs) are sequenced. </w:t>
      </w:r>
      <w:r w:rsidR="00303027">
        <w:t>Then t</w:t>
      </w:r>
      <w:r w:rsidR="00271DDF">
        <w:t xml:space="preserve">he FR candidates are expanded into </w:t>
      </w:r>
      <w:r w:rsidR="00303027">
        <w:t xml:space="preserve">FR-CDR-FR candidates </w:t>
      </w:r>
      <w:r w:rsidR="00271DDF">
        <w:t>(</w:t>
      </w:r>
      <w:r w:rsidR="00271DDF" w:rsidRPr="00F47839">
        <w:rPr>
          <w:i/>
          <w:iCs/>
        </w:rPr>
        <w:t>i.e.</w:t>
      </w:r>
      <w:r w:rsidR="00271DDF">
        <w:t xml:space="preserve"> </w:t>
      </w:r>
      <w:r w:rsidR="00303027">
        <w:t>CDRs with adjacent FRs</w:t>
      </w:r>
      <w:r w:rsidR="00271DDF">
        <w:t>)</w:t>
      </w:r>
      <w:r w:rsidR="00303027">
        <w:t>. Finally, the FR-CDR-FRs are recombined into full chain candidates</w:t>
      </w:r>
      <w:r w:rsidR="00271DDF">
        <w:t xml:space="preserve">. </w:t>
      </w:r>
      <w:r w:rsidR="00303027">
        <w:t xml:space="preserve">Each stage follows </w:t>
      </w:r>
      <w:r>
        <w:t>a flow in which</w:t>
      </w:r>
      <w:r w:rsidR="00303027">
        <w:t xml:space="preserve"> data are expanded into a set of </w:t>
      </w:r>
      <w:r w:rsidR="00024FC2">
        <w:t xml:space="preserve">sequence </w:t>
      </w:r>
      <w:r w:rsidR="00303027">
        <w:t>candidates (</w:t>
      </w:r>
      <w:r w:rsidR="002967D2">
        <w:t>“</w:t>
      </w:r>
      <w:r w:rsidR="00303027">
        <w:t>Generate</w:t>
      </w:r>
      <w:r w:rsidR="002967D2">
        <w:t>”</w:t>
      </w:r>
      <w:r w:rsidR="00303027">
        <w:t>)</w:t>
      </w:r>
      <w:r w:rsidR="0032137C">
        <w:t>. These candidates</w:t>
      </w:r>
      <w:r w:rsidR="00303027">
        <w:t xml:space="preserve"> are scored using multiple data streams (</w:t>
      </w:r>
      <w:r w:rsidR="002967D2">
        <w:t>“</w:t>
      </w:r>
      <w:r w:rsidR="00303027">
        <w:t>Integrate</w:t>
      </w:r>
      <w:r w:rsidR="002967D2">
        <w:t>”</w:t>
      </w:r>
      <w:r w:rsidR="00303027">
        <w:t>)</w:t>
      </w:r>
      <w:r w:rsidR="0032137C">
        <w:t>,</w:t>
      </w:r>
      <w:r w:rsidR="00303027">
        <w:t xml:space="preserve"> then filtered using these scores (</w:t>
      </w:r>
      <w:r w:rsidR="002967D2">
        <w:t>“</w:t>
      </w:r>
      <w:r w:rsidR="00303027">
        <w:t>Evaluate</w:t>
      </w:r>
      <w:r w:rsidR="002967D2">
        <w:t>”</w:t>
      </w:r>
      <w:r w:rsidR="00303027">
        <w:t>). By using a modular workflow</w:t>
      </w:r>
      <w:r w:rsidR="00CD3B8E">
        <w:t>, i.e.</w:t>
      </w:r>
      <w:r>
        <w:t xml:space="preserve">, </w:t>
      </w:r>
      <w:r w:rsidR="00CD3B8E">
        <w:t xml:space="preserve">first sequencing smaller </w:t>
      </w:r>
      <w:r w:rsidR="00024FC2">
        <w:t>segments</w:t>
      </w:r>
      <w:r w:rsidR="00CD3B8E">
        <w:t xml:space="preserve"> of the sequence,</w:t>
      </w:r>
      <w:r w:rsidR="00303027">
        <w:t xml:space="preserve"> we limit the search space throughout the workflow</w:t>
      </w:r>
      <w:r w:rsidR="00CD3B8E">
        <w:t>.</w:t>
      </w:r>
      <w:r>
        <w:t xml:space="preserve"> B)</w:t>
      </w:r>
      <w:r w:rsidR="00B54B12">
        <w:t xml:space="preserve"> </w:t>
      </w:r>
      <w:r w:rsidR="0032137C">
        <w:t xml:space="preserve">candidate pool size </w:t>
      </w:r>
      <w:r w:rsidR="00B54B12">
        <w:t xml:space="preserve">changes </w:t>
      </w:r>
      <w:r w:rsidR="004A2034">
        <w:t xml:space="preserve">throughout the workflow, both </w:t>
      </w:r>
      <w:r w:rsidR="00B54B12">
        <w:t xml:space="preserve">for the entire </w:t>
      </w:r>
      <w:r w:rsidR="00433B8F">
        <w:t xml:space="preserve">chain </w:t>
      </w:r>
      <w:r w:rsidR="00B54B12">
        <w:t xml:space="preserve">(teal) and the considered </w:t>
      </w:r>
      <w:r w:rsidR="00024FC2">
        <w:t>segment</w:t>
      </w:r>
      <w:r w:rsidR="00B54B12">
        <w:t xml:space="preserve"> (pink).</w:t>
      </w:r>
      <w:r w:rsidR="006974C4">
        <w:t xml:space="preserve"> </w:t>
      </w:r>
      <w:r w:rsidR="004A2034">
        <w:t>A</w:t>
      </w:r>
      <w:r w:rsidR="006974C4">
        <w:t xml:space="preserve">fter we select a </w:t>
      </w:r>
      <w:r w:rsidR="004A2034">
        <w:t xml:space="preserve">germline </w:t>
      </w:r>
      <w:r w:rsidR="00433B8F">
        <w:t>template,</w:t>
      </w:r>
      <w:r w:rsidR="004A2034">
        <w:t xml:space="preserve"> </w:t>
      </w:r>
      <w:r w:rsidR="006974C4">
        <w:t xml:space="preserve">we have </w:t>
      </w:r>
      <w:r w:rsidR="0032137C">
        <w:t>prohibitively large</w:t>
      </w:r>
      <w:r w:rsidR="006974C4">
        <w:t xml:space="preserve"> </w:t>
      </w:r>
      <w:r w:rsidR="00024FC2">
        <w:t xml:space="preserve">chain </w:t>
      </w:r>
      <w:r w:rsidR="006974C4">
        <w:t>candidate pool (~10</w:t>
      </w:r>
      <w:r w:rsidR="006974C4" w:rsidRPr="00F8658C">
        <w:rPr>
          <w:vertAlign w:val="superscript"/>
        </w:rPr>
        <w:t>9</w:t>
      </w:r>
      <w:r w:rsidR="006974C4">
        <w:t>), as we have</w:t>
      </w:r>
      <w:r w:rsidR="00B54B12">
        <w:t xml:space="preserve"> many ambiguous residues</w:t>
      </w:r>
      <w:r w:rsidR="006974C4">
        <w:t xml:space="preserve">, especially in the CDRs. </w:t>
      </w:r>
      <w:r w:rsidR="004A2034">
        <w:t xml:space="preserve">On the other hand, the </w:t>
      </w:r>
      <w:r w:rsidR="00024FC2" w:rsidRPr="00E930C2">
        <w:t>segment</w:t>
      </w:r>
      <w:r w:rsidR="004A2034">
        <w:t xml:space="preserve"> candidate pool </w:t>
      </w:r>
      <w:r w:rsidR="006974C4">
        <w:t>is expanded at the start of every stage and then reduced to a manageable size after scoring. This ensures that throughout the workflow we never consider more than ~10</w:t>
      </w:r>
      <w:r w:rsidR="006974C4" w:rsidRPr="00433B8F">
        <w:rPr>
          <w:vertAlign w:val="superscript"/>
        </w:rPr>
        <w:t>3</w:t>
      </w:r>
      <w:r w:rsidR="006974C4">
        <w:t xml:space="preserve"> </w:t>
      </w:r>
      <w:r w:rsidR="00024FC2">
        <w:t>segment</w:t>
      </w:r>
      <w:r w:rsidR="002967D2">
        <w:t xml:space="preserve"> </w:t>
      </w:r>
      <w:r w:rsidR="006974C4">
        <w:t>candidates at the same time</w:t>
      </w:r>
      <w:r w:rsidR="004A2034">
        <w:t xml:space="preserve">, thereby keeping </w:t>
      </w:r>
      <w:r w:rsidR="002967D2">
        <w:t>computational cost</w:t>
      </w:r>
      <w:r w:rsidR="004A2034">
        <w:t xml:space="preserve"> in </w:t>
      </w:r>
      <w:r>
        <w:t>balance</w:t>
      </w:r>
      <w:r w:rsidR="006974C4">
        <w:t>.</w:t>
      </w:r>
      <w:del w:id="35" w:author="Graaf, S.C. de (Bastiaan)" w:date="2023-03-08T23:48:00Z">
        <w:r w:rsidR="00A11DE7" w:rsidRPr="00A11DE7" w:rsidDel="00E930C2">
          <w:delText xml:space="preserve"> </w:delText>
        </w:r>
        <w:r w:rsidR="00A11DE7" w:rsidDel="00E930C2">
          <w:delText xml:space="preserve">C) Score distribution of the Spectrum score (x-axis) and the Multiscore (y-axis) for the most ambiguous segment in each of the three stages of the mix sample. Selected candidates for the next stage are highlighted by a green circle. For </w:delText>
        </w:r>
        <w:r w:rsidR="00066B59" w:rsidDel="00E930C2">
          <w:delText>all shown segments,</w:delText>
        </w:r>
        <w:r w:rsidR="00A11DE7" w:rsidDel="00E930C2">
          <w:delText xml:space="preserve"> neither of the</w:delText>
        </w:r>
        <w:r w:rsidR="00066B59" w:rsidDel="00E930C2">
          <w:delText>se</w:delText>
        </w:r>
        <w:r w:rsidR="00A11DE7" w:rsidDel="00E930C2">
          <w:delText xml:space="preserve"> scores can select the correct candidate by itself. When combined, top candidates can be filtered using a pareto front-like approach, and then manually inspect</w:delText>
        </w:r>
        <w:r w:rsidR="00066B59" w:rsidDel="00E930C2">
          <w:delText>ed</w:delText>
        </w:r>
        <w:r w:rsidR="00A11DE7" w:rsidDel="00E930C2">
          <w:delText xml:space="preserve"> </w:delText>
        </w:r>
        <w:r w:rsidR="00066B59" w:rsidDel="00E930C2">
          <w:delText>to determine which candidates should be selected for the next stage</w:delText>
        </w:r>
        <w:r w:rsidR="00A11DE7" w:rsidDel="00E930C2">
          <w:delText>.</w:delText>
        </w:r>
      </w:del>
    </w:p>
    <w:bookmarkEnd w:id="34"/>
    <w:p w14:paraId="73EB25D6" w14:textId="32C700A4" w:rsidR="00E87C29" w:rsidRDefault="00E87C29" w:rsidP="00573B6A">
      <w:r>
        <w:lastRenderedPageBreak/>
        <w:br w:type="page"/>
      </w:r>
    </w:p>
    <w:p w14:paraId="48117877" w14:textId="4E5DBB0A"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Figure 4</w:t>
      </w:r>
    </w:p>
    <w:p w14:paraId="48AEF4E5" w14:textId="24A66EE9" w:rsidR="00E87C29" w:rsidRPr="002C1009" w:rsidRDefault="00867112" w:rsidP="00F74D12">
      <w:r>
        <w:rPr>
          <w:noProof/>
          <w:lang w:val="en-US"/>
        </w:rPr>
        <w:drawing>
          <wp:inline distT="0" distB="0" distL="0" distR="0" wp14:anchorId="1FF9AB33" wp14:editId="3B30A9B2">
            <wp:extent cx="5943335" cy="4689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b="26560"/>
                    <a:stretch/>
                  </pic:blipFill>
                  <pic:spPr bwMode="auto">
                    <a:xfrm>
                      <a:off x="0" y="0"/>
                      <a:ext cx="5943600" cy="4689252"/>
                    </a:xfrm>
                    <a:prstGeom prst="rect">
                      <a:avLst/>
                    </a:prstGeom>
                    <a:ln>
                      <a:noFill/>
                    </a:ln>
                    <a:extLst>
                      <a:ext uri="{53640926-AAD7-44D8-BBD7-CCE9431645EC}">
                        <a14:shadowObscured xmlns:a14="http://schemas.microsoft.com/office/drawing/2010/main"/>
                      </a:ext>
                    </a:extLst>
                  </pic:spPr>
                </pic:pic>
              </a:graphicData>
            </a:graphic>
          </wp:inline>
        </w:drawing>
      </w:r>
    </w:p>
    <w:p w14:paraId="6D597981" w14:textId="2A63FD57" w:rsidR="00D20162" w:rsidRPr="00D20162" w:rsidRDefault="00E87C29" w:rsidP="00E930C2">
      <w:pPr>
        <w:pStyle w:val="Heading3"/>
      </w:pPr>
      <w:bookmarkStart w:id="36" w:name="_Hlk127279344"/>
      <w:r w:rsidRPr="00D20162">
        <w:rPr>
          <w:rStyle w:val="Heading2Char"/>
          <w:rFonts w:eastAsiaTheme="minorHAnsi"/>
          <w:b/>
          <w:bCs/>
        </w:rPr>
        <w:t xml:space="preserve">Sequencing </w:t>
      </w:r>
      <w:r w:rsidR="00D2454A" w:rsidRPr="00D20162">
        <w:rPr>
          <w:rStyle w:val="Heading2Char"/>
          <w:rFonts w:eastAsiaTheme="minorHAnsi"/>
          <w:b/>
          <w:bCs/>
        </w:rPr>
        <w:t>an</w:t>
      </w:r>
      <w:r w:rsidRPr="00D20162">
        <w:rPr>
          <w:rStyle w:val="Heading2Char"/>
          <w:rFonts w:eastAsiaTheme="minorHAnsi"/>
          <w:b/>
          <w:bCs/>
        </w:rPr>
        <w:t xml:space="preserve"> abundant IgA1 heavy chain in a polyclonal sample</w:t>
      </w:r>
    </w:p>
    <w:p w14:paraId="3F61E963" w14:textId="7E994F9E" w:rsidR="00D20162" w:rsidRDefault="00352087" w:rsidP="00D20162">
      <w:r>
        <w:t xml:space="preserve">The full sequencing process for the most abundant </w:t>
      </w:r>
      <w:r w:rsidR="00D2454A">
        <w:t xml:space="preserve">IgA1 </w:t>
      </w:r>
      <w:r>
        <w:t xml:space="preserve">clone in </w:t>
      </w:r>
      <w:r w:rsidR="00D2454A">
        <w:t xml:space="preserve">the </w:t>
      </w:r>
      <w:r>
        <w:t>polyclonal sample is shown</w:t>
      </w:r>
      <w:r w:rsidR="007A3679">
        <w:t xml:space="preserve">, which </w:t>
      </w:r>
      <w:r w:rsidR="00CA3F42">
        <w:t>converges o</w:t>
      </w:r>
      <w:r w:rsidR="007A3679">
        <w:t>n 4 isobaric sequence candidates</w:t>
      </w:r>
      <w:r>
        <w:t xml:space="preserve">. </w:t>
      </w:r>
      <w:r w:rsidR="00CA3F42">
        <w:t xml:space="preserve">For each </w:t>
      </w:r>
      <w:r w:rsidR="00024FC2">
        <w:t>sequence segment</w:t>
      </w:r>
      <w:r w:rsidR="00CA3F42">
        <w:t xml:space="preserve"> (FR, FR-CDR-FR, chain), residue candidates per position are shown as </w:t>
      </w:r>
      <w:r w:rsidR="005C1021">
        <w:t>stacked letters</w:t>
      </w:r>
      <w:r w:rsidR="00CA3F42">
        <w:t>, with</w:t>
      </w:r>
      <w:r w:rsidR="005C1021">
        <w:t xml:space="preserve"> rejected </w:t>
      </w:r>
      <w:r w:rsidR="00CA3F42">
        <w:t xml:space="preserve">residue candidates in </w:t>
      </w:r>
      <w:r w:rsidR="005C1021">
        <w:t>grey</w:t>
      </w:r>
      <w:r w:rsidR="00CA3F42">
        <w:t xml:space="preserve">. </w:t>
      </w:r>
      <w:r w:rsidR="005C1021">
        <w:t xml:space="preserve">Below these plots, the number of </w:t>
      </w:r>
      <w:r w:rsidR="00024FC2">
        <w:t>segment</w:t>
      </w:r>
      <w:r w:rsidR="005C1021">
        <w:t xml:space="preserve"> candidates at the start and end of </w:t>
      </w:r>
      <w:r w:rsidR="00D2454A">
        <w:t xml:space="preserve">each </w:t>
      </w:r>
      <w:r w:rsidR="005C1021">
        <w:t xml:space="preserve">stage is given. </w:t>
      </w:r>
      <w:r w:rsidR="00CA3F42">
        <w:t>On the right side of panel</w:t>
      </w:r>
      <w:r w:rsidR="005C1021">
        <w:t>s</w:t>
      </w:r>
      <w:r w:rsidR="00CA3F42">
        <w:t xml:space="preserve"> a-d, the number of possible combinations between the </w:t>
      </w:r>
      <w:r w:rsidR="00024FC2">
        <w:t>segment</w:t>
      </w:r>
      <w:r w:rsidR="00CA3F42">
        <w:t xml:space="preserve"> candidates at the start and end of the stage is given. </w:t>
      </w:r>
      <w:r w:rsidR="00D2454A">
        <w:t>A)</w:t>
      </w:r>
      <w:r w:rsidR="00E87C29">
        <w:t xml:space="preserve"> </w:t>
      </w:r>
      <w:r w:rsidR="00CA3F42">
        <w:t xml:space="preserve">selected </w:t>
      </w:r>
      <w:r>
        <w:t xml:space="preserve">germline </w:t>
      </w:r>
      <w:r w:rsidR="00E87C29">
        <w:t>template</w:t>
      </w:r>
      <w:r w:rsidR="00590A67">
        <w:t>,</w:t>
      </w:r>
      <w:r>
        <w:t xml:space="preserve"> IGHV3-33*06</w:t>
      </w:r>
      <w:r w:rsidR="00E87C29">
        <w:t xml:space="preserve">, with the </w:t>
      </w:r>
      <w:r w:rsidR="00590A67">
        <w:t xml:space="preserve">deviations from </w:t>
      </w:r>
      <w:r w:rsidR="00E87C29">
        <w:t>the final sequence.</w:t>
      </w:r>
      <w:r w:rsidR="001D60E4">
        <w:t xml:space="preserve"> </w:t>
      </w:r>
      <w:r w:rsidR="00D2454A">
        <w:t>B)</w:t>
      </w:r>
      <w:r w:rsidR="00CA3F42">
        <w:t xml:space="preserve"> </w:t>
      </w:r>
      <w:r w:rsidR="005C1021">
        <w:t>FR</w:t>
      </w:r>
      <w:r w:rsidR="00EF66D3">
        <w:t xml:space="preserve"> sequencing stage. </w:t>
      </w:r>
      <w:r w:rsidR="004E7A67">
        <w:t>Initially,</w:t>
      </w:r>
      <w:r w:rsidR="00EF66D3">
        <w:t xml:space="preserve"> there are nearly 400,000 permutations of FR candidates, largely due to large ambiguity in FR3 and FR4. Nearly </w:t>
      </w:r>
      <w:r w:rsidR="001D60E4">
        <w:t>all</w:t>
      </w:r>
      <w:r w:rsidR="00EF66D3">
        <w:t xml:space="preserve"> </w:t>
      </w:r>
      <w:r w:rsidR="00EF66D3">
        <w:lastRenderedPageBreak/>
        <w:t xml:space="preserve">candidates </w:t>
      </w:r>
      <w:r w:rsidR="00D2454A">
        <w:t>were</w:t>
      </w:r>
      <w:r w:rsidR="00024FC2">
        <w:t xml:space="preserve">could be </w:t>
      </w:r>
      <w:r w:rsidR="00EF66D3">
        <w:t xml:space="preserve">rejected, leaving only </w:t>
      </w:r>
      <w:r w:rsidR="00B70D64">
        <w:t xml:space="preserve">2, 1, 2, and 1 </w:t>
      </w:r>
      <w:r w:rsidR="00024FC2">
        <w:t>sequence</w:t>
      </w:r>
      <w:r w:rsidR="00B70D64">
        <w:t xml:space="preserve"> candidate</w:t>
      </w:r>
      <w:r w:rsidR="005F733D">
        <w:t>(</w:t>
      </w:r>
      <w:r w:rsidR="00B70D64">
        <w:t>s</w:t>
      </w:r>
      <w:r w:rsidR="005F733D">
        <w:t>)</w:t>
      </w:r>
      <w:r w:rsidR="00B70D64">
        <w:t xml:space="preserve"> for FR1</w:t>
      </w:r>
      <w:r w:rsidR="00D2454A">
        <w:t>, FR2, FR3 and FR</w:t>
      </w:r>
      <w:r w:rsidR="00B70D64">
        <w:t>4</w:t>
      </w:r>
      <w:r w:rsidR="00D2454A">
        <w:t>,</w:t>
      </w:r>
      <w:r w:rsidR="00B70D64">
        <w:t xml:space="preserve"> respectively</w:t>
      </w:r>
      <w:r w:rsidR="00EF66D3">
        <w:t>.</w:t>
      </w:r>
      <w:r w:rsidR="001D60E4">
        <w:t xml:space="preserve"> </w:t>
      </w:r>
      <w:r w:rsidR="00D2454A">
        <w:t>C)</w:t>
      </w:r>
      <w:r w:rsidR="00EF66D3">
        <w:t xml:space="preserve"> CDR sequencing stage. </w:t>
      </w:r>
      <w:r w:rsidR="005C1021">
        <w:t>E</w:t>
      </w:r>
      <w:r w:rsidR="00EF66D3">
        <w:t xml:space="preserve">ach </w:t>
      </w:r>
      <w:r w:rsidR="00024FC2">
        <w:t>FR-CDR-FR segment</w:t>
      </w:r>
      <w:r w:rsidR="00EF66D3">
        <w:t xml:space="preserve"> starts with </w:t>
      </w:r>
      <w:r w:rsidR="00D2454A">
        <w:t>~</w:t>
      </w:r>
      <w:r w:rsidR="00EF66D3">
        <w:t>20 candidates and the majority of these can be rejected</w:t>
      </w:r>
      <w:r w:rsidR="005C1021">
        <w:t xml:space="preserve">. During this stage, one of the </w:t>
      </w:r>
      <w:r w:rsidR="00EF66D3">
        <w:t xml:space="preserve">remaining </w:t>
      </w:r>
      <w:r w:rsidR="00024FC2">
        <w:t xml:space="preserve">FR3 </w:t>
      </w:r>
      <w:r w:rsidR="00EF66D3">
        <w:t xml:space="preserve">candidates </w:t>
      </w:r>
      <w:r w:rsidR="005C1021">
        <w:t>is also rejected</w:t>
      </w:r>
      <w:r w:rsidR="001D60E4">
        <w:t xml:space="preserve">. </w:t>
      </w:r>
      <w:r w:rsidR="00D2454A">
        <w:t>D)</w:t>
      </w:r>
      <w:r w:rsidR="001D60E4">
        <w:t xml:space="preserve"> chain sequencing stage. </w:t>
      </w:r>
      <w:r w:rsidR="005C1021">
        <w:t>R</w:t>
      </w:r>
      <w:r w:rsidR="001D60E4">
        <w:t xml:space="preserve">ecombining </w:t>
      </w:r>
      <w:r w:rsidR="005C1021">
        <w:t xml:space="preserve">the remaining </w:t>
      </w:r>
      <w:r w:rsidR="001D60E4">
        <w:t xml:space="preserve">FR candidates into </w:t>
      </w:r>
      <w:r w:rsidR="00024FC2">
        <w:t xml:space="preserve">chain sequences </w:t>
      </w:r>
      <w:r w:rsidR="001D60E4">
        <w:t xml:space="preserve">yields 1868 candidates, </w:t>
      </w:r>
      <w:r w:rsidR="005C1021">
        <w:t xml:space="preserve">but </w:t>
      </w:r>
      <w:r w:rsidR="001D60E4">
        <w:t xml:space="preserve">only 4 of these candidates contain previously selected CDRs. These 4 candidates are isobaric, show highly similar scores and fully overlapping fragment coverage. </w:t>
      </w:r>
      <w:r w:rsidR="00D2454A">
        <w:t>E) middle-down proteomics</w:t>
      </w:r>
      <w:r w:rsidR="001D60E4">
        <w:t xml:space="preserve"> fragment coverage of one of the selected </w:t>
      </w:r>
      <w:r w:rsidR="00024FC2">
        <w:t xml:space="preserve">chain </w:t>
      </w:r>
      <w:r w:rsidR="001D60E4">
        <w:t>candidates.</w:t>
      </w:r>
      <w:bookmarkEnd w:id="36"/>
      <w:r w:rsidR="00A11DE7">
        <w:t xml:space="preserve"> </w:t>
      </w:r>
      <w:del w:id="37" w:author="Graaf, S.C. de (Bastiaan)" w:date="2023-03-08T23:48:00Z">
        <w:r w:rsidR="00A11DE7" w:rsidDel="00E930C2">
          <w:delText xml:space="preserve">F) Score distribution of the Spectrum score (x-axis) and the Multiscore (y-axis) for the most ambiguous segment in each of the three stages. Selected candidates for the next stage are highlighted by a green circle. For both the CDR3 and chain, neither of the scores can select the correct candidate by itself. </w:delText>
        </w:r>
        <w:r w:rsidR="00066B59" w:rsidDel="00E930C2">
          <w:delText xml:space="preserve">When combined, top candidates can be </w:delText>
        </w:r>
        <w:r w:rsidR="00484566" w:rsidDel="00E930C2">
          <w:delText>selected</w:delText>
        </w:r>
        <w:r w:rsidR="00066B59" w:rsidDel="00E930C2">
          <w:delText xml:space="preserve"> using a pareto front-like approach, and then manually inspected to determine which candidates should be selected for the next stage.</w:delText>
        </w:r>
      </w:del>
    </w:p>
    <w:p w14:paraId="1F81DED2" w14:textId="77777777" w:rsidR="00D20162" w:rsidRDefault="00D20162">
      <w:pPr>
        <w:spacing w:line="259" w:lineRule="auto"/>
        <w:jc w:val="left"/>
      </w:pPr>
      <w:r>
        <w:br w:type="page"/>
      </w:r>
    </w:p>
    <w:p w14:paraId="6A995B21" w14:textId="60A43BCE" w:rsidR="00B67AF6" w:rsidRDefault="00A40B4B" w:rsidP="00D20162">
      <w:pPr>
        <w:pStyle w:val="Heading1"/>
      </w:pPr>
      <w:r w:rsidRPr="00D20162">
        <w:lastRenderedPageBreak/>
        <w:t>Supplementary</w:t>
      </w:r>
      <w:r>
        <w:t xml:space="preserve"> dat</w:t>
      </w:r>
      <w:r w:rsidR="00E61F9F">
        <w:t>a</w:t>
      </w:r>
    </w:p>
    <w:p w14:paraId="17972D4C" w14:textId="148F4673" w:rsidR="00D20162" w:rsidRPr="00D20162" w:rsidRDefault="00D20162" w:rsidP="00E930C2">
      <w:pPr>
        <w:pStyle w:val="Heading2"/>
      </w:pPr>
      <w:r w:rsidRPr="00F8658C">
        <w:t xml:space="preserve">Table </w:t>
      </w:r>
      <w:r>
        <w:t>S1</w:t>
      </w:r>
    </w:p>
    <w:tbl>
      <w:tblPr>
        <w:tblW w:w="9708" w:type="dxa"/>
        <w:tblInd w:w="108" w:type="dxa"/>
        <w:tblLook w:val="04A0" w:firstRow="1" w:lastRow="0" w:firstColumn="1" w:lastColumn="0" w:noHBand="0" w:noVBand="1"/>
      </w:tblPr>
      <w:tblGrid>
        <w:gridCol w:w="1050"/>
        <w:gridCol w:w="830"/>
        <w:gridCol w:w="2488"/>
        <w:gridCol w:w="1780"/>
        <w:gridCol w:w="1780"/>
        <w:gridCol w:w="1780"/>
      </w:tblGrid>
      <w:tr w:rsidR="00550FD1" w:rsidRPr="00550FD1" w14:paraId="15CFABDA" w14:textId="77777777" w:rsidTr="00550FD1">
        <w:trPr>
          <w:trHeight w:val="319"/>
        </w:trPr>
        <w:tc>
          <w:tcPr>
            <w:tcW w:w="1050" w:type="dxa"/>
            <w:tcBorders>
              <w:top w:val="nil"/>
              <w:left w:val="nil"/>
              <w:bottom w:val="nil"/>
              <w:right w:val="nil"/>
            </w:tcBorders>
            <w:shd w:val="clear" w:color="auto" w:fill="auto"/>
            <w:noWrap/>
            <w:vAlign w:val="bottom"/>
            <w:hideMark/>
          </w:tcPr>
          <w:p w14:paraId="5EBEFA80"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830" w:type="dxa"/>
            <w:tcBorders>
              <w:top w:val="nil"/>
              <w:left w:val="nil"/>
              <w:bottom w:val="nil"/>
              <w:right w:val="nil"/>
            </w:tcBorders>
            <w:shd w:val="clear" w:color="auto" w:fill="auto"/>
            <w:noWrap/>
            <w:vAlign w:val="bottom"/>
            <w:hideMark/>
          </w:tcPr>
          <w:p w14:paraId="5F9CFAEE"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2488" w:type="dxa"/>
            <w:tcBorders>
              <w:top w:val="nil"/>
              <w:left w:val="nil"/>
              <w:bottom w:val="nil"/>
              <w:right w:val="nil"/>
            </w:tcBorders>
            <w:shd w:val="clear" w:color="auto" w:fill="auto"/>
            <w:noWrap/>
            <w:vAlign w:val="center"/>
            <w:hideMark/>
          </w:tcPr>
          <w:p w14:paraId="24537506" w14:textId="77777777" w:rsidR="00550FD1" w:rsidRPr="00550FD1" w:rsidRDefault="00550FD1" w:rsidP="00550FD1">
            <w:pPr>
              <w:spacing w:after="0" w:line="240" w:lineRule="auto"/>
              <w:jc w:val="left"/>
              <w:rPr>
                <w:rFonts w:ascii="Times New Roman" w:eastAsia="Times New Roman" w:hAnsi="Times New Roman" w:cs="Times New Roman"/>
                <w:sz w:val="20"/>
                <w:szCs w:val="20"/>
                <w:lang w:val="en-US"/>
              </w:rPr>
            </w:pPr>
          </w:p>
        </w:tc>
        <w:tc>
          <w:tcPr>
            <w:tcW w:w="1780" w:type="dxa"/>
            <w:tcBorders>
              <w:top w:val="single" w:sz="8" w:space="0" w:color="auto"/>
              <w:left w:val="single" w:sz="8" w:space="0" w:color="auto"/>
              <w:bottom w:val="nil"/>
              <w:right w:val="single" w:sz="8" w:space="0" w:color="auto"/>
            </w:tcBorders>
            <w:shd w:val="clear" w:color="auto" w:fill="auto"/>
            <w:noWrap/>
            <w:vAlign w:val="center"/>
            <w:hideMark/>
          </w:tcPr>
          <w:p w14:paraId="30BD249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1780" w:type="dxa"/>
            <w:tcBorders>
              <w:top w:val="single" w:sz="8" w:space="0" w:color="auto"/>
              <w:left w:val="nil"/>
              <w:bottom w:val="nil"/>
              <w:right w:val="single" w:sz="8" w:space="0" w:color="auto"/>
            </w:tcBorders>
            <w:shd w:val="clear" w:color="auto" w:fill="auto"/>
            <w:noWrap/>
            <w:vAlign w:val="center"/>
            <w:hideMark/>
          </w:tcPr>
          <w:p w14:paraId="6332BF8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1780" w:type="dxa"/>
            <w:tcBorders>
              <w:top w:val="single" w:sz="8" w:space="0" w:color="auto"/>
              <w:left w:val="nil"/>
              <w:bottom w:val="nil"/>
              <w:right w:val="single" w:sz="8" w:space="0" w:color="auto"/>
            </w:tcBorders>
            <w:shd w:val="clear" w:color="auto" w:fill="auto"/>
            <w:noWrap/>
            <w:vAlign w:val="center"/>
            <w:hideMark/>
          </w:tcPr>
          <w:p w14:paraId="2CE9863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23EDEF90" w14:textId="77777777" w:rsidTr="00550FD1">
        <w:trPr>
          <w:trHeight w:val="304"/>
        </w:trPr>
        <w:tc>
          <w:tcPr>
            <w:tcW w:w="105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B008DE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Middle down</w:t>
            </w:r>
          </w:p>
        </w:tc>
        <w:tc>
          <w:tcPr>
            <w:tcW w:w="83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F51C51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MS1</w:t>
            </w:r>
          </w:p>
        </w:tc>
        <w:tc>
          <w:tcPr>
            <w:tcW w:w="2488" w:type="dxa"/>
            <w:tcBorders>
              <w:top w:val="single" w:sz="8" w:space="0" w:color="auto"/>
              <w:left w:val="nil"/>
              <w:bottom w:val="nil"/>
              <w:right w:val="nil"/>
            </w:tcBorders>
            <w:shd w:val="clear" w:color="000000" w:fill="F2F2F2"/>
            <w:noWrap/>
            <w:vAlign w:val="center"/>
            <w:hideMark/>
          </w:tcPr>
          <w:p w14:paraId="3F02F73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single" w:sz="8" w:space="0" w:color="auto"/>
              <w:left w:val="single" w:sz="8" w:space="0" w:color="auto"/>
              <w:bottom w:val="nil"/>
              <w:right w:val="single" w:sz="8" w:space="0" w:color="auto"/>
            </w:tcBorders>
            <w:shd w:val="clear" w:color="000000" w:fill="F2F2F2"/>
            <w:noWrap/>
            <w:vAlign w:val="center"/>
            <w:hideMark/>
          </w:tcPr>
          <w:p w14:paraId="6FD20BF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12.9</w:t>
            </w:r>
          </w:p>
        </w:tc>
        <w:tc>
          <w:tcPr>
            <w:tcW w:w="1780" w:type="dxa"/>
            <w:tcBorders>
              <w:top w:val="single" w:sz="8" w:space="0" w:color="auto"/>
              <w:left w:val="nil"/>
              <w:bottom w:val="nil"/>
              <w:right w:val="single" w:sz="8" w:space="0" w:color="auto"/>
            </w:tcBorders>
            <w:shd w:val="clear" w:color="000000" w:fill="F2F2F2"/>
            <w:noWrap/>
            <w:vAlign w:val="center"/>
            <w:hideMark/>
          </w:tcPr>
          <w:p w14:paraId="6821AB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w:t>
            </w:r>
          </w:p>
        </w:tc>
        <w:tc>
          <w:tcPr>
            <w:tcW w:w="1780" w:type="dxa"/>
            <w:tcBorders>
              <w:top w:val="single" w:sz="8" w:space="0" w:color="auto"/>
              <w:left w:val="nil"/>
              <w:bottom w:val="nil"/>
              <w:right w:val="single" w:sz="8" w:space="0" w:color="auto"/>
            </w:tcBorders>
            <w:shd w:val="clear" w:color="000000" w:fill="F2F2F2"/>
            <w:noWrap/>
            <w:vAlign w:val="center"/>
            <w:hideMark/>
          </w:tcPr>
          <w:p w14:paraId="6EB153E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40026996"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7A0C24FA"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3EF37777"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1D3AF8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7A65EC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333CB1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13.5</w:t>
            </w:r>
          </w:p>
        </w:tc>
        <w:tc>
          <w:tcPr>
            <w:tcW w:w="1780" w:type="dxa"/>
            <w:tcBorders>
              <w:top w:val="nil"/>
              <w:left w:val="nil"/>
              <w:bottom w:val="nil"/>
              <w:right w:val="single" w:sz="8" w:space="0" w:color="auto"/>
            </w:tcBorders>
            <w:shd w:val="clear" w:color="auto" w:fill="auto"/>
            <w:noWrap/>
            <w:vAlign w:val="center"/>
            <w:hideMark/>
          </w:tcPr>
          <w:p w14:paraId="3A7545C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08410617"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799833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174BF27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7A22B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Selected mass (Da)</w:t>
            </w:r>
          </w:p>
        </w:tc>
        <w:tc>
          <w:tcPr>
            <w:tcW w:w="1780" w:type="dxa"/>
            <w:tcBorders>
              <w:top w:val="nil"/>
              <w:left w:val="single" w:sz="8" w:space="0" w:color="auto"/>
              <w:bottom w:val="nil"/>
              <w:right w:val="single" w:sz="8" w:space="0" w:color="auto"/>
            </w:tcBorders>
            <w:shd w:val="clear" w:color="000000" w:fill="F2F2F2"/>
            <w:noWrap/>
            <w:vAlign w:val="center"/>
            <w:hideMark/>
          </w:tcPr>
          <w:p w14:paraId="035F5D0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24052.28</w:t>
            </w:r>
          </w:p>
        </w:tc>
        <w:tc>
          <w:tcPr>
            <w:tcW w:w="1780" w:type="dxa"/>
            <w:tcBorders>
              <w:top w:val="nil"/>
              <w:left w:val="nil"/>
              <w:bottom w:val="nil"/>
              <w:right w:val="single" w:sz="8" w:space="0" w:color="auto"/>
            </w:tcBorders>
            <w:shd w:val="clear" w:color="000000" w:fill="F2F2F2"/>
            <w:noWrap/>
            <w:vAlign w:val="center"/>
            <w:hideMark/>
          </w:tcPr>
          <w:p w14:paraId="7C809CC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24053.18</w:t>
            </w:r>
          </w:p>
        </w:tc>
        <w:tc>
          <w:tcPr>
            <w:tcW w:w="1780" w:type="dxa"/>
            <w:tcBorders>
              <w:top w:val="nil"/>
              <w:left w:val="nil"/>
              <w:bottom w:val="nil"/>
              <w:right w:val="single" w:sz="8" w:space="0" w:color="auto"/>
            </w:tcBorders>
            <w:shd w:val="clear" w:color="000000" w:fill="F2F2F2"/>
            <w:noWrap/>
            <w:vAlign w:val="center"/>
            <w:hideMark/>
          </w:tcPr>
          <w:p w14:paraId="6D0C34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24811.17</w:t>
            </w:r>
          </w:p>
        </w:tc>
      </w:tr>
      <w:tr w:rsidR="00550FD1" w:rsidRPr="00550FD1" w14:paraId="1A150B80"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193460B"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single" w:sz="8" w:space="0" w:color="auto"/>
              <w:left w:val="single" w:sz="8" w:space="0" w:color="auto"/>
              <w:bottom w:val="single" w:sz="8" w:space="0" w:color="000000"/>
              <w:right w:val="single" w:sz="8" w:space="0" w:color="auto"/>
            </w:tcBorders>
            <w:vAlign w:val="center"/>
            <w:hideMark/>
          </w:tcPr>
          <w:p w14:paraId="49F2FBD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09B4843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Target mass delta (Da)</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6D41A173" w14:textId="3A0F20E1"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-0.6</w:t>
            </w:r>
            <w:r w:rsidR="0095227C">
              <w:rPr>
                <w:rFonts w:eastAsia="Times New Roman"/>
                <w:color w:val="000000"/>
                <w:lang w:val="en-US"/>
              </w:rPr>
              <w:t xml:space="preserve"> (26.5 PPM)</w:t>
            </w:r>
          </w:p>
        </w:tc>
        <w:tc>
          <w:tcPr>
            <w:tcW w:w="1780" w:type="dxa"/>
            <w:tcBorders>
              <w:top w:val="nil"/>
              <w:left w:val="nil"/>
              <w:bottom w:val="single" w:sz="8" w:space="0" w:color="auto"/>
              <w:right w:val="single" w:sz="8" w:space="0" w:color="auto"/>
            </w:tcBorders>
            <w:shd w:val="clear" w:color="auto" w:fill="auto"/>
            <w:noWrap/>
            <w:vAlign w:val="center"/>
            <w:hideMark/>
          </w:tcPr>
          <w:p w14:paraId="09DBA6B3" w14:textId="70D7278D"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0.3</w:t>
            </w:r>
            <w:r w:rsidR="0095227C">
              <w:rPr>
                <w:rFonts w:eastAsia="Times New Roman"/>
                <w:color w:val="000000"/>
                <w:lang w:val="en-US"/>
              </w:rPr>
              <w:t xml:space="preserve"> (10.8 PPM)</w:t>
            </w:r>
          </w:p>
        </w:tc>
        <w:tc>
          <w:tcPr>
            <w:tcW w:w="1780" w:type="dxa"/>
            <w:tcBorders>
              <w:top w:val="nil"/>
              <w:left w:val="nil"/>
              <w:bottom w:val="single" w:sz="8" w:space="0" w:color="auto"/>
              <w:right w:val="single" w:sz="8" w:space="0" w:color="auto"/>
            </w:tcBorders>
            <w:shd w:val="clear" w:color="auto" w:fill="auto"/>
            <w:noWrap/>
            <w:vAlign w:val="center"/>
            <w:hideMark/>
          </w:tcPr>
          <w:p w14:paraId="4A96E67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NA</w:t>
            </w:r>
          </w:p>
        </w:tc>
      </w:tr>
      <w:tr w:rsidR="00550FD1" w:rsidRPr="00550FD1" w14:paraId="7470013B"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3466E8EB" w14:textId="77777777" w:rsidR="00550FD1" w:rsidRPr="00550FD1" w:rsidRDefault="00550FD1" w:rsidP="00550FD1">
            <w:pPr>
              <w:spacing w:after="0" w:line="240" w:lineRule="auto"/>
              <w:jc w:val="left"/>
              <w:rPr>
                <w:rFonts w:eastAsia="Times New Roman"/>
                <w:color w:val="000000"/>
                <w:lang w:val="en-US"/>
              </w:rPr>
            </w:pPr>
          </w:p>
        </w:tc>
        <w:tc>
          <w:tcPr>
            <w:tcW w:w="830" w:type="dxa"/>
            <w:vMerge w:val="restart"/>
            <w:tcBorders>
              <w:top w:val="nil"/>
              <w:left w:val="single" w:sz="8" w:space="0" w:color="auto"/>
              <w:bottom w:val="single" w:sz="8" w:space="0" w:color="000000"/>
              <w:right w:val="single" w:sz="8" w:space="0" w:color="auto"/>
            </w:tcBorders>
            <w:shd w:val="clear" w:color="auto" w:fill="auto"/>
            <w:vAlign w:val="center"/>
            <w:hideMark/>
          </w:tcPr>
          <w:p w14:paraId="6B025AC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MS2</w:t>
            </w:r>
          </w:p>
        </w:tc>
        <w:tc>
          <w:tcPr>
            <w:tcW w:w="2488" w:type="dxa"/>
            <w:tcBorders>
              <w:top w:val="nil"/>
              <w:left w:val="nil"/>
              <w:bottom w:val="nil"/>
              <w:right w:val="nil"/>
            </w:tcBorders>
            <w:shd w:val="clear" w:color="000000" w:fill="F2F2F2"/>
            <w:noWrap/>
            <w:vAlign w:val="center"/>
            <w:hideMark/>
          </w:tcPr>
          <w:p w14:paraId="54619B9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start (min)</w:t>
            </w:r>
          </w:p>
        </w:tc>
        <w:tc>
          <w:tcPr>
            <w:tcW w:w="1780" w:type="dxa"/>
            <w:tcBorders>
              <w:top w:val="nil"/>
              <w:left w:val="single" w:sz="8" w:space="0" w:color="auto"/>
              <w:bottom w:val="nil"/>
              <w:right w:val="single" w:sz="8" w:space="0" w:color="auto"/>
            </w:tcBorders>
            <w:shd w:val="clear" w:color="000000" w:fill="F2F2F2"/>
            <w:noWrap/>
            <w:vAlign w:val="center"/>
            <w:hideMark/>
          </w:tcPr>
          <w:p w14:paraId="3F9A260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11.8</w:t>
            </w:r>
          </w:p>
        </w:tc>
        <w:tc>
          <w:tcPr>
            <w:tcW w:w="1780" w:type="dxa"/>
            <w:tcBorders>
              <w:top w:val="nil"/>
              <w:left w:val="nil"/>
              <w:bottom w:val="nil"/>
              <w:right w:val="single" w:sz="8" w:space="0" w:color="auto"/>
            </w:tcBorders>
            <w:shd w:val="clear" w:color="000000" w:fill="F2F2F2"/>
            <w:noWrap/>
            <w:vAlign w:val="center"/>
            <w:hideMark/>
          </w:tcPr>
          <w:p w14:paraId="17B29DC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12.5</w:t>
            </w:r>
          </w:p>
        </w:tc>
        <w:tc>
          <w:tcPr>
            <w:tcW w:w="1780" w:type="dxa"/>
            <w:tcBorders>
              <w:top w:val="nil"/>
              <w:left w:val="nil"/>
              <w:bottom w:val="nil"/>
              <w:right w:val="single" w:sz="8" w:space="0" w:color="auto"/>
            </w:tcBorders>
            <w:shd w:val="clear" w:color="000000" w:fill="F2F2F2"/>
            <w:noWrap/>
            <w:vAlign w:val="center"/>
            <w:hideMark/>
          </w:tcPr>
          <w:p w14:paraId="3A5BF26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10.3</w:t>
            </w:r>
          </w:p>
        </w:tc>
      </w:tr>
      <w:tr w:rsidR="00550FD1" w:rsidRPr="00550FD1" w14:paraId="3A9AE857" w14:textId="77777777" w:rsidTr="00E930C2">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07EC3923"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0C589B35"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auto" w:fill="auto"/>
            <w:noWrap/>
            <w:vAlign w:val="center"/>
            <w:hideMark/>
          </w:tcPr>
          <w:p w14:paraId="3E46E92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RT window end (min)</w:t>
            </w:r>
          </w:p>
        </w:tc>
        <w:tc>
          <w:tcPr>
            <w:tcW w:w="1780" w:type="dxa"/>
            <w:tcBorders>
              <w:top w:val="nil"/>
              <w:left w:val="single" w:sz="8" w:space="0" w:color="auto"/>
              <w:bottom w:val="nil"/>
              <w:right w:val="single" w:sz="8" w:space="0" w:color="auto"/>
            </w:tcBorders>
            <w:shd w:val="clear" w:color="auto" w:fill="auto"/>
            <w:noWrap/>
            <w:vAlign w:val="center"/>
            <w:hideMark/>
          </w:tcPr>
          <w:p w14:paraId="416BD0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6037A71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13.4</w:t>
            </w:r>
          </w:p>
        </w:tc>
        <w:tc>
          <w:tcPr>
            <w:tcW w:w="1780" w:type="dxa"/>
            <w:tcBorders>
              <w:top w:val="nil"/>
              <w:left w:val="nil"/>
              <w:bottom w:val="nil"/>
              <w:right w:val="single" w:sz="8" w:space="0" w:color="auto"/>
            </w:tcBorders>
            <w:shd w:val="clear" w:color="auto" w:fill="auto"/>
            <w:noWrap/>
            <w:vAlign w:val="center"/>
            <w:hideMark/>
          </w:tcPr>
          <w:p w14:paraId="5212E9A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11.6</w:t>
            </w:r>
          </w:p>
        </w:tc>
      </w:tr>
      <w:tr w:rsidR="00550FD1" w:rsidRPr="00550FD1" w14:paraId="28971484" w14:textId="77777777" w:rsidTr="00550FD1">
        <w:trPr>
          <w:trHeight w:val="304"/>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63D01351"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4081EFBB"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nil"/>
            </w:tcBorders>
            <w:shd w:val="clear" w:color="000000" w:fill="F2F2F2"/>
            <w:noWrap/>
            <w:vAlign w:val="center"/>
            <w:hideMark/>
          </w:tcPr>
          <w:p w14:paraId="53D6A29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peaks</w:t>
            </w:r>
          </w:p>
        </w:tc>
        <w:tc>
          <w:tcPr>
            <w:tcW w:w="1780" w:type="dxa"/>
            <w:tcBorders>
              <w:top w:val="nil"/>
              <w:left w:val="single" w:sz="8" w:space="0" w:color="auto"/>
              <w:bottom w:val="nil"/>
              <w:right w:val="single" w:sz="8" w:space="0" w:color="auto"/>
            </w:tcBorders>
            <w:shd w:val="clear" w:color="000000" w:fill="F2F2F2"/>
            <w:noWrap/>
            <w:vAlign w:val="center"/>
            <w:hideMark/>
          </w:tcPr>
          <w:p w14:paraId="6C28438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919</w:t>
            </w:r>
          </w:p>
        </w:tc>
        <w:tc>
          <w:tcPr>
            <w:tcW w:w="1780" w:type="dxa"/>
            <w:tcBorders>
              <w:top w:val="nil"/>
              <w:left w:val="nil"/>
              <w:bottom w:val="nil"/>
              <w:right w:val="single" w:sz="8" w:space="0" w:color="auto"/>
            </w:tcBorders>
            <w:shd w:val="clear" w:color="000000" w:fill="F2F2F2"/>
            <w:noWrap/>
            <w:vAlign w:val="center"/>
            <w:hideMark/>
          </w:tcPr>
          <w:p w14:paraId="5FB3BFF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265</w:t>
            </w:r>
          </w:p>
        </w:tc>
        <w:tc>
          <w:tcPr>
            <w:tcW w:w="1780" w:type="dxa"/>
            <w:tcBorders>
              <w:top w:val="nil"/>
              <w:left w:val="nil"/>
              <w:bottom w:val="nil"/>
              <w:right w:val="single" w:sz="8" w:space="0" w:color="auto"/>
            </w:tcBorders>
            <w:shd w:val="clear" w:color="000000" w:fill="F2F2F2"/>
            <w:noWrap/>
            <w:vAlign w:val="center"/>
            <w:hideMark/>
          </w:tcPr>
          <w:p w14:paraId="0DD7BDC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469</w:t>
            </w:r>
          </w:p>
        </w:tc>
      </w:tr>
      <w:tr w:rsidR="00550FD1" w:rsidRPr="00550FD1" w14:paraId="10B1453D" w14:textId="77777777" w:rsidTr="00E930C2">
        <w:trPr>
          <w:trHeight w:val="319"/>
        </w:trPr>
        <w:tc>
          <w:tcPr>
            <w:tcW w:w="1050" w:type="dxa"/>
            <w:vMerge/>
            <w:tcBorders>
              <w:top w:val="single" w:sz="8" w:space="0" w:color="auto"/>
              <w:left w:val="single" w:sz="8" w:space="0" w:color="auto"/>
              <w:bottom w:val="single" w:sz="8" w:space="0" w:color="000000"/>
              <w:right w:val="single" w:sz="8" w:space="0" w:color="auto"/>
            </w:tcBorders>
            <w:vAlign w:val="center"/>
            <w:hideMark/>
          </w:tcPr>
          <w:p w14:paraId="46FAD469" w14:textId="77777777" w:rsidR="00550FD1" w:rsidRPr="00550FD1" w:rsidRDefault="00550FD1" w:rsidP="00550FD1">
            <w:pPr>
              <w:spacing w:after="0" w:line="240" w:lineRule="auto"/>
              <w:jc w:val="left"/>
              <w:rPr>
                <w:rFonts w:eastAsia="Times New Roman"/>
                <w:color w:val="000000"/>
                <w:lang w:val="en-US"/>
              </w:rPr>
            </w:pPr>
          </w:p>
        </w:tc>
        <w:tc>
          <w:tcPr>
            <w:tcW w:w="830" w:type="dxa"/>
            <w:vMerge/>
            <w:tcBorders>
              <w:top w:val="nil"/>
              <w:left w:val="single" w:sz="8" w:space="0" w:color="auto"/>
              <w:bottom w:val="single" w:sz="8" w:space="0" w:color="000000"/>
              <w:right w:val="single" w:sz="8" w:space="0" w:color="auto"/>
            </w:tcBorders>
            <w:vAlign w:val="center"/>
            <w:hideMark/>
          </w:tcPr>
          <w:p w14:paraId="1FB38C6D"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nil"/>
            </w:tcBorders>
            <w:shd w:val="clear" w:color="auto" w:fill="auto"/>
            <w:noWrap/>
            <w:vAlign w:val="center"/>
            <w:hideMark/>
          </w:tcPr>
          <w:p w14:paraId="461EE1A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averaged scans</w:t>
            </w:r>
          </w:p>
        </w:tc>
        <w:tc>
          <w:tcPr>
            <w:tcW w:w="1780" w:type="dxa"/>
            <w:tcBorders>
              <w:top w:val="nil"/>
              <w:left w:val="single" w:sz="8" w:space="0" w:color="auto"/>
              <w:bottom w:val="single" w:sz="8" w:space="0" w:color="auto"/>
              <w:right w:val="single" w:sz="8" w:space="0" w:color="auto"/>
            </w:tcBorders>
            <w:shd w:val="clear" w:color="auto" w:fill="auto"/>
            <w:noWrap/>
            <w:vAlign w:val="center"/>
            <w:hideMark/>
          </w:tcPr>
          <w:p w14:paraId="29C2A18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71</w:t>
            </w:r>
          </w:p>
        </w:tc>
        <w:tc>
          <w:tcPr>
            <w:tcW w:w="1780" w:type="dxa"/>
            <w:tcBorders>
              <w:top w:val="nil"/>
              <w:left w:val="nil"/>
              <w:bottom w:val="single" w:sz="8" w:space="0" w:color="auto"/>
              <w:right w:val="single" w:sz="8" w:space="0" w:color="auto"/>
            </w:tcBorders>
            <w:shd w:val="clear" w:color="auto" w:fill="auto"/>
            <w:noWrap/>
            <w:vAlign w:val="center"/>
            <w:hideMark/>
          </w:tcPr>
          <w:p w14:paraId="2ABB68D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22</w:t>
            </w:r>
          </w:p>
        </w:tc>
        <w:tc>
          <w:tcPr>
            <w:tcW w:w="1780" w:type="dxa"/>
            <w:tcBorders>
              <w:top w:val="nil"/>
              <w:left w:val="nil"/>
              <w:bottom w:val="single" w:sz="8" w:space="0" w:color="auto"/>
              <w:right w:val="single" w:sz="8" w:space="0" w:color="auto"/>
            </w:tcBorders>
            <w:shd w:val="clear" w:color="auto" w:fill="auto"/>
            <w:noWrap/>
            <w:vAlign w:val="center"/>
            <w:hideMark/>
          </w:tcPr>
          <w:p w14:paraId="72B123A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w:t>
            </w:r>
          </w:p>
        </w:tc>
      </w:tr>
      <w:tr w:rsidR="00550FD1" w:rsidRPr="00550FD1" w14:paraId="48348D41" w14:textId="77777777" w:rsidTr="00550FD1">
        <w:trPr>
          <w:trHeight w:val="304"/>
        </w:trPr>
        <w:tc>
          <w:tcPr>
            <w:tcW w:w="188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B9F5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Bottom up</w:t>
            </w:r>
          </w:p>
        </w:tc>
        <w:tc>
          <w:tcPr>
            <w:tcW w:w="2488" w:type="dxa"/>
            <w:tcBorders>
              <w:top w:val="nil"/>
              <w:left w:val="nil"/>
              <w:bottom w:val="nil"/>
              <w:right w:val="single" w:sz="8" w:space="0" w:color="auto"/>
            </w:tcBorders>
            <w:shd w:val="clear" w:color="000000" w:fill="F2F2F2"/>
            <w:noWrap/>
            <w:vAlign w:val="center"/>
            <w:hideMark/>
          </w:tcPr>
          <w:p w14:paraId="281E2F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raw files</w:t>
            </w:r>
          </w:p>
        </w:tc>
        <w:tc>
          <w:tcPr>
            <w:tcW w:w="1780" w:type="dxa"/>
            <w:tcBorders>
              <w:top w:val="nil"/>
              <w:left w:val="nil"/>
              <w:bottom w:val="nil"/>
              <w:right w:val="single" w:sz="8" w:space="0" w:color="auto"/>
            </w:tcBorders>
            <w:shd w:val="clear" w:color="000000" w:fill="F2F2F2"/>
            <w:noWrap/>
            <w:vAlign w:val="center"/>
            <w:hideMark/>
          </w:tcPr>
          <w:p w14:paraId="291F2C6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1780" w:type="dxa"/>
            <w:tcBorders>
              <w:top w:val="nil"/>
              <w:left w:val="nil"/>
              <w:bottom w:val="nil"/>
              <w:right w:val="single" w:sz="8" w:space="0" w:color="auto"/>
            </w:tcBorders>
            <w:shd w:val="clear" w:color="000000" w:fill="F2F2F2"/>
            <w:noWrap/>
            <w:vAlign w:val="center"/>
            <w:hideMark/>
          </w:tcPr>
          <w:p w14:paraId="2BF6E2E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1780" w:type="dxa"/>
            <w:tcBorders>
              <w:top w:val="nil"/>
              <w:left w:val="nil"/>
              <w:bottom w:val="nil"/>
              <w:right w:val="single" w:sz="8" w:space="0" w:color="auto"/>
            </w:tcBorders>
            <w:shd w:val="clear" w:color="000000" w:fill="F2F2F2"/>
            <w:noWrap/>
            <w:vAlign w:val="center"/>
            <w:hideMark/>
          </w:tcPr>
          <w:p w14:paraId="396A90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r>
      <w:tr w:rsidR="00550FD1" w:rsidRPr="00550FD1" w14:paraId="42BED04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31BCBA9"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7C60CC1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1</w:t>
            </w:r>
          </w:p>
        </w:tc>
        <w:tc>
          <w:tcPr>
            <w:tcW w:w="1780" w:type="dxa"/>
            <w:tcBorders>
              <w:top w:val="nil"/>
              <w:left w:val="nil"/>
              <w:bottom w:val="nil"/>
              <w:right w:val="single" w:sz="8" w:space="0" w:color="auto"/>
            </w:tcBorders>
            <w:shd w:val="clear" w:color="auto" w:fill="auto"/>
            <w:noWrap/>
            <w:vAlign w:val="center"/>
            <w:hideMark/>
          </w:tcPr>
          <w:p w14:paraId="288262F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2D1AE0F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c>
          <w:tcPr>
            <w:tcW w:w="1780" w:type="dxa"/>
            <w:tcBorders>
              <w:top w:val="nil"/>
              <w:left w:val="nil"/>
              <w:bottom w:val="nil"/>
              <w:right w:val="single" w:sz="8" w:space="0" w:color="auto"/>
            </w:tcBorders>
            <w:shd w:val="clear" w:color="auto" w:fill="auto"/>
            <w:noWrap/>
            <w:vAlign w:val="center"/>
            <w:hideMark/>
          </w:tcPr>
          <w:p w14:paraId="7B3531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Trypsin</w:t>
            </w:r>
          </w:p>
        </w:tc>
      </w:tr>
      <w:tr w:rsidR="00550FD1" w:rsidRPr="00550FD1" w14:paraId="37F82497"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2D48E9F8"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61448F1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2</w:t>
            </w:r>
          </w:p>
        </w:tc>
        <w:tc>
          <w:tcPr>
            <w:tcW w:w="1780" w:type="dxa"/>
            <w:tcBorders>
              <w:top w:val="nil"/>
              <w:left w:val="nil"/>
              <w:bottom w:val="nil"/>
              <w:right w:val="single" w:sz="8" w:space="0" w:color="auto"/>
            </w:tcBorders>
            <w:shd w:val="clear" w:color="000000" w:fill="F2F2F2"/>
            <w:noWrap/>
            <w:vAlign w:val="center"/>
            <w:hideMark/>
          </w:tcPr>
          <w:p w14:paraId="1E31F71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7DE1EF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c>
          <w:tcPr>
            <w:tcW w:w="1780" w:type="dxa"/>
            <w:tcBorders>
              <w:top w:val="nil"/>
              <w:left w:val="nil"/>
              <w:bottom w:val="nil"/>
              <w:right w:val="single" w:sz="8" w:space="0" w:color="auto"/>
            </w:tcBorders>
            <w:shd w:val="clear" w:color="000000" w:fill="F2F2F2"/>
            <w:noWrap/>
            <w:vAlign w:val="center"/>
            <w:hideMark/>
          </w:tcPr>
          <w:p w14:paraId="5FA42A5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Chymotrypsin</w:t>
            </w:r>
          </w:p>
        </w:tc>
      </w:tr>
      <w:tr w:rsidR="00550FD1" w:rsidRPr="00550FD1" w14:paraId="3BF13EE6" w14:textId="77777777" w:rsidTr="00E930C2">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45A0936A"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auto" w:fill="auto"/>
            <w:noWrap/>
            <w:vAlign w:val="center"/>
            <w:hideMark/>
          </w:tcPr>
          <w:p w14:paraId="3C442C3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3</w:t>
            </w:r>
          </w:p>
        </w:tc>
        <w:tc>
          <w:tcPr>
            <w:tcW w:w="1780" w:type="dxa"/>
            <w:tcBorders>
              <w:top w:val="nil"/>
              <w:left w:val="nil"/>
              <w:bottom w:val="nil"/>
              <w:right w:val="single" w:sz="8" w:space="0" w:color="auto"/>
            </w:tcBorders>
            <w:shd w:val="clear" w:color="auto" w:fill="auto"/>
            <w:noWrap/>
            <w:vAlign w:val="center"/>
            <w:hideMark/>
          </w:tcPr>
          <w:p w14:paraId="1E600FB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6648D1D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c>
          <w:tcPr>
            <w:tcW w:w="1780" w:type="dxa"/>
            <w:tcBorders>
              <w:top w:val="nil"/>
              <w:left w:val="nil"/>
              <w:bottom w:val="nil"/>
              <w:right w:val="single" w:sz="8" w:space="0" w:color="auto"/>
            </w:tcBorders>
            <w:shd w:val="clear" w:color="auto" w:fill="auto"/>
            <w:noWrap/>
            <w:vAlign w:val="center"/>
            <w:hideMark/>
          </w:tcPr>
          <w:p w14:paraId="12A76C4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Thermolysin</w:t>
            </w:r>
          </w:p>
        </w:tc>
      </w:tr>
      <w:tr w:rsidR="00550FD1" w:rsidRPr="00550FD1" w14:paraId="4C331FD9" w14:textId="77777777" w:rsidTr="00550FD1">
        <w:trPr>
          <w:trHeight w:val="304"/>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3106E15C"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nil"/>
              <w:right w:val="single" w:sz="8" w:space="0" w:color="auto"/>
            </w:tcBorders>
            <w:shd w:val="clear" w:color="000000" w:fill="F2F2F2"/>
            <w:noWrap/>
            <w:vAlign w:val="center"/>
            <w:hideMark/>
          </w:tcPr>
          <w:p w14:paraId="70005E2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Protease 4</w:t>
            </w:r>
          </w:p>
        </w:tc>
        <w:tc>
          <w:tcPr>
            <w:tcW w:w="1780" w:type="dxa"/>
            <w:tcBorders>
              <w:top w:val="nil"/>
              <w:left w:val="nil"/>
              <w:bottom w:val="nil"/>
              <w:right w:val="single" w:sz="8" w:space="0" w:color="auto"/>
            </w:tcBorders>
            <w:shd w:val="clear" w:color="000000" w:fill="F2F2F2"/>
            <w:noWrap/>
            <w:vAlign w:val="center"/>
            <w:hideMark/>
          </w:tcPr>
          <w:p w14:paraId="59293FA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1E7B03B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Elastase</w:t>
            </w:r>
          </w:p>
        </w:tc>
        <w:tc>
          <w:tcPr>
            <w:tcW w:w="1780" w:type="dxa"/>
            <w:tcBorders>
              <w:top w:val="nil"/>
              <w:left w:val="nil"/>
              <w:bottom w:val="nil"/>
              <w:right w:val="single" w:sz="8" w:space="0" w:color="auto"/>
            </w:tcBorders>
            <w:shd w:val="clear" w:color="000000" w:fill="F2F2F2"/>
            <w:noWrap/>
            <w:vAlign w:val="center"/>
            <w:hideMark/>
          </w:tcPr>
          <w:p w14:paraId="70496EF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Pepsin</w:t>
            </w:r>
          </w:p>
        </w:tc>
      </w:tr>
      <w:tr w:rsidR="00550FD1" w:rsidRPr="00550FD1" w14:paraId="6474B1A5" w14:textId="77777777" w:rsidTr="00E930C2">
        <w:trPr>
          <w:trHeight w:val="319"/>
        </w:trPr>
        <w:tc>
          <w:tcPr>
            <w:tcW w:w="1880" w:type="dxa"/>
            <w:gridSpan w:val="2"/>
            <w:vMerge/>
            <w:tcBorders>
              <w:top w:val="single" w:sz="8" w:space="0" w:color="auto"/>
              <w:left w:val="single" w:sz="8" w:space="0" w:color="auto"/>
              <w:bottom w:val="single" w:sz="8" w:space="0" w:color="000000"/>
              <w:right w:val="single" w:sz="8" w:space="0" w:color="000000"/>
            </w:tcBorders>
            <w:vAlign w:val="center"/>
            <w:hideMark/>
          </w:tcPr>
          <w:p w14:paraId="60599621" w14:textId="77777777" w:rsidR="00550FD1" w:rsidRPr="00550FD1" w:rsidRDefault="00550FD1" w:rsidP="00550FD1">
            <w:pPr>
              <w:spacing w:after="0" w:line="240" w:lineRule="auto"/>
              <w:jc w:val="left"/>
              <w:rPr>
                <w:rFonts w:eastAsia="Times New Roman"/>
                <w:color w:val="000000"/>
                <w:lang w:val="en-US"/>
              </w:rPr>
            </w:pPr>
          </w:p>
        </w:tc>
        <w:tc>
          <w:tcPr>
            <w:tcW w:w="2488" w:type="dxa"/>
            <w:tcBorders>
              <w:top w:val="nil"/>
              <w:left w:val="nil"/>
              <w:bottom w:val="single" w:sz="8" w:space="0" w:color="auto"/>
              <w:right w:val="single" w:sz="8" w:space="0" w:color="auto"/>
            </w:tcBorders>
            <w:shd w:val="clear" w:color="auto" w:fill="auto"/>
            <w:noWrap/>
            <w:vAlign w:val="center"/>
            <w:hideMark/>
          </w:tcPr>
          <w:p w14:paraId="67E1691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No. Peptides</w:t>
            </w:r>
          </w:p>
        </w:tc>
        <w:tc>
          <w:tcPr>
            <w:tcW w:w="1780" w:type="dxa"/>
            <w:tcBorders>
              <w:top w:val="nil"/>
              <w:left w:val="nil"/>
              <w:bottom w:val="single" w:sz="8" w:space="0" w:color="auto"/>
              <w:right w:val="single" w:sz="8" w:space="0" w:color="auto"/>
            </w:tcBorders>
            <w:shd w:val="clear" w:color="auto" w:fill="auto"/>
            <w:noWrap/>
            <w:vAlign w:val="center"/>
            <w:hideMark/>
          </w:tcPr>
          <w:p w14:paraId="4D88C5C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14000</w:t>
            </w:r>
          </w:p>
        </w:tc>
        <w:tc>
          <w:tcPr>
            <w:tcW w:w="1780" w:type="dxa"/>
            <w:tcBorders>
              <w:top w:val="nil"/>
              <w:left w:val="nil"/>
              <w:bottom w:val="single" w:sz="8" w:space="0" w:color="auto"/>
              <w:right w:val="single" w:sz="8" w:space="0" w:color="auto"/>
            </w:tcBorders>
            <w:shd w:val="clear" w:color="auto" w:fill="auto"/>
            <w:noWrap/>
            <w:vAlign w:val="center"/>
            <w:hideMark/>
          </w:tcPr>
          <w:p w14:paraId="131784B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27421</w:t>
            </w:r>
          </w:p>
        </w:tc>
        <w:tc>
          <w:tcPr>
            <w:tcW w:w="1780" w:type="dxa"/>
            <w:tcBorders>
              <w:top w:val="nil"/>
              <w:left w:val="nil"/>
              <w:bottom w:val="single" w:sz="8" w:space="0" w:color="auto"/>
              <w:right w:val="single" w:sz="8" w:space="0" w:color="auto"/>
            </w:tcBorders>
            <w:shd w:val="clear" w:color="auto" w:fill="auto"/>
            <w:noWrap/>
            <w:vAlign w:val="center"/>
            <w:hideMark/>
          </w:tcPr>
          <w:p w14:paraId="084BF14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35003</w:t>
            </w:r>
          </w:p>
        </w:tc>
      </w:tr>
    </w:tbl>
    <w:p w14:paraId="4DAC076D" w14:textId="77777777" w:rsidR="00477127" w:rsidRDefault="00477127">
      <w:pPr>
        <w:spacing w:line="259" w:lineRule="auto"/>
        <w:jc w:val="left"/>
        <w:rPr>
          <w:b/>
        </w:rPr>
      </w:pPr>
    </w:p>
    <w:p w14:paraId="44D17AF1" w14:textId="7383C511" w:rsidR="00D20162" w:rsidRDefault="00477127" w:rsidP="00E930C2">
      <w:pPr>
        <w:pStyle w:val="Heading3"/>
      </w:pPr>
      <w:r w:rsidRPr="00F8658C">
        <w:t xml:space="preserve">Overview of input </w:t>
      </w:r>
      <w:commentRangeStart w:id="38"/>
      <w:r w:rsidRPr="00F8658C">
        <w:t>data</w:t>
      </w:r>
      <w:commentRangeEnd w:id="38"/>
      <w:r>
        <w:rPr>
          <w:rStyle w:val="CommentReference"/>
        </w:rPr>
        <w:commentReference w:id="38"/>
      </w:r>
    </w:p>
    <w:p w14:paraId="7469BA60" w14:textId="54867208" w:rsidR="009C6CF2" w:rsidRDefault="00A83491" w:rsidP="00E930C2">
      <w:pPr>
        <w:rPr>
          <w:noProof/>
        </w:rPr>
      </w:pPr>
      <w:r>
        <w:t>Middle-down: The MS1 section shows the retention time window over which MS1 scans were averaged before deconvolution to obtain the target precursor mass, the selected mass, and the deviation of that selected mass from the known target mass. The MS2 section shows the retention time window over which MS2 scans were averaged before deconvolution to obtain the fragment masses, how many scans were averaged to achieve, and how many fragment masses were obtained. Bottom-up: The bottom-up section of the table shows the number of raw files that were used as input, which proteases were used for digestion and the number of peptides that resulted from de novo peptide sequencing using PEAKS.</w:t>
      </w:r>
      <w:r w:rsidR="009C6CF2">
        <w:rPr>
          <w:noProof/>
        </w:rPr>
        <w:br w:type="page"/>
      </w:r>
    </w:p>
    <w:p w14:paraId="505FE5F8" w14:textId="77777777" w:rsidR="00D20162" w:rsidRPr="00E930C2" w:rsidRDefault="00D20162" w:rsidP="00D20162">
      <w:pPr>
        <w:pStyle w:val="Heading2"/>
        <w:rPr>
          <w:rStyle w:val="Heading2Char"/>
          <w:rFonts w:eastAsiaTheme="minorHAnsi"/>
          <w:b/>
          <w:bCs/>
        </w:rPr>
      </w:pPr>
      <w:r w:rsidRPr="00E930C2">
        <w:rPr>
          <w:rStyle w:val="Heading2Char"/>
          <w:rFonts w:eastAsiaTheme="minorHAnsi"/>
          <w:b/>
          <w:bCs/>
        </w:rPr>
        <w:lastRenderedPageBreak/>
        <w:t xml:space="preserve">Figure S2 </w:t>
      </w:r>
    </w:p>
    <w:p w14:paraId="171FE6FE" w14:textId="0A8FF969" w:rsidR="009C6CF2" w:rsidRDefault="009C6CF2" w:rsidP="00D20162">
      <w:r>
        <w:rPr>
          <w:noProof/>
          <w:lang w:val="en-US"/>
        </w:rPr>
        <w:drawing>
          <wp:inline distT="0" distB="0" distL="0" distR="0" wp14:anchorId="5814DA00" wp14:editId="32FC28C3">
            <wp:extent cx="5934456" cy="3191256"/>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4456" cy="3191256"/>
                    </a:xfrm>
                    <a:prstGeom prst="rect">
                      <a:avLst/>
                    </a:prstGeom>
                  </pic:spPr>
                </pic:pic>
              </a:graphicData>
            </a:graphic>
          </wp:inline>
        </w:drawing>
      </w:r>
    </w:p>
    <w:p w14:paraId="5C7CAF66" w14:textId="053744D5" w:rsidR="00D20162" w:rsidRPr="00D20162" w:rsidRDefault="000F56C7" w:rsidP="00E930C2">
      <w:pPr>
        <w:pStyle w:val="Heading3"/>
      </w:pPr>
      <w:r w:rsidRPr="00D20162">
        <w:t xml:space="preserve">Schematic of the </w:t>
      </w:r>
      <w:r w:rsidRPr="00D20162">
        <w:rPr>
          <w:rStyle w:val="Heading2Char"/>
          <w:rFonts w:eastAsiaTheme="minorHAnsi"/>
          <w:b/>
          <w:bCs/>
        </w:rPr>
        <w:t>s</w:t>
      </w:r>
      <w:r w:rsidR="009C6CF2" w:rsidRPr="00D20162">
        <w:rPr>
          <w:rStyle w:val="Heading2Char"/>
          <w:rFonts w:eastAsiaTheme="minorHAnsi"/>
          <w:b/>
          <w:bCs/>
        </w:rPr>
        <w:t xml:space="preserve">liding window </w:t>
      </w:r>
      <w:r w:rsidRPr="00D20162">
        <w:rPr>
          <w:rStyle w:val="Heading2Char"/>
          <w:rFonts w:eastAsiaTheme="minorHAnsi"/>
          <w:b/>
          <w:bCs/>
        </w:rPr>
        <w:t>fragment matching algorithm</w:t>
      </w:r>
    </w:p>
    <w:p w14:paraId="3DED6A53" w14:textId="759AADA0" w:rsidR="009C6CF2" w:rsidRDefault="009C6CF2" w:rsidP="00E930C2">
      <w:r>
        <w:t xml:space="preserve">The sliding window fragment matching </w:t>
      </w:r>
      <w:r w:rsidR="000F56C7">
        <w:t xml:space="preserve">algorithm </w:t>
      </w:r>
      <w:r>
        <w:t xml:space="preserve">finds the optimum mass offset for </w:t>
      </w:r>
      <w:r w:rsidR="000F56C7">
        <w:t xml:space="preserve">an imperfect </w:t>
      </w:r>
      <w:r>
        <w:t>subsequence</w:t>
      </w:r>
      <w:r w:rsidR="000F56C7">
        <w:t xml:space="preserve"> for a given fragmentation spectrum</w:t>
      </w:r>
      <w:r>
        <w:t xml:space="preserve">. Theoretical fragments are generated at an approximate offset and shifted by a predefined increment (default: 0.01 Da) throughout a predefined range (default: starting position plus and minus 190 Da)). This enables error-tolerant scoring of subsequences, determination </w:t>
      </w:r>
      <w:r w:rsidR="000F56C7">
        <w:t xml:space="preserve">of </w:t>
      </w:r>
      <w:r>
        <w:t xml:space="preserve">the N- and C-terminal </w:t>
      </w:r>
      <w:r w:rsidR="000F56C7">
        <w:t>suffix masses</w:t>
      </w:r>
      <w:r>
        <w:t xml:space="preserve"> and offset from previous positions.</w:t>
      </w:r>
    </w:p>
    <w:p w14:paraId="4DE79639" w14:textId="5BDA702E" w:rsidR="009C6CF2" w:rsidRDefault="009C6CF2">
      <w:pPr>
        <w:spacing w:line="259" w:lineRule="auto"/>
        <w:jc w:val="left"/>
      </w:pPr>
      <w:r>
        <w:br w:type="page"/>
      </w:r>
    </w:p>
    <w:p w14:paraId="1CCC4168" w14:textId="6360E1D5" w:rsidR="00D20162" w:rsidRPr="00D20162" w:rsidRDefault="00D20162" w:rsidP="00E930C2">
      <w:pPr>
        <w:pStyle w:val="Heading2"/>
        <w:rPr>
          <w:rStyle w:val="Heading2Char"/>
          <w:rFonts w:eastAsiaTheme="minorHAnsi"/>
          <w:b/>
          <w:bCs/>
        </w:rPr>
      </w:pPr>
      <w:r w:rsidRPr="00D20162">
        <w:rPr>
          <w:rStyle w:val="Heading2Char"/>
          <w:rFonts w:eastAsiaTheme="minorHAnsi"/>
          <w:b/>
          <w:bCs/>
        </w:rPr>
        <w:lastRenderedPageBreak/>
        <w:t>Figure S</w:t>
      </w:r>
      <w:r>
        <w:rPr>
          <w:rStyle w:val="Heading2Char"/>
          <w:rFonts w:eastAsiaTheme="minorHAnsi"/>
          <w:b/>
          <w:bCs/>
        </w:rPr>
        <w:t>3</w:t>
      </w:r>
    </w:p>
    <w:p w14:paraId="6EF71135" w14:textId="7EDDC49A" w:rsidR="00E61F9F" w:rsidRDefault="00441DD3" w:rsidP="00E61F9F">
      <w:pPr>
        <w:spacing w:after="0" w:line="360" w:lineRule="auto"/>
      </w:pPr>
      <w:r>
        <w:rPr>
          <w:noProof/>
          <w:lang w:val="en-US"/>
        </w:rPr>
        <w:drawing>
          <wp:inline distT="0" distB="0" distL="0" distR="0" wp14:anchorId="1A1BC703" wp14:editId="50840948">
            <wp:extent cx="5942935" cy="6510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935" cy="6510655"/>
                    </a:xfrm>
                    <a:prstGeom prst="rect">
                      <a:avLst/>
                    </a:prstGeom>
                  </pic:spPr>
                </pic:pic>
              </a:graphicData>
            </a:graphic>
          </wp:inline>
        </w:drawing>
      </w:r>
    </w:p>
    <w:p w14:paraId="7FB19A79" w14:textId="6CC1BC7A" w:rsidR="00D20162" w:rsidRPr="00D20162" w:rsidRDefault="009C6CF2" w:rsidP="00E930C2">
      <w:pPr>
        <w:pStyle w:val="Heading3"/>
        <w:rPr>
          <w:rStyle w:val="Heading2Char"/>
          <w:rFonts w:eastAsiaTheme="minorHAnsi"/>
          <w:b/>
          <w:bCs/>
        </w:rPr>
      </w:pPr>
      <w:r w:rsidRPr="00D20162">
        <w:rPr>
          <w:rStyle w:val="Heading2Char"/>
          <w:rFonts w:eastAsiaTheme="minorHAnsi"/>
          <w:b/>
          <w:bCs/>
        </w:rPr>
        <w:t>FR candidate generation</w:t>
      </w:r>
    </w:p>
    <w:p w14:paraId="407202B2" w14:textId="399A6422" w:rsidR="009C6CF2" w:rsidRDefault="009C6CF2" w:rsidP="00E930C2">
      <w:bookmarkStart w:id="39" w:name="_Hlk126330316"/>
      <w:r>
        <w:t xml:space="preserve">Candidate FR sequences for each framework region are generated from 3 residue frequency tables: </w:t>
      </w:r>
      <w:r w:rsidR="000F56C7">
        <w:t>T</w:t>
      </w:r>
      <w:r>
        <w:t>he definitive stitch run, the template selection stitch run and the IMGT</w:t>
      </w:r>
      <w:bookmarkEnd w:id="39"/>
      <w:r>
        <w:t xml:space="preserve"> (</w:t>
      </w:r>
      <w:r w:rsidR="000F56C7">
        <w:t>from highest to lowest priority</w:t>
      </w:r>
      <w:r>
        <w:t xml:space="preserve">). What candidate residues are taken for each position is based on their relative frequency. </w:t>
      </w:r>
      <w:r w:rsidR="000F56C7">
        <w:t>For each position, r</w:t>
      </w:r>
      <w:r>
        <w:t>esidue</w:t>
      </w:r>
      <w:r w:rsidR="000F56C7">
        <w:t xml:space="preserve"> candidates</w:t>
      </w:r>
      <w:r>
        <w:t xml:space="preserve"> from the next </w:t>
      </w:r>
      <w:r w:rsidR="000F56C7">
        <w:t xml:space="preserve">frequency </w:t>
      </w:r>
      <w:r>
        <w:t xml:space="preserve">table are only taken if the depth of </w:t>
      </w:r>
      <w:r>
        <w:lastRenderedPageBreak/>
        <w:t xml:space="preserve">coverage in the current table is </w:t>
      </w:r>
      <w:r w:rsidR="000F56C7">
        <w:t>lower than</w:t>
      </w:r>
      <w:r>
        <w:t xml:space="preserve"> the depth of coverage at </w:t>
      </w:r>
      <w:r w:rsidR="000F56C7">
        <w:t xml:space="preserve">Cysteine </w:t>
      </w:r>
      <w:r>
        <w:t>104, a highly conserved residue which we have found to be the lowest covered residue consistently. After residue candidates have been selected for all positions, all permutations of these candidates are taken for each framework region, excluding gaps</w:t>
      </w:r>
      <w:r w:rsidR="00EC26B2">
        <w:t>, to yield sequence candidates</w:t>
      </w:r>
      <w:r>
        <w:t>.</w:t>
      </w:r>
    </w:p>
    <w:p w14:paraId="4450CCD5" w14:textId="42FF727E" w:rsidR="009C6CF2" w:rsidRDefault="009C6CF2">
      <w:pPr>
        <w:spacing w:line="259" w:lineRule="auto"/>
        <w:jc w:val="left"/>
      </w:pPr>
      <w:r>
        <w:br w:type="page"/>
      </w:r>
    </w:p>
    <w:p w14:paraId="587C40AE" w14:textId="77777777" w:rsidR="00D20162" w:rsidRDefault="00D20162" w:rsidP="00E930C2">
      <w:pPr>
        <w:pStyle w:val="Heading2"/>
      </w:pPr>
      <w:r w:rsidRPr="00F8658C">
        <w:lastRenderedPageBreak/>
        <w:t xml:space="preserve">Table </w:t>
      </w:r>
      <w:r>
        <w:t>S4</w:t>
      </w:r>
    </w:p>
    <w:tbl>
      <w:tblPr>
        <w:tblW w:w="9638" w:type="dxa"/>
        <w:tblInd w:w="108" w:type="dxa"/>
        <w:tblLook w:val="04A0" w:firstRow="1" w:lastRow="0" w:firstColumn="1" w:lastColumn="0" w:noHBand="0" w:noVBand="1"/>
      </w:tblPr>
      <w:tblGrid>
        <w:gridCol w:w="1227"/>
        <w:gridCol w:w="1590"/>
        <w:gridCol w:w="761"/>
        <w:gridCol w:w="782"/>
        <w:gridCol w:w="1077"/>
        <w:gridCol w:w="573"/>
        <w:gridCol w:w="989"/>
        <w:gridCol w:w="1077"/>
        <w:gridCol w:w="573"/>
        <w:gridCol w:w="989"/>
      </w:tblGrid>
      <w:tr w:rsidR="004D7750" w:rsidRPr="00550FD1" w14:paraId="31023789" w14:textId="77777777" w:rsidTr="004D7750">
        <w:trPr>
          <w:trHeight w:val="362"/>
        </w:trPr>
        <w:tc>
          <w:tcPr>
            <w:tcW w:w="2817" w:type="dxa"/>
            <w:gridSpan w:val="2"/>
            <w:vMerge w:val="restart"/>
            <w:tcBorders>
              <w:top w:val="nil"/>
              <w:left w:val="nil"/>
              <w:bottom w:val="nil"/>
              <w:right w:val="nil"/>
            </w:tcBorders>
            <w:shd w:val="clear" w:color="auto" w:fill="auto"/>
            <w:noWrap/>
            <w:vAlign w:val="center"/>
            <w:hideMark/>
          </w:tcPr>
          <w:p w14:paraId="61ECA421"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1543" w:type="dxa"/>
            <w:gridSpan w:val="2"/>
            <w:tcBorders>
              <w:top w:val="single" w:sz="4" w:space="0" w:color="auto"/>
              <w:left w:val="single" w:sz="4" w:space="0" w:color="auto"/>
              <w:bottom w:val="nil"/>
              <w:right w:val="single" w:sz="4" w:space="0" w:color="auto"/>
            </w:tcBorders>
            <w:shd w:val="clear" w:color="auto" w:fill="auto"/>
            <w:noWrap/>
            <w:vAlign w:val="center"/>
            <w:hideMark/>
          </w:tcPr>
          <w:p w14:paraId="4E616A7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Monoclonal</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0A3E475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Mix</w:t>
            </w:r>
          </w:p>
        </w:tc>
        <w:tc>
          <w:tcPr>
            <w:tcW w:w="2639" w:type="dxa"/>
            <w:gridSpan w:val="3"/>
            <w:tcBorders>
              <w:top w:val="single" w:sz="4" w:space="0" w:color="auto"/>
              <w:left w:val="nil"/>
              <w:bottom w:val="nil"/>
              <w:right w:val="single" w:sz="4" w:space="0" w:color="auto"/>
            </w:tcBorders>
            <w:shd w:val="clear" w:color="auto" w:fill="auto"/>
            <w:noWrap/>
            <w:vAlign w:val="center"/>
            <w:hideMark/>
          </w:tcPr>
          <w:p w14:paraId="12430A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Polyclonal</w:t>
            </w:r>
          </w:p>
        </w:tc>
      </w:tr>
      <w:tr w:rsidR="00550FD1" w:rsidRPr="00550FD1" w14:paraId="741F28B9" w14:textId="77777777" w:rsidTr="004D7750">
        <w:trPr>
          <w:trHeight w:val="362"/>
        </w:trPr>
        <w:tc>
          <w:tcPr>
            <w:tcW w:w="2817" w:type="dxa"/>
            <w:gridSpan w:val="2"/>
            <w:vMerge/>
            <w:tcBorders>
              <w:top w:val="nil"/>
              <w:left w:val="nil"/>
              <w:bottom w:val="nil"/>
              <w:right w:val="nil"/>
            </w:tcBorders>
            <w:vAlign w:val="center"/>
            <w:hideMark/>
          </w:tcPr>
          <w:p w14:paraId="3D194D2D" w14:textId="77777777" w:rsidR="00550FD1" w:rsidRPr="00550FD1" w:rsidRDefault="00550FD1" w:rsidP="00550FD1">
            <w:pPr>
              <w:spacing w:after="0" w:line="240" w:lineRule="auto"/>
              <w:jc w:val="left"/>
              <w:rPr>
                <w:rFonts w:ascii="Times New Roman" w:eastAsia="Times New Roman" w:hAnsi="Times New Roman" w:cs="Times New Roman"/>
                <w:sz w:val="24"/>
                <w:szCs w:val="24"/>
                <w:lang w:val="en-US"/>
              </w:rPr>
            </w:pPr>
          </w:p>
        </w:tc>
        <w:tc>
          <w:tcPr>
            <w:tcW w:w="761" w:type="dxa"/>
            <w:tcBorders>
              <w:top w:val="single" w:sz="4" w:space="0" w:color="auto"/>
              <w:left w:val="single" w:sz="4" w:space="0" w:color="auto"/>
              <w:bottom w:val="single" w:sz="4" w:space="0" w:color="auto"/>
              <w:right w:val="nil"/>
            </w:tcBorders>
            <w:shd w:val="clear" w:color="auto" w:fill="auto"/>
            <w:noWrap/>
            <w:vAlign w:val="center"/>
            <w:hideMark/>
          </w:tcPr>
          <w:p w14:paraId="0EB278F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782" w:type="dxa"/>
            <w:tcBorders>
              <w:top w:val="single" w:sz="4" w:space="0" w:color="auto"/>
              <w:left w:val="nil"/>
              <w:bottom w:val="single" w:sz="4" w:space="0" w:color="auto"/>
              <w:right w:val="single" w:sz="4" w:space="0" w:color="auto"/>
            </w:tcBorders>
            <w:shd w:val="clear" w:color="auto" w:fill="auto"/>
            <w:noWrap/>
            <w:vAlign w:val="center"/>
            <w:hideMark/>
          </w:tcPr>
          <w:p w14:paraId="6FD839E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553160E0"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625E603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599D2A7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c>
          <w:tcPr>
            <w:tcW w:w="1077" w:type="dxa"/>
            <w:tcBorders>
              <w:top w:val="single" w:sz="4" w:space="0" w:color="auto"/>
              <w:left w:val="nil"/>
              <w:bottom w:val="single" w:sz="4" w:space="0" w:color="auto"/>
              <w:right w:val="nil"/>
            </w:tcBorders>
            <w:shd w:val="clear" w:color="auto" w:fill="auto"/>
            <w:noWrap/>
            <w:vAlign w:val="center"/>
            <w:hideMark/>
          </w:tcPr>
          <w:p w14:paraId="7D72077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Start</w:t>
            </w:r>
          </w:p>
        </w:tc>
        <w:tc>
          <w:tcPr>
            <w:tcW w:w="573" w:type="dxa"/>
            <w:tcBorders>
              <w:top w:val="single" w:sz="4" w:space="0" w:color="auto"/>
              <w:left w:val="nil"/>
              <w:bottom w:val="single" w:sz="4" w:space="0" w:color="auto"/>
              <w:right w:val="nil"/>
            </w:tcBorders>
            <w:shd w:val="clear" w:color="auto" w:fill="auto"/>
            <w:noWrap/>
            <w:vAlign w:val="center"/>
            <w:hideMark/>
          </w:tcPr>
          <w:p w14:paraId="1A94647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single" w:sz="4" w:space="0" w:color="auto"/>
              <w:right w:val="single" w:sz="4" w:space="0" w:color="auto"/>
            </w:tcBorders>
            <w:shd w:val="clear" w:color="auto" w:fill="auto"/>
            <w:noWrap/>
            <w:vAlign w:val="center"/>
            <w:hideMark/>
          </w:tcPr>
          <w:p w14:paraId="49DE66E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End</w:t>
            </w:r>
          </w:p>
        </w:tc>
      </w:tr>
      <w:tr w:rsidR="00550FD1" w:rsidRPr="00550FD1" w14:paraId="12AADBED" w14:textId="77777777" w:rsidTr="004D7750">
        <w:trPr>
          <w:trHeight w:val="362"/>
        </w:trPr>
        <w:tc>
          <w:tcPr>
            <w:tcW w:w="1227"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A6A3BD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xml:space="preserve">FR </w:t>
            </w:r>
          </w:p>
        </w:tc>
        <w:tc>
          <w:tcPr>
            <w:tcW w:w="1589" w:type="dxa"/>
            <w:tcBorders>
              <w:top w:val="single" w:sz="4" w:space="0" w:color="auto"/>
              <w:left w:val="single" w:sz="4" w:space="0" w:color="auto"/>
              <w:bottom w:val="nil"/>
              <w:right w:val="single" w:sz="4" w:space="0" w:color="auto"/>
            </w:tcBorders>
            <w:shd w:val="clear" w:color="000000" w:fill="F2F2F2"/>
            <w:noWrap/>
            <w:vAlign w:val="center"/>
            <w:hideMark/>
          </w:tcPr>
          <w:p w14:paraId="08877477"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FR1</w:t>
            </w:r>
          </w:p>
        </w:tc>
        <w:tc>
          <w:tcPr>
            <w:tcW w:w="761" w:type="dxa"/>
            <w:tcBorders>
              <w:top w:val="nil"/>
              <w:left w:val="nil"/>
              <w:bottom w:val="nil"/>
              <w:right w:val="nil"/>
            </w:tcBorders>
            <w:shd w:val="clear" w:color="000000" w:fill="F2F2F2"/>
            <w:noWrap/>
            <w:vAlign w:val="center"/>
            <w:hideMark/>
          </w:tcPr>
          <w:p w14:paraId="4F8BB14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782" w:type="dxa"/>
            <w:tcBorders>
              <w:top w:val="nil"/>
              <w:left w:val="nil"/>
              <w:bottom w:val="nil"/>
              <w:right w:val="single" w:sz="4" w:space="0" w:color="auto"/>
            </w:tcBorders>
            <w:shd w:val="clear" w:color="000000" w:fill="F2F2F2"/>
            <w:noWrap/>
            <w:vAlign w:val="center"/>
            <w:hideMark/>
          </w:tcPr>
          <w:p w14:paraId="3D1CC58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13D3035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240</w:t>
            </w:r>
          </w:p>
        </w:tc>
        <w:tc>
          <w:tcPr>
            <w:tcW w:w="573" w:type="dxa"/>
            <w:tcBorders>
              <w:top w:val="nil"/>
              <w:left w:val="nil"/>
              <w:bottom w:val="nil"/>
              <w:right w:val="nil"/>
            </w:tcBorders>
            <w:shd w:val="clear" w:color="000000" w:fill="F2F2F2"/>
            <w:noWrap/>
            <w:vAlign w:val="center"/>
            <w:hideMark/>
          </w:tcPr>
          <w:p w14:paraId="21331F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40</w:t>
            </w:r>
          </w:p>
        </w:tc>
        <w:tc>
          <w:tcPr>
            <w:tcW w:w="988" w:type="dxa"/>
            <w:tcBorders>
              <w:top w:val="nil"/>
              <w:left w:val="nil"/>
              <w:bottom w:val="nil"/>
              <w:right w:val="single" w:sz="4" w:space="0" w:color="auto"/>
            </w:tcBorders>
            <w:shd w:val="clear" w:color="000000" w:fill="F2F2F2"/>
            <w:noWrap/>
            <w:vAlign w:val="center"/>
            <w:hideMark/>
          </w:tcPr>
          <w:p w14:paraId="414C72F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40</w:t>
            </w:r>
          </w:p>
        </w:tc>
        <w:tc>
          <w:tcPr>
            <w:tcW w:w="1077" w:type="dxa"/>
            <w:tcBorders>
              <w:top w:val="nil"/>
              <w:left w:val="nil"/>
              <w:bottom w:val="nil"/>
              <w:right w:val="nil"/>
            </w:tcBorders>
            <w:shd w:val="clear" w:color="000000" w:fill="F2F2F2"/>
            <w:noWrap/>
            <w:vAlign w:val="center"/>
            <w:hideMark/>
          </w:tcPr>
          <w:p w14:paraId="2CE3B5D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8</w:t>
            </w:r>
          </w:p>
        </w:tc>
        <w:tc>
          <w:tcPr>
            <w:tcW w:w="573" w:type="dxa"/>
            <w:tcBorders>
              <w:top w:val="nil"/>
              <w:left w:val="nil"/>
              <w:bottom w:val="nil"/>
              <w:right w:val="nil"/>
            </w:tcBorders>
            <w:shd w:val="clear" w:color="000000" w:fill="F2F2F2"/>
            <w:noWrap/>
            <w:vAlign w:val="center"/>
            <w:hideMark/>
          </w:tcPr>
          <w:p w14:paraId="36C4BF5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988" w:type="dxa"/>
            <w:tcBorders>
              <w:top w:val="nil"/>
              <w:left w:val="nil"/>
              <w:bottom w:val="nil"/>
              <w:right w:val="single" w:sz="4" w:space="0" w:color="auto"/>
            </w:tcBorders>
            <w:shd w:val="clear" w:color="000000" w:fill="F2F2F2"/>
            <w:noWrap/>
            <w:vAlign w:val="center"/>
            <w:hideMark/>
          </w:tcPr>
          <w:p w14:paraId="34ED67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74E04EC7"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3FC3DA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5791257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FR2</w:t>
            </w:r>
          </w:p>
        </w:tc>
        <w:tc>
          <w:tcPr>
            <w:tcW w:w="761" w:type="dxa"/>
            <w:tcBorders>
              <w:top w:val="nil"/>
              <w:left w:val="nil"/>
              <w:bottom w:val="nil"/>
              <w:right w:val="nil"/>
            </w:tcBorders>
            <w:shd w:val="clear" w:color="auto" w:fill="auto"/>
            <w:noWrap/>
            <w:vAlign w:val="center"/>
            <w:hideMark/>
          </w:tcPr>
          <w:p w14:paraId="765688D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70CD693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3494D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756</w:t>
            </w:r>
          </w:p>
        </w:tc>
        <w:tc>
          <w:tcPr>
            <w:tcW w:w="573" w:type="dxa"/>
            <w:tcBorders>
              <w:top w:val="nil"/>
              <w:left w:val="nil"/>
              <w:bottom w:val="nil"/>
              <w:right w:val="nil"/>
            </w:tcBorders>
            <w:shd w:val="clear" w:color="auto" w:fill="auto"/>
            <w:noWrap/>
            <w:vAlign w:val="center"/>
            <w:hideMark/>
          </w:tcPr>
          <w:p w14:paraId="7E34B2D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90</w:t>
            </w:r>
          </w:p>
        </w:tc>
        <w:tc>
          <w:tcPr>
            <w:tcW w:w="988" w:type="dxa"/>
            <w:tcBorders>
              <w:top w:val="nil"/>
              <w:left w:val="nil"/>
              <w:bottom w:val="nil"/>
              <w:right w:val="single" w:sz="4" w:space="0" w:color="auto"/>
            </w:tcBorders>
            <w:shd w:val="clear" w:color="auto" w:fill="auto"/>
            <w:noWrap/>
            <w:vAlign w:val="center"/>
            <w:hideMark/>
          </w:tcPr>
          <w:p w14:paraId="46BDE4A1" w14:textId="69E57640" w:rsidR="00550FD1" w:rsidRPr="00550FD1" w:rsidRDefault="00DD1E3D" w:rsidP="00550FD1">
            <w:pPr>
              <w:spacing w:after="0" w:line="240" w:lineRule="auto"/>
              <w:jc w:val="center"/>
              <w:rPr>
                <w:rFonts w:eastAsia="Times New Roman"/>
                <w:b/>
                <w:bCs/>
                <w:color w:val="000000"/>
                <w:lang w:val="en-US"/>
              </w:rPr>
            </w:pPr>
            <w:r>
              <w:rPr>
                <w:rFonts w:eastAsia="Times New Roman"/>
                <w:b/>
                <w:bCs/>
              </w:rPr>
              <w:t>7</w:t>
            </w:r>
          </w:p>
        </w:tc>
        <w:tc>
          <w:tcPr>
            <w:tcW w:w="1077" w:type="dxa"/>
            <w:tcBorders>
              <w:top w:val="nil"/>
              <w:left w:val="nil"/>
              <w:bottom w:val="nil"/>
              <w:right w:val="nil"/>
            </w:tcBorders>
            <w:shd w:val="clear" w:color="auto" w:fill="auto"/>
            <w:noWrap/>
            <w:vAlign w:val="center"/>
            <w:hideMark/>
          </w:tcPr>
          <w:p w14:paraId="7DF8DE8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573" w:type="dxa"/>
            <w:tcBorders>
              <w:top w:val="nil"/>
              <w:left w:val="nil"/>
              <w:bottom w:val="nil"/>
              <w:right w:val="nil"/>
            </w:tcBorders>
            <w:shd w:val="clear" w:color="auto" w:fill="auto"/>
            <w:noWrap/>
            <w:vAlign w:val="center"/>
            <w:hideMark/>
          </w:tcPr>
          <w:p w14:paraId="4F7D224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auto" w:fill="auto"/>
            <w:noWrap/>
            <w:vAlign w:val="center"/>
            <w:hideMark/>
          </w:tcPr>
          <w:p w14:paraId="0E97E95D"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287C3D1D"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5C3B18C2"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000000" w:fill="F2F2F2"/>
            <w:noWrap/>
            <w:vAlign w:val="center"/>
            <w:hideMark/>
          </w:tcPr>
          <w:p w14:paraId="6231BD0A"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FR3</w:t>
            </w:r>
          </w:p>
        </w:tc>
        <w:tc>
          <w:tcPr>
            <w:tcW w:w="761" w:type="dxa"/>
            <w:tcBorders>
              <w:top w:val="nil"/>
              <w:left w:val="nil"/>
              <w:bottom w:val="nil"/>
              <w:right w:val="nil"/>
            </w:tcBorders>
            <w:shd w:val="clear" w:color="000000" w:fill="F2F2F2"/>
            <w:noWrap/>
            <w:vAlign w:val="center"/>
            <w:hideMark/>
          </w:tcPr>
          <w:p w14:paraId="292E1E6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000000" w:fill="F2F2F2"/>
            <w:noWrap/>
            <w:vAlign w:val="center"/>
            <w:hideMark/>
          </w:tcPr>
          <w:p w14:paraId="6951DD6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04A71C1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5</w:t>
            </w:r>
          </w:p>
        </w:tc>
        <w:tc>
          <w:tcPr>
            <w:tcW w:w="573" w:type="dxa"/>
            <w:tcBorders>
              <w:top w:val="nil"/>
              <w:left w:val="nil"/>
              <w:bottom w:val="nil"/>
              <w:right w:val="nil"/>
            </w:tcBorders>
            <w:shd w:val="clear" w:color="000000" w:fill="F2F2F2"/>
            <w:noWrap/>
            <w:vAlign w:val="center"/>
            <w:hideMark/>
          </w:tcPr>
          <w:p w14:paraId="19EDAB9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988" w:type="dxa"/>
            <w:tcBorders>
              <w:top w:val="nil"/>
              <w:left w:val="nil"/>
              <w:bottom w:val="nil"/>
              <w:right w:val="single" w:sz="4" w:space="0" w:color="auto"/>
            </w:tcBorders>
            <w:shd w:val="clear" w:color="000000" w:fill="F2F2F2"/>
            <w:noWrap/>
            <w:vAlign w:val="center"/>
            <w:hideMark/>
          </w:tcPr>
          <w:p w14:paraId="4DDCCF1E"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000000" w:fill="F2F2F2"/>
            <w:noWrap/>
            <w:vAlign w:val="center"/>
            <w:hideMark/>
          </w:tcPr>
          <w:p w14:paraId="2B0297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384</w:t>
            </w:r>
          </w:p>
        </w:tc>
        <w:tc>
          <w:tcPr>
            <w:tcW w:w="573" w:type="dxa"/>
            <w:tcBorders>
              <w:top w:val="nil"/>
              <w:left w:val="nil"/>
              <w:bottom w:val="nil"/>
              <w:right w:val="nil"/>
            </w:tcBorders>
            <w:shd w:val="clear" w:color="000000" w:fill="F2F2F2"/>
            <w:noWrap/>
            <w:vAlign w:val="center"/>
            <w:hideMark/>
          </w:tcPr>
          <w:p w14:paraId="1D6C8FAD"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14</w:t>
            </w:r>
          </w:p>
        </w:tc>
        <w:tc>
          <w:tcPr>
            <w:tcW w:w="988" w:type="dxa"/>
            <w:tcBorders>
              <w:top w:val="nil"/>
              <w:left w:val="nil"/>
              <w:bottom w:val="nil"/>
              <w:right w:val="single" w:sz="4" w:space="0" w:color="auto"/>
            </w:tcBorders>
            <w:shd w:val="clear" w:color="000000" w:fill="F2F2F2"/>
            <w:noWrap/>
            <w:vAlign w:val="center"/>
            <w:hideMark/>
          </w:tcPr>
          <w:p w14:paraId="68D0ACA6" w14:textId="22F6645F"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3</w:t>
            </w:r>
          </w:p>
        </w:tc>
      </w:tr>
      <w:tr w:rsidR="00550FD1" w:rsidRPr="00550FD1" w14:paraId="7DAFB7D5" w14:textId="77777777" w:rsidTr="004D7750">
        <w:trPr>
          <w:trHeight w:val="362"/>
        </w:trPr>
        <w:tc>
          <w:tcPr>
            <w:tcW w:w="1227" w:type="dxa"/>
            <w:vMerge/>
            <w:tcBorders>
              <w:top w:val="single" w:sz="4" w:space="0" w:color="auto"/>
              <w:left w:val="single" w:sz="4" w:space="0" w:color="auto"/>
              <w:bottom w:val="single" w:sz="4" w:space="0" w:color="auto"/>
              <w:right w:val="nil"/>
            </w:tcBorders>
            <w:vAlign w:val="center"/>
            <w:hideMark/>
          </w:tcPr>
          <w:p w14:paraId="41414F16"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183D8C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FR4</w:t>
            </w:r>
          </w:p>
        </w:tc>
        <w:tc>
          <w:tcPr>
            <w:tcW w:w="761" w:type="dxa"/>
            <w:tcBorders>
              <w:top w:val="nil"/>
              <w:left w:val="nil"/>
              <w:bottom w:val="nil"/>
              <w:right w:val="nil"/>
            </w:tcBorders>
            <w:shd w:val="clear" w:color="auto" w:fill="auto"/>
            <w:noWrap/>
            <w:vAlign w:val="center"/>
            <w:hideMark/>
          </w:tcPr>
          <w:p w14:paraId="3A1F552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w:t>
            </w:r>
          </w:p>
        </w:tc>
        <w:tc>
          <w:tcPr>
            <w:tcW w:w="782" w:type="dxa"/>
            <w:tcBorders>
              <w:top w:val="nil"/>
              <w:left w:val="nil"/>
              <w:bottom w:val="nil"/>
              <w:right w:val="single" w:sz="4" w:space="0" w:color="auto"/>
            </w:tcBorders>
            <w:shd w:val="clear" w:color="auto" w:fill="auto"/>
            <w:noWrap/>
            <w:vAlign w:val="center"/>
            <w:hideMark/>
          </w:tcPr>
          <w:p w14:paraId="5F13A33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0F699B06"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4</w:t>
            </w:r>
          </w:p>
        </w:tc>
        <w:tc>
          <w:tcPr>
            <w:tcW w:w="573" w:type="dxa"/>
            <w:tcBorders>
              <w:top w:val="nil"/>
              <w:left w:val="nil"/>
              <w:bottom w:val="nil"/>
              <w:right w:val="nil"/>
            </w:tcBorders>
            <w:shd w:val="clear" w:color="auto" w:fill="auto"/>
            <w:noWrap/>
            <w:vAlign w:val="center"/>
            <w:hideMark/>
          </w:tcPr>
          <w:p w14:paraId="616CFC6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w:t>
            </w:r>
          </w:p>
        </w:tc>
        <w:tc>
          <w:tcPr>
            <w:tcW w:w="988" w:type="dxa"/>
            <w:tcBorders>
              <w:top w:val="nil"/>
              <w:left w:val="nil"/>
              <w:bottom w:val="nil"/>
              <w:right w:val="single" w:sz="4" w:space="0" w:color="auto"/>
            </w:tcBorders>
            <w:shd w:val="clear" w:color="auto" w:fill="auto"/>
            <w:noWrap/>
            <w:vAlign w:val="center"/>
            <w:hideMark/>
          </w:tcPr>
          <w:p w14:paraId="2D1D2490"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c>
          <w:tcPr>
            <w:tcW w:w="1077" w:type="dxa"/>
            <w:tcBorders>
              <w:top w:val="nil"/>
              <w:left w:val="nil"/>
              <w:bottom w:val="nil"/>
              <w:right w:val="nil"/>
            </w:tcBorders>
            <w:shd w:val="clear" w:color="auto" w:fill="auto"/>
            <w:noWrap/>
            <w:vAlign w:val="center"/>
            <w:hideMark/>
          </w:tcPr>
          <w:p w14:paraId="521073EA"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64</w:t>
            </w:r>
          </w:p>
        </w:tc>
        <w:tc>
          <w:tcPr>
            <w:tcW w:w="573" w:type="dxa"/>
            <w:tcBorders>
              <w:top w:val="nil"/>
              <w:left w:val="nil"/>
              <w:bottom w:val="nil"/>
              <w:right w:val="nil"/>
            </w:tcBorders>
            <w:shd w:val="clear" w:color="auto" w:fill="auto"/>
            <w:noWrap/>
            <w:vAlign w:val="center"/>
            <w:hideMark/>
          </w:tcPr>
          <w:p w14:paraId="5C3BBC69"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12</w:t>
            </w:r>
          </w:p>
        </w:tc>
        <w:tc>
          <w:tcPr>
            <w:tcW w:w="988" w:type="dxa"/>
            <w:tcBorders>
              <w:top w:val="nil"/>
              <w:left w:val="nil"/>
              <w:bottom w:val="nil"/>
              <w:right w:val="single" w:sz="4" w:space="0" w:color="auto"/>
            </w:tcBorders>
            <w:shd w:val="clear" w:color="auto" w:fill="auto"/>
            <w:noWrap/>
            <w:vAlign w:val="center"/>
            <w:hideMark/>
          </w:tcPr>
          <w:p w14:paraId="7AB7F144" w14:textId="6175524C" w:rsidR="00550FD1" w:rsidRPr="00550FD1" w:rsidRDefault="0059264C" w:rsidP="00550FD1">
            <w:pPr>
              <w:spacing w:after="0" w:line="240" w:lineRule="auto"/>
              <w:jc w:val="center"/>
              <w:rPr>
                <w:rFonts w:eastAsia="Times New Roman"/>
                <w:b/>
                <w:bCs/>
                <w:color w:val="000000"/>
                <w:lang w:val="en-US"/>
              </w:rPr>
            </w:pPr>
            <w:r>
              <w:rPr>
                <w:rFonts w:eastAsia="Times New Roman"/>
                <w:b/>
                <w:bCs/>
                <w:color w:val="000000"/>
                <w:lang w:val="en-US"/>
              </w:rPr>
              <w:t>4</w:t>
            </w:r>
          </w:p>
        </w:tc>
      </w:tr>
      <w:tr w:rsidR="00550FD1" w:rsidRPr="00550FD1" w14:paraId="3CC61322" w14:textId="77777777" w:rsidTr="004D7750">
        <w:trPr>
          <w:trHeight w:val="362"/>
        </w:trPr>
        <w:tc>
          <w:tcPr>
            <w:tcW w:w="1227" w:type="dxa"/>
            <w:vMerge w:val="restart"/>
            <w:tcBorders>
              <w:top w:val="nil"/>
              <w:left w:val="single" w:sz="4" w:space="0" w:color="auto"/>
              <w:bottom w:val="single" w:sz="4" w:space="0" w:color="auto"/>
              <w:right w:val="nil"/>
            </w:tcBorders>
            <w:shd w:val="clear" w:color="auto" w:fill="auto"/>
            <w:vAlign w:val="center"/>
            <w:hideMark/>
          </w:tcPr>
          <w:p w14:paraId="592C6994"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FR-CDR-FR</w:t>
            </w:r>
          </w:p>
        </w:tc>
        <w:tc>
          <w:tcPr>
            <w:tcW w:w="1589" w:type="dxa"/>
            <w:tcBorders>
              <w:top w:val="nil"/>
              <w:left w:val="single" w:sz="4" w:space="0" w:color="auto"/>
              <w:bottom w:val="nil"/>
              <w:right w:val="single" w:sz="4" w:space="0" w:color="auto"/>
            </w:tcBorders>
            <w:shd w:val="clear" w:color="000000" w:fill="F2F2F2"/>
            <w:noWrap/>
            <w:vAlign w:val="center"/>
            <w:hideMark/>
          </w:tcPr>
          <w:p w14:paraId="17DB2EB5"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FR1-</w:t>
            </w:r>
            <w:r w:rsidRPr="00550FD1">
              <w:rPr>
                <w:rFonts w:eastAsia="Times New Roman"/>
                <w:b/>
                <w:bCs/>
                <w:color w:val="000000"/>
                <w:lang w:val="en-US"/>
              </w:rPr>
              <w:t>CDR1</w:t>
            </w:r>
            <w:r w:rsidRPr="00550FD1">
              <w:rPr>
                <w:rFonts w:eastAsia="Times New Roman"/>
                <w:color w:val="000000"/>
                <w:lang w:val="en-US"/>
              </w:rPr>
              <w:t>-FR2</w:t>
            </w:r>
          </w:p>
        </w:tc>
        <w:tc>
          <w:tcPr>
            <w:tcW w:w="761" w:type="dxa"/>
            <w:tcBorders>
              <w:top w:val="single" w:sz="4" w:space="0" w:color="auto"/>
              <w:left w:val="nil"/>
              <w:bottom w:val="nil"/>
              <w:right w:val="nil"/>
            </w:tcBorders>
            <w:shd w:val="clear" w:color="000000" w:fill="F2F2F2"/>
            <w:noWrap/>
            <w:vAlign w:val="center"/>
            <w:hideMark/>
          </w:tcPr>
          <w:p w14:paraId="4E9B845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single" w:sz="4" w:space="0" w:color="auto"/>
              <w:left w:val="nil"/>
              <w:bottom w:val="nil"/>
              <w:right w:val="single" w:sz="4" w:space="0" w:color="auto"/>
            </w:tcBorders>
            <w:shd w:val="clear" w:color="000000" w:fill="F2F2F2"/>
            <w:noWrap/>
            <w:vAlign w:val="center"/>
            <w:hideMark/>
          </w:tcPr>
          <w:p w14:paraId="3F319683"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6C67F84D" w14:textId="6CE319E1"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1106</w:t>
            </w:r>
          </w:p>
        </w:tc>
        <w:tc>
          <w:tcPr>
            <w:tcW w:w="573" w:type="dxa"/>
            <w:tcBorders>
              <w:top w:val="single" w:sz="4" w:space="0" w:color="auto"/>
              <w:left w:val="nil"/>
              <w:bottom w:val="nil"/>
              <w:right w:val="nil"/>
            </w:tcBorders>
            <w:shd w:val="clear" w:color="000000" w:fill="F2F2F2"/>
            <w:noWrap/>
            <w:vAlign w:val="center"/>
            <w:hideMark/>
          </w:tcPr>
          <w:p w14:paraId="6BADA49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7F8F65F4"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single" w:sz="4" w:space="0" w:color="auto"/>
              <w:left w:val="nil"/>
              <w:bottom w:val="nil"/>
              <w:right w:val="nil"/>
            </w:tcBorders>
            <w:shd w:val="clear" w:color="000000" w:fill="F2F2F2"/>
            <w:noWrap/>
            <w:vAlign w:val="center"/>
            <w:hideMark/>
          </w:tcPr>
          <w:p w14:paraId="3B4737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20</w:t>
            </w:r>
          </w:p>
        </w:tc>
        <w:tc>
          <w:tcPr>
            <w:tcW w:w="573" w:type="dxa"/>
            <w:tcBorders>
              <w:top w:val="single" w:sz="4" w:space="0" w:color="auto"/>
              <w:left w:val="nil"/>
              <w:bottom w:val="nil"/>
              <w:right w:val="nil"/>
            </w:tcBorders>
            <w:shd w:val="clear" w:color="000000" w:fill="F2F2F2"/>
            <w:noWrap/>
            <w:vAlign w:val="center"/>
            <w:hideMark/>
          </w:tcPr>
          <w:p w14:paraId="362EDEC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single" w:sz="4" w:space="0" w:color="auto"/>
              <w:left w:val="nil"/>
              <w:bottom w:val="nil"/>
              <w:right w:val="single" w:sz="4" w:space="0" w:color="auto"/>
            </w:tcBorders>
            <w:shd w:val="clear" w:color="000000" w:fill="F2F2F2"/>
            <w:noWrap/>
            <w:vAlign w:val="center"/>
            <w:hideMark/>
          </w:tcPr>
          <w:p w14:paraId="3F265635" w14:textId="360C0E45" w:rsidR="00550FD1" w:rsidRPr="00550FD1" w:rsidRDefault="00273051" w:rsidP="00550FD1">
            <w:pPr>
              <w:spacing w:after="0" w:line="240" w:lineRule="auto"/>
              <w:jc w:val="center"/>
              <w:rPr>
                <w:rFonts w:eastAsia="Times New Roman"/>
                <w:b/>
                <w:bCs/>
                <w:color w:val="000000"/>
                <w:lang w:val="en-US"/>
              </w:rPr>
            </w:pPr>
            <w:r>
              <w:rPr>
                <w:rFonts w:eastAsia="Times New Roman"/>
                <w:b/>
                <w:bCs/>
                <w:color w:val="000000"/>
                <w:lang w:val="en-US"/>
              </w:rPr>
              <w:t>1</w:t>
            </w:r>
          </w:p>
        </w:tc>
      </w:tr>
      <w:tr w:rsidR="00550FD1" w:rsidRPr="00550FD1" w14:paraId="18DF7C56"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15D8DE10"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nil"/>
              <w:right w:val="single" w:sz="4" w:space="0" w:color="auto"/>
            </w:tcBorders>
            <w:shd w:val="clear" w:color="auto" w:fill="auto"/>
            <w:noWrap/>
            <w:vAlign w:val="center"/>
            <w:hideMark/>
          </w:tcPr>
          <w:p w14:paraId="3BCBD61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FR2-</w:t>
            </w:r>
            <w:r w:rsidRPr="00550FD1">
              <w:rPr>
                <w:rFonts w:eastAsia="Times New Roman"/>
                <w:b/>
                <w:bCs/>
                <w:color w:val="000000"/>
                <w:lang w:val="en-US"/>
              </w:rPr>
              <w:t>CDR2</w:t>
            </w:r>
            <w:r w:rsidRPr="00550FD1">
              <w:rPr>
                <w:rFonts w:eastAsia="Times New Roman"/>
                <w:color w:val="000000"/>
                <w:lang w:val="en-US"/>
              </w:rPr>
              <w:t>-FR3</w:t>
            </w:r>
          </w:p>
        </w:tc>
        <w:tc>
          <w:tcPr>
            <w:tcW w:w="761" w:type="dxa"/>
            <w:tcBorders>
              <w:top w:val="nil"/>
              <w:left w:val="nil"/>
              <w:bottom w:val="nil"/>
              <w:right w:val="nil"/>
            </w:tcBorders>
            <w:shd w:val="clear" w:color="auto" w:fill="auto"/>
            <w:noWrap/>
            <w:vAlign w:val="center"/>
            <w:hideMark/>
          </w:tcPr>
          <w:p w14:paraId="15E0243E"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nil"/>
              <w:right w:val="single" w:sz="4" w:space="0" w:color="auto"/>
            </w:tcBorders>
            <w:shd w:val="clear" w:color="auto" w:fill="auto"/>
            <w:noWrap/>
            <w:vAlign w:val="center"/>
            <w:hideMark/>
          </w:tcPr>
          <w:p w14:paraId="52DB1EB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3B3705B0" w14:textId="078C4ABB"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49</w:t>
            </w:r>
          </w:p>
        </w:tc>
        <w:tc>
          <w:tcPr>
            <w:tcW w:w="573" w:type="dxa"/>
            <w:tcBorders>
              <w:top w:val="nil"/>
              <w:left w:val="nil"/>
              <w:bottom w:val="nil"/>
              <w:right w:val="nil"/>
            </w:tcBorders>
            <w:shd w:val="clear" w:color="auto" w:fill="auto"/>
            <w:noWrap/>
            <w:vAlign w:val="center"/>
            <w:hideMark/>
          </w:tcPr>
          <w:p w14:paraId="48E20049"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2131D813" w14:textId="3A709974"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nil"/>
              <w:right w:val="nil"/>
            </w:tcBorders>
            <w:shd w:val="clear" w:color="auto" w:fill="auto"/>
            <w:noWrap/>
            <w:vAlign w:val="center"/>
            <w:hideMark/>
          </w:tcPr>
          <w:p w14:paraId="103B056E" w14:textId="0CBBD87A"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3</w:t>
            </w:r>
            <w:r w:rsidRPr="00550FD1">
              <w:rPr>
                <w:rFonts w:eastAsia="Times New Roman"/>
                <w:color w:val="000000"/>
                <w:lang w:val="en-US"/>
              </w:rPr>
              <w:t>0</w:t>
            </w:r>
          </w:p>
        </w:tc>
        <w:tc>
          <w:tcPr>
            <w:tcW w:w="573" w:type="dxa"/>
            <w:tcBorders>
              <w:top w:val="nil"/>
              <w:left w:val="nil"/>
              <w:bottom w:val="nil"/>
              <w:right w:val="nil"/>
            </w:tcBorders>
            <w:shd w:val="clear" w:color="auto" w:fill="auto"/>
            <w:noWrap/>
            <w:vAlign w:val="center"/>
            <w:hideMark/>
          </w:tcPr>
          <w:p w14:paraId="434C0D1A" w14:textId="77777777" w:rsidR="00550FD1" w:rsidRPr="00550FD1" w:rsidRDefault="00550FD1" w:rsidP="00550FD1">
            <w:pPr>
              <w:spacing w:after="0" w:line="240" w:lineRule="auto"/>
              <w:jc w:val="center"/>
              <w:rPr>
                <w:rFonts w:eastAsia="Times New Roman"/>
                <w:color w:val="000000"/>
                <w:lang w:val="en-US"/>
              </w:rPr>
            </w:pPr>
          </w:p>
        </w:tc>
        <w:tc>
          <w:tcPr>
            <w:tcW w:w="988" w:type="dxa"/>
            <w:tcBorders>
              <w:top w:val="nil"/>
              <w:left w:val="nil"/>
              <w:bottom w:val="nil"/>
              <w:right w:val="single" w:sz="4" w:space="0" w:color="auto"/>
            </w:tcBorders>
            <w:shd w:val="clear" w:color="auto" w:fill="auto"/>
            <w:noWrap/>
            <w:vAlign w:val="center"/>
            <w:hideMark/>
          </w:tcPr>
          <w:p w14:paraId="579F6481"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r>
      <w:tr w:rsidR="00550FD1" w:rsidRPr="00550FD1" w14:paraId="4C89CFAD" w14:textId="77777777" w:rsidTr="004D7750">
        <w:trPr>
          <w:trHeight w:val="362"/>
        </w:trPr>
        <w:tc>
          <w:tcPr>
            <w:tcW w:w="1227" w:type="dxa"/>
            <w:vMerge/>
            <w:tcBorders>
              <w:top w:val="nil"/>
              <w:left w:val="single" w:sz="4" w:space="0" w:color="auto"/>
              <w:bottom w:val="single" w:sz="4" w:space="0" w:color="auto"/>
              <w:right w:val="nil"/>
            </w:tcBorders>
            <w:vAlign w:val="center"/>
            <w:hideMark/>
          </w:tcPr>
          <w:p w14:paraId="50B1B00E" w14:textId="77777777" w:rsidR="00550FD1" w:rsidRPr="00550FD1" w:rsidRDefault="00550FD1" w:rsidP="00550FD1">
            <w:pPr>
              <w:spacing w:after="0" w:line="240" w:lineRule="auto"/>
              <w:jc w:val="left"/>
              <w:rPr>
                <w:rFonts w:eastAsia="Times New Roman"/>
                <w:color w:val="000000"/>
                <w:lang w:val="en-US"/>
              </w:rPr>
            </w:pPr>
          </w:p>
        </w:tc>
        <w:tc>
          <w:tcPr>
            <w:tcW w:w="1589" w:type="dxa"/>
            <w:tcBorders>
              <w:top w:val="nil"/>
              <w:left w:val="single" w:sz="4" w:space="0" w:color="auto"/>
              <w:bottom w:val="single" w:sz="4" w:space="0" w:color="auto"/>
              <w:right w:val="single" w:sz="4" w:space="0" w:color="auto"/>
            </w:tcBorders>
            <w:shd w:val="clear" w:color="000000" w:fill="F2F2F2"/>
            <w:noWrap/>
            <w:vAlign w:val="center"/>
            <w:hideMark/>
          </w:tcPr>
          <w:p w14:paraId="4BBBE77F"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FR3-</w:t>
            </w:r>
            <w:r w:rsidRPr="00550FD1">
              <w:rPr>
                <w:rFonts w:eastAsia="Times New Roman"/>
                <w:b/>
                <w:bCs/>
                <w:color w:val="000000"/>
                <w:lang w:val="en-US"/>
              </w:rPr>
              <w:t>CDR3</w:t>
            </w:r>
            <w:r w:rsidRPr="00550FD1">
              <w:rPr>
                <w:rFonts w:eastAsia="Times New Roman"/>
                <w:color w:val="000000"/>
                <w:lang w:val="en-US"/>
              </w:rPr>
              <w:t>-FR4</w:t>
            </w:r>
          </w:p>
        </w:tc>
        <w:tc>
          <w:tcPr>
            <w:tcW w:w="761" w:type="dxa"/>
            <w:tcBorders>
              <w:top w:val="nil"/>
              <w:left w:val="nil"/>
              <w:bottom w:val="single" w:sz="4" w:space="0" w:color="auto"/>
              <w:right w:val="nil"/>
            </w:tcBorders>
            <w:shd w:val="clear" w:color="000000" w:fill="F2F2F2"/>
            <w:noWrap/>
            <w:vAlign w:val="center"/>
            <w:hideMark/>
          </w:tcPr>
          <w:p w14:paraId="02ACC7E2"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10</w:t>
            </w:r>
          </w:p>
        </w:tc>
        <w:tc>
          <w:tcPr>
            <w:tcW w:w="782" w:type="dxa"/>
            <w:tcBorders>
              <w:top w:val="nil"/>
              <w:left w:val="nil"/>
              <w:bottom w:val="single" w:sz="4" w:space="0" w:color="auto"/>
              <w:right w:val="single" w:sz="4" w:space="0" w:color="auto"/>
            </w:tcBorders>
            <w:shd w:val="clear" w:color="000000" w:fill="F2F2F2"/>
            <w:noWrap/>
            <w:vAlign w:val="center"/>
            <w:hideMark/>
          </w:tcPr>
          <w:p w14:paraId="397CED4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000000" w:fill="F2F2F2"/>
            <w:noWrap/>
            <w:vAlign w:val="center"/>
            <w:hideMark/>
          </w:tcPr>
          <w:p w14:paraId="08A7EE9B" w14:textId="1D6C71ED"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20</w:t>
            </w:r>
          </w:p>
        </w:tc>
        <w:tc>
          <w:tcPr>
            <w:tcW w:w="573" w:type="dxa"/>
            <w:tcBorders>
              <w:top w:val="nil"/>
              <w:left w:val="nil"/>
              <w:bottom w:val="single" w:sz="4" w:space="0" w:color="auto"/>
              <w:right w:val="nil"/>
            </w:tcBorders>
            <w:shd w:val="clear" w:color="000000" w:fill="F2F2F2"/>
            <w:noWrap/>
            <w:vAlign w:val="center"/>
            <w:hideMark/>
          </w:tcPr>
          <w:p w14:paraId="2D7955B3"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22D98002"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3</w:t>
            </w:r>
          </w:p>
        </w:tc>
        <w:tc>
          <w:tcPr>
            <w:tcW w:w="1077" w:type="dxa"/>
            <w:tcBorders>
              <w:top w:val="nil"/>
              <w:left w:val="nil"/>
              <w:bottom w:val="single" w:sz="4" w:space="0" w:color="auto"/>
              <w:right w:val="nil"/>
            </w:tcBorders>
            <w:shd w:val="clear" w:color="000000" w:fill="F2F2F2"/>
            <w:noWrap/>
            <w:vAlign w:val="center"/>
            <w:hideMark/>
          </w:tcPr>
          <w:p w14:paraId="0D108740" w14:textId="645B4E03"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120</w:t>
            </w:r>
          </w:p>
        </w:tc>
        <w:tc>
          <w:tcPr>
            <w:tcW w:w="573" w:type="dxa"/>
            <w:tcBorders>
              <w:top w:val="nil"/>
              <w:left w:val="nil"/>
              <w:bottom w:val="single" w:sz="4" w:space="0" w:color="auto"/>
              <w:right w:val="nil"/>
            </w:tcBorders>
            <w:shd w:val="clear" w:color="000000" w:fill="F2F2F2"/>
            <w:noWrap/>
            <w:vAlign w:val="center"/>
            <w:hideMark/>
          </w:tcPr>
          <w:p w14:paraId="4E215068"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000000" w:fill="F2F2F2"/>
            <w:noWrap/>
            <w:vAlign w:val="center"/>
            <w:hideMark/>
          </w:tcPr>
          <w:p w14:paraId="6F167B6C"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2</w:t>
            </w:r>
          </w:p>
        </w:tc>
      </w:tr>
      <w:tr w:rsidR="00550FD1" w:rsidRPr="00550FD1" w14:paraId="5944BFD5" w14:textId="77777777" w:rsidTr="004D7750">
        <w:trPr>
          <w:trHeight w:val="362"/>
        </w:trPr>
        <w:tc>
          <w:tcPr>
            <w:tcW w:w="1227" w:type="dxa"/>
            <w:tcBorders>
              <w:top w:val="nil"/>
              <w:left w:val="single" w:sz="4" w:space="0" w:color="auto"/>
              <w:bottom w:val="single" w:sz="4" w:space="0" w:color="auto"/>
              <w:right w:val="nil"/>
            </w:tcBorders>
            <w:shd w:val="clear" w:color="auto" w:fill="auto"/>
            <w:noWrap/>
            <w:vAlign w:val="center"/>
            <w:hideMark/>
          </w:tcPr>
          <w:p w14:paraId="5DF0F9FC"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Chain</w:t>
            </w:r>
          </w:p>
        </w:tc>
        <w:tc>
          <w:tcPr>
            <w:tcW w:w="1589" w:type="dxa"/>
            <w:tcBorders>
              <w:top w:val="nil"/>
              <w:left w:val="single" w:sz="4" w:space="0" w:color="auto"/>
              <w:bottom w:val="single" w:sz="4" w:space="0" w:color="auto"/>
              <w:right w:val="single" w:sz="4" w:space="0" w:color="auto"/>
            </w:tcBorders>
            <w:shd w:val="clear" w:color="auto" w:fill="auto"/>
            <w:noWrap/>
            <w:vAlign w:val="center"/>
            <w:hideMark/>
          </w:tcPr>
          <w:p w14:paraId="00B32619"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Chain</w:t>
            </w:r>
          </w:p>
        </w:tc>
        <w:tc>
          <w:tcPr>
            <w:tcW w:w="761" w:type="dxa"/>
            <w:tcBorders>
              <w:top w:val="nil"/>
              <w:left w:val="nil"/>
              <w:bottom w:val="single" w:sz="4" w:space="0" w:color="auto"/>
              <w:right w:val="nil"/>
            </w:tcBorders>
            <w:shd w:val="clear" w:color="auto" w:fill="auto"/>
            <w:noWrap/>
            <w:vAlign w:val="center"/>
            <w:hideMark/>
          </w:tcPr>
          <w:p w14:paraId="73C92F9F" w14:textId="1DCCBCC8"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930</w:t>
            </w:r>
          </w:p>
        </w:tc>
        <w:tc>
          <w:tcPr>
            <w:tcW w:w="782" w:type="dxa"/>
            <w:tcBorders>
              <w:top w:val="nil"/>
              <w:left w:val="nil"/>
              <w:bottom w:val="single" w:sz="4" w:space="0" w:color="auto"/>
              <w:right w:val="single" w:sz="4" w:space="0" w:color="auto"/>
            </w:tcBorders>
            <w:shd w:val="clear" w:color="auto" w:fill="auto"/>
            <w:noWrap/>
            <w:vAlign w:val="center"/>
            <w:hideMark/>
          </w:tcPr>
          <w:p w14:paraId="0834DCDB" w14:textId="77777777" w:rsidR="00550FD1" w:rsidRPr="00550FD1" w:rsidRDefault="00550FD1" w:rsidP="00550FD1">
            <w:pPr>
              <w:spacing w:after="0" w:line="240" w:lineRule="auto"/>
              <w:jc w:val="center"/>
              <w:rPr>
                <w:rFonts w:eastAsia="Times New Roman"/>
                <w:b/>
                <w:bCs/>
                <w:color w:val="000000"/>
                <w:lang w:val="en-US"/>
              </w:rPr>
            </w:pPr>
            <w:r w:rsidRPr="00550FD1">
              <w:rPr>
                <w:rFonts w:eastAsia="Times New Roman"/>
                <w:b/>
                <w:bCs/>
                <w:color w:val="000000"/>
                <w:lang w:val="en-US"/>
              </w:rPr>
              <w:t>1</w:t>
            </w:r>
          </w:p>
        </w:tc>
        <w:tc>
          <w:tcPr>
            <w:tcW w:w="1077" w:type="dxa"/>
            <w:tcBorders>
              <w:top w:val="nil"/>
              <w:left w:val="nil"/>
              <w:bottom w:val="single" w:sz="4" w:space="0" w:color="auto"/>
              <w:right w:val="nil"/>
            </w:tcBorders>
            <w:shd w:val="clear" w:color="auto" w:fill="auto"/>
            <w:noWrap/>
            <w:vAlign w:val="center"/>
            <w:hideMark/>
          </w:tcPr>
          <w:p w14:paraId="6F096066" w14:textId="52730984" w:rsidR="00550FD1" w:rsidRPr="00550FD1" w:rsidRDefault="00DD1E3D" w:rsidP="00550FD1">
            <w:pPr>
              <w:spacing w:after="0" w:line="240" w:lineRule="auto"/>
              <w:jc w:val="center"/>
              <w:rPr>
                <w:rFonts w:eastAsia="Times New Roman"/>
                <w:color w:val="000000"/>
                <w:lang w:val="en-US"/>
              </w:rPr>
            </w:pPr>
            <w:r>
              <w:rPr>
                <w:rFonts w:eastAsia="Times New Roman"/>
                <w:color w:val="000000"/>
                <w:lang w:val="en-US"/>
              </w:rPr>
              <w:t>616</w:t>
            </w:r>
          </w:p>
        </w:tc>
        <w:tc>
          <w:tcPr>
            <w:tcW w:w="573" w:type="dxa"/>
            <w:tcBorders>
              <w:top w:val="nil"/>
              <w:left w:val="nil"/>
              <w:bottom w:val="single" w:sz="4" w:space="0" w:color="auto"/>
              <w:right w:val="nil"/>
            </w:tcBorders>
            <w:shd w:val="clear" w:color="auto" w:fill="auto"/>
            <w:noWrap/>
            <w:vAlign w:val="center"/>
            <w:hideMark/>
          </w:tcPr>
          <w:p w14:paraId="55C414A7"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5E591E36" w14:textId="2240E406" w:rsidR="00550FD1" w:rsidRPr="00550FD1" w:rsidRDefault="00DD1E3D" w:rsidP="00550FD1">
            <w:pPr>
              <w:spacing w:after="0" w:line="240" w:lineRule="auto"/>
              <w:jc w:val="center"/>
              <w:rPr>
                <w:rFonts w:eastAsia="Times New Roman"/>
                <w:b/>
                <w:bCs/>
                <w:color w:val="000000"/>
                <w:lang w:val="en-US"/>
              </w:rPr>
            </w:pPr>
            <w:r>
              <w:rPr>
                <w:rFonts w:eastAsia="Times New Roman"/>
                <w:b/>
                <w:bCs/>
                <w:color w:val="000000"/>
                <w:lang w:val="en-US"/>
              </w:rPr>
              <w:t>3</w:t>
            </w:r>
          </w:p>
        </w:tc>
        <w:tc>
          <w:tcPr>
            <w:tcW w:w="1077" w:type="dxa"/>
            <w:tcBorders>
              <w:top w:val="nil"/>
              <w:left w:val="nil"/>
              <w:bottom w:val="single" w:sz="4" w:space="0" w:color="auto"/>
              <w:right w:val="nil"/>
            </w:tcBorders>
            <w:shd w:val="clear" w:color="auto" w:fill="auto"/>
            <w:noWrap/>
            <w:vAlign w:val="center"/>
            <w:hideMark/>
          </w:tcPr>
          <w:p w14:paraId="1BE8EBC4" w14:textId="2E787034" w:rsidR="00550FD1" w:rsidRPr="00550FD1" w:rsidRDefault="00FB2784" w:rsidP="00550FD1">
            <w:pPr>
              <w:spacing w:after="0" w:line="240" w:lineRule="auto"/>
              <w:jc w:val="center"/>
              <w:rPr>
                <w:rFonts w:eastAsia="Times New Roman"/>
                <w:color w:val="000000"/>
                <w:lang w:val="en-US"/>
              </w:rPr>
            </w:pPr>
            <w:r>
              <w:rPr>
                <w:rFonts w:eastAsia="Times New Roman"/>
                <w:color w:val="000000"/>
                <w:lang w:val="en-US"/>
              </w:rPr>
              <w:t>975</w:t>
            </w:r>
          </w:p>
        </w:tc>
        <w:tc>
          <w:tcPr>
            <w:tcW w:w="573" w:type="dxa"/>
            <w:tcBorders>
              <w:top w:val="nil"/>
              <w:left w:val="nil"/>
              <w:bottom w:val="single" w:sz="4" w:space="0" w:color="auto"/>
              <w:right w:val="nil"/>
            </w:tcBorders>
            <w:shd w:val="clear" w:color="auto" w:fill="auto"/>
            <w:noWrap/>
            <w:vAlign w:val="center"/>
            <w:hideMark/>
          </w:tcPr>
          <w:p w14:paraId="51A97221" w14:textId="77777777" w:rsidR="00550FD1" w:rsidRPr="00550FD1" w:rsidRDefault="00550FD1" w:rsidP="00550FD1">
            <w:pPr>
              <w:spacing w:after="0" w:line="240" w:lineRule="auto"/>
              <w:jc w:val="center"/>
              <w:rPr>
                <w:rFonts w:eastAsia="Times New Roman"/>
                <w:color w:val="000000"/>
                <w:lang w:val="en-US"/>
              </w:rPr>
            </w:pPr>
            <w:r w:rsidRPr="00550FD1">
              <w:rPr>
                <w:rFonts w:eastAsia="Times New Roman"/>
                <w:color w:val="000000"/>
                <w:lang w:val="en-US"/>
              </w:rPr>
              <w:t> </w:t>
            </w:r>
          </w:p>
        </w:tc>
        <w:tc>
          <w:tcPr>
            <w:tcW w:w="988" w:type="dxa"/>
            <w:tcBorders>
              <w:top w:val="nil"/>
              <w:left w:val="nil"/>
              <w:bottom w:val="single" w:sz="4" w:space="0" w:color="auto"/>
              <w:right w:val="single" w:sz="4" w:space="0" w:color="auto"/>
            </w:tcBorders>
            <w:shd w:val="clear" w:color="auto" w:fill="auto"/>
            <w:noWrap/>
            <w:vAlign w:val="center"/>
            <w:hideMark/>
          </w:tcPr>
          <w:p w14:paraId="6C8C311B" w14:textId="5D75534E" w:rsidR="00550FD1" w:rsidRPr="00550FD1" w:rsidRDefault="00FB2784" w:rsidP="00550FD1">
            <w:pPr>
              <w:spacing w:after="0" w:line="240" w:lineRule="auto"/>
              <w:jc w:val="center"/>
              <w:rPr>
                <w:rFonts w:eastAsia="Times New Roman"/>
                <w:b/>
                <w:bCs/>
                <w:color w:val="000000"/>
                <w:lang w:val="en-US"/>
              </w:rPr>
            </w:pPr>
            <w:r>
              <w:rPr>
                <w:rFonts w:eastAsia="Times New Roman"/>
                <w:b/>
                <w:bCs/>
                <w:color w:val="000000"/>
                <w:lang w:val="en-US"/>
              </w:rPr>
              <w:t>2</w:t>
            </w:r>
          </w:p>
        </w:tc>
      </w:tr>
    </w:tbl>
    <w:p w14:paraId="4E6D4055" w14:textId="0AF59FC6" w:rsidR="00550FD1" w:rsidRDefault="00550FD1" w:rsidP="00550FD1">
      <w:pPr>
        <w:rPr>
          <w:b/>
          <w:bCs/>
        </w:rPr>
      </w:pPr>
    </w:p>
    <w:p w14:paraId="66733B67" w14:textId="77777777" w:rsidR="00273051" w:rsidRPr="00D20162" w:rsidRDefault="00273051" w:rsidP="00273051">
      <w:pPr>
        <w:pStyle w:val="Heading3"/>
      </w:pPr>
      <w:r w:rsidRPr="00D20162">
        <w:t>Number of sequence candidates throughout the workflow</w:t>
      </w:r>
    </w:p>
    <w:p w14:paraId="6DBACAE9" w14:textId="77777777" w:rsidR="00273051" w:rsidRDefault="00273051" w:rsidP="00273051">
      <w:pPr>
        <w:rPr>
          <w:b/>
          <w:bCs/>
        </w:rPr>
      </w:pPr>
      <w:r>
        <w:t>The table shows the number of sequence candidates at the start and end (in bold) of each stage. For the Mix and Polyclonal FR sequencing stage, a middle column is included which displays the number of contigs after a “first pass” filtering, for example excluding candidates that do not have highly conserved residues (Cys23 and Cys104 specifically), or candidates with highly unlikely terminal mass offsets..</w:t>
      </w:r>
      <w:r w:rsidDel="00550FD1">
        <w:t xml:space="preserve"> </w:t>
      </w:r>
      <w:r>
        <w:rPr>
          <w:b/>
          <w:bCs/>
        </w:rPr>
        <w:br w:type="page"/>
      </w:r>
    </w:p>
    <w:p w14:paraId="30794B78" w14:textId="108720FE" w:rsidR="00273051" w:rsidRDefault="00273051" w:rsidP="00273051">
      <w:pPr>
        <w:pStyle w:val="Heading2"/>
      </w:pPr>
      <w:r>
        <w:lastRenderedPageBreak/>
        <w:t>Figure X</w:t>
      </w:r>
    </w:p>
    <w:p w14:paraId="2B097882" w14:textId="657534AD" w:rsidR="00273051" w:rsidRPr="00273051" w:rsidRDefault="00273051" w:rsidP="00E930C2">
      <w:r>
        <w:rPr>
          <w:noProof/>
          <w:lang w:val="en-US"/>
        </w:rPr>
        <w:drawing>
          <wp:inline distT="0" distB="0" distL="0" distR="0" wp14:anchorId="5C72C91B" wp14:editId="11B1BD14">
            <wp:extent cx="5943600" cy="744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442265"/>
                    </a:xfrm>
                    <a:prstGeom prst="rect">
                      <a:avLst/>
                    </a:prstGeom>
                  </pic:spPr>
                </pic:pic>
              </a:graphicData>
            </a:graphic>
          </wp:inline>
        </w:drawing>
      </w:r>
    </w:p>
    <w:p w14:paraId="33C1FE11" w14:textId="337AA228" w:rsidR="00273051" w:rsidRDefault="00273051" w:rsidP="00273051">
      <w:pPr>
        <w:pStyle w:val="Heading3"/>
      </w:pPr>
      <w:r>
        <w:rPr>
          <w:rStyle w:val="Heading2Char"/>
          <w:rFonts w:eastAsiaTheme="minorHAnsi"/>
          <w:b/>
          <w:bCs/>
        </w:rPr>
        <w:t>S</w:t>
      </w:r>
      <w:r>
        <w:t>egment candidate score distributions throughout the workflow</w:t>
      </w:r>
    </w:p>
    <w:p w14:paraId="29560175" w14:textId="503CFF4F" w:rsidR="00FD5556" w:rsidRPr="00FD5556" w:rsidRDefault="00FD5556" w:rsidP="00E930C2">
      <w:r>
        <w:lastRenderedPageBreak/>
        <w:t>Green circles highlight selected candidates for to the next stage. FR-CDR-FR points are coloured according to their most diverse flanking FR</w:t>
      </w:r>
      <w:ins w:id="40" w:author="Graaf, S.C. de (Bastiaan)" w:date="2023-03-08T23:49:00Z">
        <w:r w:rsidR="005D7CDB">
          <w:t>.</w:t>
        </w:r>
      </w:ins>
      <w:del w:id="41" w:author="Graaf, S.C. de (Bastiaan)" w:date="2023-03-08T23:49:00Z">
        <w:r w:rsidDel="005D7CDB">
          <w:delText xml:space="preserve"> </w:delText>
        </w:r>
      </w:del>
      <w:ins w:id="42" w:author="Graaf, S.C. de (Bastiaan)" w:date="2023-03-08T23:49:00Z">
        <w:r w:rsidR="005D7CDB">
          <w:t>Ea</w:t>
        </w:r>
      </w:ins>
      <w:ins w:id="43" w:author="Graaf, S.C. de (Bastiaan)" w:date="2023-03-08T23:50:00Z">
        <w:r w:rsidR="005D7CDB">
          <w:t>ch column is a sample, monoclonal, mix and polyclonal respectively. Each row is a target segment, FR1</w:t>
        </w:r>
      </w:ins>
      <w:ins w:id="44" w:author="Graaf, S.C. de (Bastiaan)" w:date="2023-03-08T23:51:00Z">
        <w:r w:rsidR="005D7CDB">
          <w:t>-4, CDR1-3 and then chain respectively.</w:t>
        </w:r>
      </w:ins>
    </w:p>
    <w:p w14:paraId="7C566F16" w14:textId="2B743A1A" w:rsidR="00E87C29" w:rsidRPr="00D20162" w:rsidRDefault="00273051" w:rsidP="00E930C2">
      <w:pPr>
        <w:pStyle w:val="Heading2"/>
      </w:pPr>
      <w:r>
        <w:rPr>
          <w:rStyle w:val="Heading2Char"/>
          <w:rFonts w:eastAsiaTheme="majorEastAsia"/>
          <w:b/>
          <w:bCs/>
        </w:rPr>
        <w:t>Table S5</w:t>
      </w:r>
    </w:p>
    <w:tbl>
      <w:tblPr>
        <w:tblStyle w:val="TableGrid"/>
        <w:tblW w:w="0" w:type="auto"/>
        <w:tblLook w:val="04A0" w:firstRow="1" w:lastRow="0" w:firstColumn="1" w:lastColumn="0" w:noHBand="0" w:noVBand="1"/>
      </w:tblPr>
      <w:tblGrid>
        <w:gridCol w:w="1866"/>
        <w:gridCol w:w="4546"/>
        <w:gridCol w:w="2938"/>
      </w:tblGrid>
      <w:tr w:rsidR="0041063B" w14:paraId="421BE863" w14:textId="2076F126" w:rsidTr="00E930C2">
        <w:tc>
          <w:tcPr>
            <w:tcW w:w="1891" w:type="dxa"/>
          </w:tcPr>
          <w:p w14:paraId="298F5B2F" w14:textId="7434F22A" w:rsidR="0041063B" w:rsidRPr="007A1676" w:rsidRDefault="0041063B" w:rsidP="007A1676">
            <w:pPr>
              <w:rPr>
                <w:b/>
              </w:rPr>
            </w:pPr>
            <w:r w:rsidRPr="007A1676">
              <w:rPr>
                <w:b/>
              </w:rPr>
              <w:t>Score name</w:t>
            </w:r>
          </w:p>
        </w:tc>
        <w:tc>
          <w:tcPr>
            <w:tcW w:w="4650" w:type="dxa"/>
          </w:tcPr>
          <w:p w14:paraId="7BA9F4A9" w14:textId="056E4A31" w:rsidR="0041063B" w:rsidRPr="007A1676" w:rsidRDefault="0041063B" w:rsidP="007A1676">
            <w:pPr>
              <w:rPr>
                <w:b/>
              </w:rPr>
            </w:pPr>
            <w:r w:rsidRPr="007A1676">
              <w:rPr>
                <w:b/>
              </w:rPr>
              <w:t>Description</w:t>
            </w:r>
          </w:p>
        </w:tc>
        <w:tc>
          <w:tcPr>
            <w:tcW w:w="3035" w:type="dxa"/>
          </w:tcPr>
          <w:p w14:paraId="0E0DF967" w14:textId="07C85977" w:rsidR="0041063B" w:rsidRPr="007A1676" w:rsidRDefault="0041063B" w:rsidP="007A1676">
            <w:pPr>
              <w:rPr>
                <w:b/>
              </w:rPr>
            </w:pPr>
            <w:r>
              <w:rPr>
                <w:b/>
              </w:rPr>
              <w:t>Usage</w:t>
            </w:r>
          </w:p>
        </w:tc>
      </w:tr>
      <w:tr w:rsidR="0041063B" w14:paraId="1BC0006E" w14:textId="4925998B" w:rsidTr="00E930C2">
        <w:tc>
          <w:tcPr>
            <w:tcW w:w="1891" w:type="dxa"/>
          </w:tcPr>
          <w:p w14:paraId="43AEF482" w14:textId="45221510" w:rsidR="0041063B" w:rsidRDefault="0041063B" w:rsidP="007A1676">
            <w:pPr>
              <w:spacing w:line="240" w:lineRule="auto"/>
              <w:jc w:val="left"/>
            </w:pPr>
            <w:r>
              <w:t>Multiscore</w:t>
            </w:r>
          </w:p>
        </w:tc>
        <w:tc>
          <w:tcPr>
            <w:tcW w:w="4650" w:type="dxa"/>
          </w:tcPr>
          <w:p w14:paraId="29E6F133" w14:textId="1C255707" w:rsidR="0041063B" w:rsidRDefault="0041063B">
            <w:pPr>
              <w:spacing w:line="240" w:lineRule="auto"/>
            </w:pPr>
            <w:r>
              <w:t>This score quantifies the number and length of unbroken subsequences exactly matching the prediction. For each position, the score counts the number of subsequences (of length &gt;= 6) in peptides * the length of the subsequence, thereby placing a higher weight on longer matching subsequences. It does not account for K/Q and I/L.</w:t>
            </w:r>
          </w:p>
        </w:tc>
        <w:tc>
          <w:tcPr>
            <w:tcW w:w="3035" w:type="dxa"/>
          </w:tcPr>
          <w:p w14:paraId="42803B05" w14:textId="5D0F0E42" w:rsidR="0041063B" w:rsidRDefault="0041063B">
            <w:pPr>
              <w:spacing w:line="240" w:lineRule="auto"/>
            </w:pPr>
            <w:r>
              <w:t>Scoring relatively long (&gt;20 residues) contigs against bottom</w:t>
            </w:r>
            <w:r w:rsidR="00842206">
              <w:t>-</w:t>
            </w:r>
            <w:r>
              <w:t>up data</w:t>
            </w:r>
          </w:p>
        </w:tc>
      </w:tr>
      <w:tr w:rsidR="0041063B" w14:paraId="57674B5B" w14:textId="4C64FA45" w:rsidTr="00E930C2">
        <w:tc>
          <w:tcPr>
            <w:tcW w:w="1891" w:type="dxa"/>
          </w:tcPr>
          <w:p w14:paraId="1501347F" w14:textId="0C7D728F" w:rsidR="0041063B" w:rsidRDefault="0041063B" w:rsidP="007A1676">
            <w:pPr>
              <w:spacing w:line="240" w:lineRule="auto"/>
              <w:jc w:val="left"/>
            </w:pPr>
            <w:r>
              <w:t>Top-down fragmentation score at the best scoring offset  termed spectrum score</w:t>
            </w:r>
          </w:p>
        </w:tc>
        <w:tc>
          <w:tcPr>
            <w:tcW w:w="4650" w:type="dxa"/>
          </w:tcPr>
          <w:p w14:paraId="6A47968B" w14:textId="524598CD" w:rsidR="0041063B" w:rsidRDefault="0041063B">
            <w:pPr>
              <w:spacing w:line="240" w:lineRule="auto"/>
            </w:pPr>
            <w:r>
              <w:t xml:space="preserve">This score quantifies the overlap between the theoretical spectrum for a contig and the recorded middle down spectrum. The score </w:t>
            </w:r>
            <w:commentRangeStart w:id="45"/>
            <w:commentRangeStart w:id="46"/>
            <w:r>
              <w:t>is</w:t>
            </w:r>
            <w:commentRangeEnd w:id="45"/>
            <w:r>
              <w:rPr>
                <w:rStyle w:val="CommentReference"/>
              </w:rPr>
              <w:commentReference w:id="45"/>
            </w:r>
            <w:commentRangeEnd w:id="46"/>
            <w:r>
              <w:rPr>
                <w:rStyle w:val="CommentReference"/>
              </w:rPr>
              <w:commentReference w:id="46"/>
            </w:r>
            <w:r>
              <w:t xml:space="preserve"> a probability based score, where the likelihood of a random match is calculated based on the number of detected peaks vs the number of identified peaks </w:t>
            </w:r>
            <w:r>
              <w:fldChar w:fldCharType="begin" w:fldLock="1"/>
            </w:r>
            <w:r>
              <w:instrText>ADDIN CSL_CITATION {"citationItems":[{"id":"ITEM-1","itemData":{"abstract":"MS-based proteomics usually involves the fragmentation of tryptic peptides (tandem MS or MS 2) and their identification by searching protein sequence databases. In ion trap instruments fragments can be further fragmented and analyzed, a process termed MSMSMS or MS 3. Here, we report that efficient ion capture in a linear ion trap leads to MS 3 acquisition times and spectra quality similar to those for MS 2 experiments with conventional 3D ion traps. Fragmentation of Nor C-terminal ions resulted in informative and low-background spectra, even at subfemtomol levels of peptide. Typically C-terminal ions are chosen for further fragmentation, and the MS 3 spectrum greatly constrains the C-terminal amino acids of the peptide sequence. MS 3 spectra allow resolution of ambiguities in identification, a crucial problem in proteomics. Because of the sensitivity and rapid scan rates of the linear ion trap, several MS 3 spectra per peptide can be obtained even when sequencing very complex mixtures. We calculate the probability that an experimental MS 3 spectrum originates from fragmentation of a given Nor C-terminal ion of a peptide under consideration. This MS 3 identification score can be combined with the MS 2 scores of the precursor peptide from existing search engines. When MS 3 is performed on the linear ion trap-Fourier transform mass spectrometer combination , accurate peptide masses further increase confidence in pep-tide identification. linear quadrupole ion trap Fourier transform MS peptide sequencing protein modification T he identification of proteins by MS is a fundamental issue in proteomics (1). Initially, proteins were identified solely by the measured peptide masses after enzymatic digestion by sequence-specific proteases. Although this mass fingerprinting method works well for isolated proteins, the resulting protein identifications are not sufficiently specific for protein mixtures, where peptide fragmentation by tandem MS (MS 2) is currently the method of choice (2-4). Peptide mixtures are resolved by nanoscale liquid chromatography, and peptides are ionized on-line by electrospray (5). Mass spectra are taken every few seconds, followed by isolation of the most intense peptide ions, fragmentation by collisions with an inert gas, and finally the recording of a mass spectrum of the fragments. This fragment mass spectrum, also termed MSMS spectrum, tandem mass spectrum, or MS 2 spectrum, consists mainly of N-and C-terminal fragments of the peptide …","author":[{"dropping-particle":"V","family":"Olsen","given":"Jesper","non-dropping-particle":"","parse-names":false,"suffix":""},{"dropping-particle":"","family":"Mann","given":"Matthias","non-dropping-particle":"","parse-names":false,"suffix":""}],"id":"ITEM-1","issued":{"date-parts":[["2004"]]},"title":"Improved peptide identification in proteomics by two consecutive stages of mass spectrometric fragmentation","type":"article-journal","volume":"101"},"uris":["http://www.mendeley.com/documents/?uuid=694d3365-7957-39cc-9c7a-23696b0382ff"]}],"mendeley":{"formattedCitation":"(Olsen &amp; Mann, 2004)","plainTextFormattedCitation":"(Olsen &amp; Mann, 2004)","previouslyFormattedCitation":"(Olsen &amp; Mann, 2004)"},"properties":{"noteIndex":0},"schema":"https://github.com/citation-style-language/schema/raw/master/csl-citation.json"}</w:instrText>
            </w:r>
            <w:r>
              <w:fldChar w:fldCharType="separate"/>
            </w:r>
            <w:r w:rsidRPr="00A507FA">
              <w:rPr>
                <w:noProof/>
              </w:rPr>
              <w:t>(Olsen &amp; Mann, 2004)</w:t>
            </w:r>
            <w:r>
              <w:fldChar w:fldCharType="end"/>
            </w:r>
            <w:r>
              <w:t>.</w:t>
            </w:r>
          </w:p>
        </w:tc>
        <w:tc>
          <w:tcPr>
            <w:tcW w:w="3035" w:type="dxa"/>
          </w:tcPr>
          <w:p w14:paraId="58E1FF88" w14:textId="76603470" w:rsidR="0041063B" w:rsidRDefault="0041063B">
            <w:pPr>
              <w:spacing w:line="240" w:lineRule="auto"/>
            </w:pPr>
            <w:r>
              <w:t>Scoring all contigs against MD fragmentation data</w:t>
            </w:r>
          </w:p>
        </w:tc>
      </w:tr>
      <w:tr w:rsidR="0041063B" w14:paraId="71B357CE" w14:textId="7114F5C5" w:rsidTr="00E930C2">
        <w:tc>
          <w:tcPr>
            <w:tcW w:w="1891" w:type="dxa"/>
          </w:tcPr>
          <w:p w14:paraId="4B199BA0" w14:textId="517DBF1F" w:rsidR="0041063B" w:rsidRDefault="0041063B" w:rsidP="007A1676">
            <w:pPr>
              <w:spacing w:line="240" w:lineRule="auto"/>
              <w:jc w:val="left"/>
            </w:pPr>
            <w:r>
              <w:t>PEAKS support score termed peaks score</w:t>
            </w:r>
          </w:p>
        </w:tc>
        <w:tc>
          <w:tcPr>
            <w:tcW w:w="4650" w:type="dxa"/>
          </w:tcPr>
          <w:p w14:paraId="30741E18" w14:textId="54C86179" w:rsidR="0041063B" w:rsidRDefault="0041063B" w:rsidP="007A1676">
            <w:pPr>
              <w:spacing w:line="240" w:lineRule="auto"/>
            </w:pPr>
            <w:r>
              <w:t xml:space="preserve">This score quantifies the support by PEAKS </w:t>
            </w:r>
            <w:r w:rsidRPr="007A1676">
              <w:rPr>
                <w:i/>
              </w:rPr>
              <w:t>de novo</w:t>
            </w:r>
            <w:r>
              <w:t xml:space="preserve"> reads. It is calculated by summing the number of reads that have a residue matching the prediction at the considered position. Positions for the prediction are numbered according to the IMGT numbering convention and reads are aligned to the prediction during manual inspection or CDR gap filling, or a consensus sequence based on the provided reads/templates/contaminants during initial scoring.</w:t>
            </w:r>
          </w:p>
        </w:tc>
        <w:tc>
          <w:tcPr>
            <w:tcW w:w="3035" w:type="dxa"/>
          </w:tcPr>
          <w:p w14:paraId="4C257FF3" w14:textId="2C6DFAFB" w:rsidR="0041063B" w:rsidRDefault="00842206" w:rsidP="007A1676">
            <w:pPr>
              <w:spacing w:line="240" w:lineRule="auto"/>
            </w:pPr>
            <w:r>
              <w:t>Internally s</w:t>
            </w:r>
            <w:r w:rsidR="0041063B">
              <w:t xml:space="preserve">coring CDR candidates </w:t>
            </w:r>
            <w:r>
              <w:t>against bottom up data (</w:t>
            </w:r>
            <w:r w:rsidR="0041063B">
              <w:t>before they are rescor</w:t>
            </w:r>
            <w:r>
              <w:t>ed as FR-CDR-FR contigs)</w:t>
            </w:r>
          </w:p>
        </w:tc>
      </w:tr>
      <w:tr w:rsidR="0041063B" w14:paraId="2AEB3CD4" w14:textId="55AA7102" w:rsidTr="00E930C2">
        <w:tc>
          <w:tcPr>
            <w:tcW w:w="1891" w:type="dxa"/>
          </w:tcPr>
          <w:p w14:paraId="277CE322" w14:textId="6019E3AC" w:rsidR="0041063B" w:rsidRDefault="0041063B" w:rsidP="007A1676">
            <w:pPr>
              <w:spacing w:line="240" w:lineRule="auto"/>
              <w:jc w:val="left"/>
            </w:pPr>
            <w:r>
              <w:t>Template support score</w:t>
            </w:r>
          </w:p>
        </w:tc>
        <w:tc>
          <w:tcPr>
            <w:tcW w:w="4650" w:type="dxa"/>
          </w:tcPr>
          <w:p w14:paraId="7D2260DF" w14:textId="706BA716" w:rsidR="0041063B" w:rsidRDefault="0041063B">
            <w:pPr>
              <w:spacing w:line="240" w:lineRule="auto"/>
            </w:pPr>
            <w:r>
              <w:t>This score quantifies the support by the provided template(s).It is calculated by summing the number of templates that have a residue matching the prediction at the considered position. Positions for the templates are numbered according to the IMGT numbering convention and the prediction is numbered by aligning to the consensus sequence based on the provided reads/templates/contaminants during initial scoring.</w:t>
            </w:r>
          </w:p>
        </w:tc>
        <w:tc>
          <w:tcPr>
            <w:tcW w:w="3035" w:type="dxa"/>
          </w:tcPr>
          <w:p w14:paraId="06BE2A81" w14:textId="4D255C63" w:rsidR="0041063B" w:rsidRDefault="00842206">
            <w:pPr>
              <w:spacing w:line="240" w:lineRule="auto"/>
            </w:pPr>
            <w:r>
              <w:t>Manual inspection</w:t>
            </w:r>
          </w:p>
        </w:tc>
      </w:tr>
      <w:tr w:rsidR="0041063B" w14:paraId="2AE31140" w14:textId="487142FF" w:rsidTr="00E930C2">
        <w:trPr>
          <w:trHeight w:val="899"/>
        </w:trPr>
        <w:tc>
          <w:tcPr>
            <w:tcW w:w="1891" w:type="dxa"/>
          </w:tcPr>
          <w:p w14:paraId="5F7A092E" w14:textId="5C402E66" w:rsidR="0041063B" w:rsidRDefault="0041063B" w:rsidP="007A1676">
            <w:pPr>
              <w:spacing w:line="240" w:lineRule="auto"/>
              <w:jc w:val="left"/>
            </w:pPr>
            <w:r>
              <w:t>Background support score</w:t>
            </w:r>
          </w:p>
        </w:tc>
        <w:tc>
          <w:tcPr>
            <w:tcW w:w="4650" w:type="dxa"/>
          </w:tcPr>
          <w:p w14:paraId="67BF245E" w14:textId="31F3D81A" w:rsidR="0041063B" w:rsidRDefault="0041063B" w:rsidP="007A1676">
            <w:pPr>
              <w:spacing w:line="240" w:lineRule="auto"/>
            </w:pPr>
            <w:r>
              <w:t>This score quantifies the support by the provided germline sequences in the IMGT. It is calculated by summing the number of germline sequences that have a residue matching the prediction at the considered position. Positions for the germlines are numbered according to the IMGT numbering convention and the prediction is numbered by aligning to a consensus sequence based on the provided reads/templates/contaminants during initial scoring.</w:t>
            </w:r>
          </w:p>
        </w:tc>
        <w:tc>
          <w:tcPr>
            <w:tcW w:w="3035" w:type="dxa"/>
          </w:tcPr>
          <w:p w14:paraId="3C2409F4" w14:textId="2FB534BE" w:rsidR="0041063B" w:rsidRDefault="00842206" w:rsidP="007A1676">
            <w:pPr>
              <w:spacing w:line="240" w:lineRule="auto"/>
            </w:pPr>
            <w:r>
              <w:t>Manual inspection</w:t>
            </w:r>
          </w:p>
        </w:tc>
      </w:tr>
    </w:tbl>
    <w:p w14:paraId="547505A6" w14:textId="72B63C3A" w:rsidR="009C6CF2" w:rsidRDefault="00D20162" w:rsidP="00D20162">
      <w:pPr>
        <w:pStyle w:val="Heading3"/>
      </w:pPr>
      <w:r w:rsidRPr="00E930C2">
        <w:rPr>
          <w:rStyle w:val="Heading2Char"/>
          <w:rFonts w:eastAsiaTheme="minorHAnsi"/>
          <w:b/>
          <w:bCs/>
        </w:rPr>
        <w:lastRenderedPageBreak/>
        <w:t>Different scores used in the algorithm</w:t>
      </w:r>
      <w:r w:rsidRPr="00D20162">
        <w:t>.</w:t>
      </w:r>
    </w:p>
    <w:p w14:paraId="2975D37A" w14:textId="05740492" w:rsidR="006D0EE6" w:rsidRDefault="006D0EE6">
      <w:pPr>
        <w:spacing w:line="259" w:lineRule="auto"/>
        <w:jc w:val="left"/>
      </w:pPr>
      <w:r>
        <w:br w:type="page"/>
      </w:r>
    </w:p>
    <w:p w14:paraId="07F068C2" w14:textId="57B3C8FB" w:rsidR="00D20162" w:rsidRDefault="00D20162" w:rsidP="00E930C2">
      <w:pPr>
        <w:pStyle w:val="Heading2"/>
        <w:rPr>
          <w:rFonts w:ascii="Times" w:hAnsi="Times"/>
        </w:rPr>
      </w:pPr>
      <w:r w:rsidRPr="007F57C6">
        <w:rPr>
          <w:rFonts w:ascii="Times" w:hAnsi="Times"/>
        </w:rPr>
        <w:lastRenderedPageBreak/>
        <w:t>Figure S6</w:t>
      </w:r>
    </w:p>
    <w:p w14:paraId="7371E669" w14:textId="342B9B45" w:rsidR="00E61F9F" w:rsidRDefault="00441DD3" w:rsidP="00777CB7">
      <w:pPr>
        <w:rPr>
          <w:rFonts w:ascii="Times" w:hAnsi="Times"/>
          <w:b/>
          <w:bCs/>
          <w:sz w:val="24"/>
          <w:szCs w:val="24"/>
        </w:rPr>
      </w:pPr>
      <w:r>
        <w:rPr>
          <w:noProof/>
          <w:lang w:val="en-US"/>
        </w:rPr>
        <w:drawing>
          <wp:inline distT="0" distB="0" distL="0" distR="0" wp14:anchorId="5A88002D" wp14:editId="79508BF2">
            <wp:extent cx="5602446" cy="7831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759" cy="7846350"/>
                    </a:xfrm>
                    <a:prstGeom prst="rect">
                      <a:avLst/>
                    </a:prstGeom>
                  </pic:spPr>
                </pic:pic>
              </a:graphicData>
            </a:graphic>
          </wp:inline>
        </w:drawing>
      </w:r>
    </w:p>
    <w:p w14:paraId="66B3C2AE" w14:textId="27A1FF6A" w:rsidR="00D20162" w:rsidRPr="00D20162" w:rsidRDefault="00476FB8" w:rsidP="00E930C2">
      <w:pPr>
        <w:pStyle w:val="Heading3"/>
        <w:rPr>
          <w:rStyle w:val="Heading2Char"/>
          <w:rFonts w:eastAsiaTheme="minorHAnsi"/>
          <w:b/>
          <w:bCs/>
        </w:rPr>
      </w:pPr>
      <w:bookmarkStart w:id="47" w:name="_Hlk126343873"/>
      <w:r w:rsidRPr="00E930C2">
        <w:rPr>
          <w:rStyle w:val="Heading2Char"/>
          <w:rFonts w:eastAsiaTheme="minorHAnsi"/>
          <w:b/>
          <w:bCs/>
        </w:rPr>
        <w:t>CDR candidate</w:t>
      </w:r>
      <w:r w:rsidRPr="00D20162">
        <w:rPr>
          <w:rStyle w:val="Heading2Char"/>
          <w:rFonts w:eastAsiaTheme="minorHAnsi"/>
          <w:b/>
          <w:bCs/>
        </w:rPr>
        <w:t xml:space="preserve"> generation</w:t>
      </w:r>
    </w:p>
    <w:p w14:paraId="1FEF16B0" w14:textId="2E5822D8" w:rsidR="00777CB7" w:rsidRPr="00E736E8" w:rsidRDefault="00777CB7" w:rsidP="00B92A1D">
      <w:pPr>
        <w:spacing w:after="0" w:line="360" w:lineRule="auto"/>
      </w:pPr>
      <w:r>
        <w:lastRenderedPageBreak/>
        <w:t>Candidate CDR sequences are generated</w:t>
      </w:r>
      <w:r w:rsidR="00476FB8">
        <w:t xml:space="preserve"> by joining a pair of adjacent FR candidates (e.g. an FR1 candidate and an FR2 candidate) using </w:t>
      </w:r>
      <w:r>
        <w:t>overhanging reads from both FRs</w:t>
      </w:r>
      <w:r w:rsidR="00B92A1D">
        <w:t xml:space="preserve"> (</w:t>
      </w:r>
      <w:r w:rsidR="00B92A1D">
        <w:rPr>
          <w:highlight w:val="yellow"/>
        </w:rPr>
        <w:t>first</w:t>
      </w:r>
      <w:r w:rsidR="00B92A1D" w:rsidRPr="00F8658C">
        <w:rPr>
          <w:highlight w:val="yellow"/>
        </w:rPr>
        <w:t xml:space="preserve"> panel</w:t>
      </w:r>
      <w:r w:rsidR="00B92A1D">
        <w:t>)</w:t>
      </w:r>
      <w:r>
        <w:t xml:space="preserve">. Reads containing the 3 flanking residues are taken for </w:t>
      </w:r>
      <w:r w:rsidR="00476FB8">
        <w:t xml:space="preserve">the left (e.g. FR1) and right </w:t>
      </w:r>
      <w:r>
        <w:t>FR</w:t>
      </w:r>
      <w:r w:rsidR="00B92A1D">
        <w:t xml:space="preserve"> (e.g. FR2)</w:t>
      </w:r>
      <w:r>
        <w:t>. The N-terminal overhanging reads are then combined with the C-terminal (e.g. FR2)</w:t>
      </w:r>
      <w:r w:rsidR="00B92A1D">
        <w:t xml:space="preserve"> overhanging reads</w:t>
      </w:r>
      <w:r>
        <w:t>, generating all possible combinations (</w:t>
      </w:r>
      <w:r w:rsidRPr="00F8658C">
        <w:rPr>
          <w:highlight w:val="yellow"/>
        </w:rPr>
        <w:t>second panel</w:t>
      </w:r>
      <w:r>
        <w:t>). The mass of the CDR is calculated using the FRs and the s</w:t>
      </w:r>
      <w:r w:rsidRPr="00F8658C">
        <w:rPr>
          <w:i/>
          <w:iCs/>
        </w:rPr>
        <w:t>liding window score</w:t>
      </w:r>
      <w:r>
        <w:rPr>
          <w:i/>
          <w:iCs/>
        </w:rPr>
        <w:t xml:space="preserve"> </w:t>
      </w:r>
      <w:r w:rsidRPr="00F8658C">
        <w:t>(</w:t>
      </w:r>
      <w:r w:rsidRPr="00F8658C">
        <w:rPr>
          <w:highlight w:val="yellow"/>
        </w:rPr>
        <w:t>Figure S4</w:t>
      </w:r>
      <w:r w:rsidRPr="00F8658C">
        <w:t>)</w:t>
      </w:r>
      <w:r>
        <w:t xml:space="preserve"> and used to filter the CDR candidates</w:t>
      </w:r>
      <w:r w:rsidR="00B92A1D">
        <w:t>,</w:t>
      </w:r>
      <w:r>
        <w:t xml:space="preserve"> retaining only those matching the </w:t>
      </w:r>
      <w:r w:rsidR="003C6572">
        <w:t xml:space="preserve">target </w:t>
      </w:r>
      <w:r>
        <w:t>mass within a 5 Da tolerance</w:t>
      </w:r>
      <w:r w:rsidR="00B92A1D">
        <w:t xml:space="preserve"> (</w:t>
      </w:r>
      <w:r w:rsidR="00B92A1D">
        <w:rPr>
          <w:highlight w:val="yellow"/>
        </w:rPr>
        <w:t>third</w:t>
      </w:r>
      <w:r w:rsidR="00B92A1D" w:rsidRPr="00F8658C">
        <w:rPr>
          <w:highlight w:val="yellow"/>
        </w:rPr>
        <w:t xml:space="preserve"> panel</w:t>
      </w:r>
      <w:r w:rsidR="00B92A1D">
        <w:t>)</w:t>
      </w:r>
      <w:r>
        <w:t>.</w:t>
      </w:r>
    </w:p>
    <w:bookmarkEnd w:id="47"/>
    <w:bookmarkEnd w:id="0"/>
    <w:p w14:paraId="603E7615" w14:textId="0EA40CA7" w:rsidR="00053E3D" w:rsidRPr="00E736E8" w:rsidRDefault="00053E3D" w:rsidP="00777CB7"/>
    <w:sectPr w:rsidR="00053E3D" w:rsidRPr="00E736E8">
      <w:headerReference w:type="default" r:id="rId21"/>
      <w:foot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8" w:author="Heck, A.J.R. (Albert)" w:date="2023-02-13T13:09:00Z" w:initials="HA(">
    <w:p w14:paraId="5BD8032A" w14:textId="77777777" w:rsidR="00477127" w:rsidRDefault="00477127" w:rsidP="00477127">
      <w:pPr>
        <w:jc w:val="left"/>
      </w:pPr>
      <w:r>
        <w:rPr>
          <w:rStyle w:val="CommentReference"/>
        </w:rPr>
        <w:annotationRef/>
      </w:r>
      <w:r>
        <w:rPr>
          <w:sz w:val="20"/>
          <w:szCs w:val="20"/>
        </w:rPr>
        <w:t>this also requires an extended description</w:t>
      </w:r>
    </w:p>
  </w:comment>
  <w:comment w:id="45" w:author="Graaf, S.C. de (Bastiaan)" w:date="2023-01-19T14:01:00Z" w:initials="GSd(">
    <w:p w14:paraId="7AE62047" w14:textId="77777777" w:rsidR="0041063B" w:rsidRDefault="0041063B" w:rsidP="00F74D12">
      <w:pPr>
        <w:pStyle w:val="CommentText"/>
      </w:pPr>
      <w:r>
        <w:rPr>
          <w:rStyle w:val="CommentReference"/>
        </w:rPr>
        <w:annotationRef/>
      </w:r>
      <w:r w:rsidRPr="000A1347">
        <w:rPr>
          <w:lang w:val="en-US"/>
        </w:rPr>
        <w:t>Is there succinct definition for the psm score we use?</w:t>
      </w:r>
    </w:p>
  </w:comment>
  <w:comment w:id="46" w:author="Scheltema, R.A. (Richard)" w:date="2023-01-24T10:24:00Z" w:initials="SR(">
    <w:p w14:paraId="7C2CDD05" w14:textId="09CD1D26" w:rsidR="0041063B" w:rsidRDefault="0041063B">
      <w:pPr>
        <w:pStyle w:val="CommentText"/>
      </w:pPr>
      <w:r>
        <w:rPr>
          <w:rStyle w:val="CommentReference"/>
        </w:rPr>
        <w:annotationRef/>
      </w:r>
      <w:r w:rsidRPr="00AE1B73">
        <w:t>https://www.pnas.org/doi/pdf/10.1073/pnas.0405549101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D8032A" w15:done="0"/>
  <w15:commentEx w15:paraId="7AE62047" w15:done="0"/>
  <w15:commentEx w15:paraId="7C2CDD05" w15:paraIdParent="7AE620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682A" w16cex:dateUtc="2023-02-13T12:09:00Z"/>
  <w16cex:commentExtensible w16cex:durableId="2773CBCE" w16cex:dateUtc="2023-01-19T1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59D877" w16cid:durableId="2742E2D1"/>
  <w16cid:commentId w16cid:paraId="5BD8032A" w16cid:durableId="2797682A"/>
  <w16cid:commentId w16cid:paraId="7AE62047" w16cid:durableId="2773CBCE"/>
  <w16cid:commentId w16cid:paraId="7C2CDD05" w16cid:durableId="27824CB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6EDC13" w14:textId="77777777" w:rsidR="00867112" w:rsidRDefault="00867112" w:rsidP="00433B8F">
      <w:r>
        <w:separator/>
      </w:r>
    </w:p>
  </w:endnote>
  <w:endnote w:type="continuationSeparator" w:id="0">
    <w:p w14:paraId="1B99CFED" w14:textId="77777777" w:rsidR="00867112" w:rsidRDefault="00867112" w:rsidP="00433B8F">
      <w:r>
        <w:continuationSeparator/>
      </w:r>
    </w:p>
  </w:endnote>
  <w:endnote w:type="continuationNotice" w:id="1">
    <w:p w14:paraId="7DCF85C2" w14:textId="77777777" w:rsidR="00867112" w:rsidRDefault="008671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819305"/>
      <w:docPartObj>
        <w:docPartGallery w:val="Page Numbers (Bottom of Page)"/>
        <w:docPartUnique/>
      </w:docPartObj>
    </w:sdtPr>
    <w:sdtEndPr>
      <w:rPr>
        <w:noProof/>
      </w:rPr>
    </w:sdtEndPr>
    <w:sdtContent>
      <w:p w14:paraId="7E179089" w14:textId="731EBDAD" w:rsidR="00B459D2" w:rsidRDefault="00B459D2" w:rsidP="000A1347">
        <w:pPr>
          <w:pStyle w:val="Footer"/>
        </w:pPr>
        <w:r>
          <w:fldChar w:fldCharType="begin"/>
        </w:r>
        <w:r>
          <w:instrText xml:space="preserve"> PAGE   \* MERGEFORMAT </w:instrText>
        </w:r>
        <w:r>
          <w:fldChar w:fldCharType="separate"/>
        </w:r>
        <w:r w:rsidR="006E6462">
          <w:rPr>
            <w:noProof/>
          </w:rPr>
          <w:t>11</w:t>
        </w:r>
        <w:r>
          <w:rPr>
            <w:noProof/>
          </w:rPr>
          <w:fldChar w:fldCharType="end"/>
        </w:r>
      </w:p>
    </w:sdtContent>
  </w:sdt>
  <w:p w14:paraId="679A0A27" w14:textId="141ED67F" w:rsidR="00B459D2" w:rsidRDefault="00B459D2" w:rsidP="00F74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EC77E" w14:textId="77777777" w:rsidR="00867112" w:rsidRDefault="00867112" w:rsidP="00433B8F">
      <w:r>
        <w:separator/>
      </w:r>
    </w:p>
  </w:footnote>
  <w:footnote w:type="continuationSeparator" w:id="0">
    <w:p w14:paraId="3C2D7502" w14:textId="77777777" w:rsidR="00867112" w:rsidRDefault="00867112" w:rsidP="00433B8F">
      <w:r>
        <w:continuationSeparator/>
      </w:r>
    </w:p>
  </w:footnote>
  <w:footnote w:type="continuationNotice" w:id="1">
    <w:p w14:paraId="65CD7548" w14:textId="77777777" w:rsidR="00867112" w:rsidRDefault="008671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AEEC6" w14:textId="51E9B31A" w:rsidR="00B459D2" w:rsidRDefault="00B459D2" w:rsidP="00F74D12">
    <w:pPr>
      <w:pStyle w:val="Header"/>
    </w:pPr>
    <w:r w:rsidRPr="00E65D78">
      <w:rPr>
        <w:lang w:val="nl-NL"/>
      </w:rPr>
      <w:t>de Graaf</w:t>
    </w:r>
    <w:r>
      <w:rPr>
        <w:lang w:val="nl-NL"/>
      </w:rPr>
      <w:t xml:space="preserve"> </w:t>
    </w:r>
    <w:r w:rsidRPr="00861633">
      <w:rPr>
        <w:i/>
        <w:lang w:val="nl-NL"/>
      </w:rPr>
      <w:t>et 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239FC"/>
    <w:multiLevelType w:val="hybridMultilevel"/>
    <w:tmpl w:val="A3F6B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BD325F"/>
    <w:multiLevelType w:val="hybridMultilevel"/>
    <w:tmpl w:val="6E52BD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BD750E"/>
    <w:multiLevelType w:val="hybridMultilevel"/>
    <w:tmpl w:val="EB30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916B93"/>
    <w:multiLevelType w:val="hybridMultilevel"/>
    <w:tmpl w:val="29BE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heltema, R.A. (Richard)">
    <w15:presenceInfo w15:providerId="AD" w15:userId="S-1-5-21-2000478354-115176313-1801674531-627994"/>
  </w15:person>
  <w15:person w15:author="Graaf, S.C. de (Bastiaan)">
    <w15:presenceInfo w15:providerId="AD" w15:userId="S::s.c.degraaf@uu.nl::cf431a3b-2f78-4eb5-99bc-fe2000999c6b"/>
  </w15:person>
  <w15:person w15:author="Heck, A.J.R. (Albert)">
    <w15:presenceInfo w15:providerId="AD" w15:userId="S::a.j.r.heck@uu.nl::c31694e6-4b4b-4f86-acd9-1f0df54f8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AU" w:vendorID="64" w:dllVersion="0" w:nlCheck="1" w:checkStyle="0"/>
  <w:activeWritingStyle w:appName="MSWord" w:lang="en-US" w:vendorID="64" w:dllVersion="0" w:nlCheck="1" w:checkStyle="0"/>
  <w:activeWritingStyle w:appName="MSWord" w:lang="nl-NL" w:vendorID="64" w:dllVersion="0" w:nlCheck="1" w:checkStyle="0"/>
  <w:activeWritingStyle w:appName="MSWord" w:lang="fr-FR" w:vendorID="64" w:dllVersion="0" w:nlCheck="1" w:checkStyle="0"/>
  <w:activeWritingStyle w:appName="MSWord" w:lang="de-DE" w:vendorID="64" w:dllVersion="0" w:nlCheck="1" w:checkStyle="0"/>
  <w:activeWritingStyle w:appName="MSWord" w:lang="en-GB" w:vendorID="64" w:dllVersion="0" w:nlCheck="1" w:checkStyle="0"/>
  <w:activeWritingStyle w:appName="MSWord" w:lang="en-GB" w:vendorID="64" w:dllVersion="131078" w:nlCheck="1" w:checkStyle="1"/>
  <w:activeWritingStyle w:appName="MSWord" w:lang="en-US" w:vendorID="64" w:dllVersion="131078" w:nlCheck="1" w:checkStyle="1"/>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F11"/>
    <w:rsid w:val="00003FB8"/>
    <w:rsid w:val="0000432F"/>
    <w:rsid w:val="0000577C"/>
    <w:rsid w:val="00006406"/>
    <w:rsid w:val="00012354"/>
    <w:rsid w:val="00013848"/>
    <w:rsid w:val="000140FC"/>
    <w:rsid w:val="00015ECD"/>
    <w:rsid w:val="000224CC"/>
    <w:rsid w:val="00024FC2"/>
    <w:rsid w:val="000252D7"/>
    <w:rsid w:val="0002533E"/>
    <w:rsid w:val="00025C45"/>
    <w:rsid w:val="0002735A"/>
    <w:rsid w:val="00027F99"/>
    <w:rsid w:val="00031C25"/>
    <w:rsid w:val="00034554"/>
    <w:rsid w:val="00034ADD"/>
    <w:rsid w:val="0003592B"/>
    <w:rsid w:val="00036027"/>
    <w:rsid w:val="00037747"/>
    <w:rsid w:val="00037991"/>
    <w:rsid w:val="00037A5A"/>
    <w:rsid w:val="00040649"/>
    <w:rsid w:val="000406BA"/>
    <w:rsid w:val="00040876"/>
    <w:rsid w:val="00041F6F"/>
    <w:rsid w:val="00043623"/>
    <w:rsid w:val="0004582F"/>
    <w:rsid w:val="00052435"/>
    <w:rsid w:val="0005323C"/>
    <w:rsid w:val="0005365F"/>
    <w:rsid w:val="00053E3D"/>
    <w:rsid w:val="00054718"/>
    <w:rsid w:val="00054C4A"/>
    <w:rsid w:val="00055EF4"/>
    <w:rsid w:val="000569DC"/>
    <w:rsid w:val="000578CE"/>
    <w:rsid w:val="00060F9B"/>
    <w:rsid w:val="00061D24"/>
    <w:rsid w:val="00063E9B"/>
    <w:rsid w:val="000641AB"/>
    <w:rsid w:val="000650B1"/>
    <w:rsid w:val="00066B59"/>
    <w:rsid w:val="00071632"/>
    <w:rsid w:val="0007256B"/>
    <w:rsid w:val="00072B23"/>
    <w:rsid w:val="00073618"/>
    <w:rsid w:val="000736C3"/>
    <w:rsid w:val="000738FF"/>
    <w:rsid w:val="000764FB"/>
    <w:rsid w:val="00076797"/>
    <w:rsid w:val="000767CD"/>
    <w:rsid w:val="000800A5"/>
    <w:rsid w:val="000808F2"/>
    <w:rsid w:val="00082176"/>
    <w:rsid w:val="00082FF0"/>
    <w:rsid w:val="00083019"/>
    <w:rsid w:val="00084488"/>
    <w:rsid w:val="000844A2"/>
    <w:rsid w:val="00085406"/>
    <w:rsid w:val="00086462"/>
    <w:rsid w:val="00086C0F"/>
    <w:rsid w:val="000906EE"/>
    <w:rsid w:val="00091579"/>
    <w:rsid w:val="00091DDA"/>
    <w:rsid w:val="0009250E"/>
    <w:rsid w:val="000928F2"/>
    <w:rsid w:val="00095048"/>
    <w:rsid w:val="000953CE"/>
    <w:rsid w:val="000955F9"/>
    <w:rsid w:val="0009689E"/>
    <w:rsid w:val="000A03C3"/>
    <w:rsid w:val="000A0D34"/>
    <w:rsid w:val="000A1347"/>
    <w:rsid w:val="000A2BD1"/>
    <w:rsid w:val="000A5ABC"/>
    <w:rsid w:val="000A6607"/>
    <w:rsid w:val="000A6783"/>
    <w:rsid w:val="000A68DE"/>
    <w:rsid w:val="000A7095"/>
    <w:rsid w:val="000A71A6"/>
    <w:rsid w:val="000B0A24"/>
    <w:rsid w:val="000B1059"/>
    <w:rsid w:val="000B32DC"/>
    <w:rsid w:val="000B3B73"/>
    <w:rsid w:val="000B53BC"/>
    <w:rsid w:val="000B5882"/>
    <w:rsid w:val="000B5FF0"/>
    <w:rsid w:val="000B6685"/>
    <w:rsid w:val="000B69B5"/>
    <w:rsid w:val="000B7F24"/>
    <w:rsid w:val="000C0C1E"/>
    <w:rsid w:val="000C0D8D"/>
    <w:rsid w:val="000C0F22"/>
    <w:rsid w:val="000C1ACA"/>
    <w:rsid w:val="000C2649"/>
    <w:rsid w:val="000C2792"/>
    <w:rsid w:val="000C3865"/>
    <w:rsid w:val="000C448E"/>
    <w:rsid w:val="000C4B4D"/>
    <w:rsid w:val="000C5235"/>
    <w:rsid w:val="000C6B3E"/>
    <w:rsid w:val="000D1989"/>
    <w:rsid w:val="000D4C2A"/>
    <w:rsid w:val="000D52EE"/>
    <w:rsid w:val="000E153B"/>
    <w:rsid w:val="000E217E"/>
    <w:rsid w:val="000E27AC"/>
    <w:rsid w:val="000E2D08"/>
    <w:rsid w:val="000E306E"/>
    <w:rsid w:val="000E476E"/>
    <w:rsid w:val="000E4F22"/>
    <w:rsid w:val="000F1831"/>
    <w:rsid w:val="000F18A7"/>
    <w:rsid w:val="000F56C7"/>
    <w:rsid w:val="000F6266"/>
    <w:rsid w:val="000F6D01"/>
    <w:rsid w:val="000F738D"/>
    <w:rsid w:val="000F7B20"/>
    <w:rsid w:val="00100F89"/>
    <w:rsid w:val="001050A5"/>
    <w:rsid w:val="0010522E"/>
    <w:rsid w:val="00107D42"/>
    <w:rsid w:val="00110CA0"/>
    <w:rsid w:val="001114C2"/>
    <w:rsid w:val="001119F2"/>
    <w:rsid w:val="00117094"/>
    <w:rsid w:val="00117726"/>
    <w:rsid w:val="0012065F"/>
    <w:rsid w:val="001225AB"/>
    <w:rsid w:val="001225DB"/>
    <w:rsid w:val="00124076"/>
    <w:rsid w:val="0012501E"/>
    <w:rsid w:val="00126167"/>
    <w:rsid w:val="00130F12"/>
    <w:rsid w:val="0013221D"/>
    <w:rsid w:val="00133980"/>
    <w:rsid w:val="00136259"/>
    <w:rsid w:val="001367A4"/>
    <w:rsid w:val="001424A6"/>
    <w:rsid w:val="001437F9"/>
    <w:rsid w:val="00143BE4"/>
    <w:rsid w:val="00144194"/>
    <w:rsid w:val="00145FF3"/>
    <w:rsid w:val="001463F1"/>
    <w:rsid w:val="00147B86"/>
    <w:rsid w:val="0015094A"/>
    <w:rsid w:val="00156A48"/>
    <w:rsid w:val="00156EAA"/>
    <w:rsid w:val="001579D4"/>
    <w:rsid w:val="00157F3D"/>
    <w:rsid w:val="001606C1"/>
    <w:rsid w:val="001621D3"/>
    <w:rsid w:val="001628DB"/>
    <w:rsid w:val="00162F66"/>
    <w:rsid w:val="00164113"/>
    <w:rsid w:val="0016512D"/>
    <w:rsid w:val="00167799"/>
    <w:rsid w:val="00167826"/>
    <w:rsid w:val="001732A0"/>
    <w:rsid w:val="00173765"/>
    <w:rsid w:val="00173909"/>
    <w:rsid w:val="00174E05"/>
    <w:rsid w:val="00175F3D"/>
    <w:rsid w:val="001760C2"/>
    <w:rsid w:val="001771C9"/>
    <w:rsid w:val="001808A0"/>
    <w:rsid w:val="0018125F"/>
    <w:rsid w:val="00181776"/>
    <w:rsid w:val="00181E62"/>
    <w:rsid w:val="00181FB4"/>
    <w:rsid w:val="00183109"/>
    <w:rsid w:val="00183687"/>
    <w:rsid w:val="00184FE6"/>
    <w:rsid w:val="00186617"/>
    <w:rsid w:val="0018767D"/>
    <w:rsid w:val="00191D4E"/>
    <w:rsid w:val="00191FBF"/>
    <w:rsid w:val="001926E1"/>
    <w:rsid w:val="001931FB"/>
    <w:rsid w:val="001933DB"/>
    <w:rsid w:val="001938A0"/>
    <w:rsid w:val="001945AA"/>
    <w:rsid w:val="00195FE1"/>
    <w:rsid w:val="001A197F"/>
    <w:rsid w:val="001A452A"/>
    <w:rsid w:val="001A4A07"/>
    <w:rsid w:val="001A5517"/>
    <w:rsid w:val="001A5D18"/>
    <w:rsid w:val="001A6FBB"/>
    <w:rsid w:val="001A7C6C"/>
    <w:rsid w:val="001B1F30"/>
    <w:rsid w:val="001B20B7"/>
    <w:rsid w:val="001B6513"/>
    <w:rsid w:val="001B6A5D"/>
    <w:rsid w:val="001C6839"/>
    <w:rsid w:val="001C7AF3"/>
    <w:rsid w:val="001D0ABF"/>
    <w:rsid w:val="001D29B5"/>
    <w:rsid w:val="001D5F57"/>
    <w:rsid w:val="001D60E4"/>
    <w:rsid w:val="001D68A5"/>
    <w:rsid w:val="001E0C3A"/>
    <w:rsid w:val="001E1345"/>
    <w:rsid w:val="001E1E96"/>
    <w:rsid w:val="001E300F"/>
    <w:rsid w:val="001E51E2"/>
    <w:rsid w:val="001E588C"/>
    <w:rsid w:val="001E74F4"/>
    <w:rsid w:val="001E7891"/>
    <w:rsid w:val="001F22F5"/>
    <w:rsid w:val="001F30F8"/>
    <w:rsid w:val="001F5E50"/>
    <w:rsid w:val="001F5F34"/>
    <w:rsid w:val="001F69C5"/>
    <w:rsid w:val="001F7160"/>
    <w:rsid w:val="001F741A"/>
    <w:rsid w:val="00200646"/>
    <w:rsid w:val="00203F44"/>
    <w:rsid w:val="00205D5D"/>
    <w:rsid w:val="002066F0"/>
    <w:rsid w:val="00212B64"/>
    <w:rsid w:val="00213FE9"/>
    <w:rsid w:val="00214142"/>
    <w:rsid w:val="00214D9A"/>
    <w:rsid w:val="00215D59"/>
    <w:rsid w:val="002161A5"/>
    <w:rsid w:val="00216B94"/>
    <w:rsid w:val="00216F98"/>
    <w:rsid w:val="002205D1"/>
    <w:rsid w:val="00222C79"/>
    <w:rsid w:val="00222DC3"/>
    <w:rsid w:val="0022511D"/>
    <w:rsid w:val="00226CC2"/>
    <w:rsid w:val="00227E66"/>
    <w:rsid w:val="00231B37"/>
    <w:rsid w:val="00234697"/>
    <w:rsid w:val="002370BE"/>
    <w:rsid w:val="0023721E"/>
    <w:rsid w:val="00241AC9"/>
    <w:rsid w:val="00241CD8"/>
    <w:rsid w:val="00241EB4"/>
    <w:rsid w:val="00241FD6"/>
    <w:rsid w:val="00246479"/>
    <w:rsid w:val="0024790D"/>
    <w:rsid w:val="00253A82"/>
    <w:rsid w:val="00254A68"/>
    <w:rsid w:val="00256DE0"/>
    <w:rsid w:val="00260F98"/>
    <w:rsid w:val="002616CF"/>
    <w:rsid w:val="00264C3D"/>
    <w:rsid w:val="00266363"/>
    <w:rsid w:val="00266C5D"/>
    <w:rsid w:val="00267C47"/>
    <w:rsid w:val="00267C8D"/>
    <w:rsid w:val="00270175"/>
    <w:rsid w:val="00271DDF"/>
    <w:rsid w:val="0027258C"/>
    <w:rsid w:val="00272885"/>
    <w:rsid w:val="00273051"/>
    <w:rsid w:val="00275DAA"/>
    <w:rsid w:val="00280046"/>
    <w:rsid w:val="0028036F"/>
    <w:rsid w:val="00280F99"/>
    <w:rsid w:val="002815BA"/>
    <w:rsid w:val="00286D5B"/>
    <w:rsid w:val="002871AC"/>
    <w:rsid w:val="00293988"/>
    <w:rsid w:val="00293EA3"/>
    <w:rsid w:val="00295AF8"/>
    <w:rsid w:val="002967D2"/>
    <w:rsid w:val="0029710B"/>
    <w:rsid w:val="00297D11"/>
    <w:rsid w:val="002A14A7"/>
    <w:rsid w:val="002A187E"/>
    <w:rsid w:val="002A4FC3"/>
    <w:rsid w:val="002A5E21"/>
    <w:rsid w:val="002A7251"/>
    <w:rsid w:val="002A733E"/>
    <w:rsid w:val="002B192F"/>
    <w:rsid w:val="002B22BB"/>
    <w:rsid w:val="002B2536"/>
    <w:rsid w:val="002B3293"/>
    <w:rsid w:val="002B3415"/>
    <w:rsid w:val="002B3EFB"/>
    <w:rsid w:val="002B4D3D"/>
    <w:rsid w:val="002B5225"/>
    <w:rsid w:val="002B6B92"/>
    <w:rsid w:val="002B7C4B"/>
    <w:rsid w:val="002C0262"/>
    <w:rsid w:val="002C0909"/>
    <w:rsid w:val="002C09CC"/>
    <w:rsid w:val="002C1009"/>
    <w:rsid w:val="002C11D4"/>
    <w:rsid w:val="002C1DCA"/>
    <w:rsid w:val="002C412E"/>
    <w:rsid w:val="002C47E2"/>
    <w:rsid w:val="002C5F58"/>
    <w:rsid w:val="002C6AFE"/>
    <w:rsid w:val="002C7E53"/>
    <w:rsid w:val="002D1BE0"/>
    <w:rsid w:val="002D1D5F"/>
    <w:rsid w:val="002D31ED"/>
    <w:rsid w:val="002D487E"/>
    <w:rsid w:val="002D5C27"/>
    <w:rsid w:val="002E06D6"/>
    <w:rsid w:val="002E0A98"/>
    <w:rsid w:val="002E1051"/>
    <w:rsid w:val="002F226C"/>
    <w:rsid w:val="002F2ADF"/>
    <w:rsid w:val="002F3617"/>
    <w:rsid w:val="002F5B85"/>
    <w:rsid w:val="002F6F50"/>
    <w:rsid w:val="0030202A"/>
    <w:rsid w:val="00303027"/>
    <w:rsid w:val="0030337D"/>
    <w:rsid w:val="00303CDA"/>
    <w:rsid w:val="00303FB2"/>
    <w:rsid w:val="00304F8F"/>
    <w:rsid w:val="00306A0E"/>
    <w:rsid w:val="00307A4B"/>
    <w:rsid w:val="00307C7D"/>
    <w:rsid w:val="0031023E"/>
    <w:rsid w:val="003103F3"/>
    <w:rsid w:val="0031230F"/>
    <w:rsid w:val="00314155"/>
    <w:rsid w:val="00315FEE"/>
    <w:rsid w:val="00317B16"/>
    <w:rsid w:val="0032137C"/>
    <w:rsid w:val="0032293B"/>
    <w:rsid w:val="00322E55"/>
    <w:rsid w:val="00324585"/>
    <w:rsid w:val="003251CD"/>
    <w:rsid w:val="00326834"/>
    <w:rsid w:val="00326C0D"/>
    <w:rsid w:val="003319EC"/>
    <w:rsid w:val="00331CD3"/>
    <w:rsid w:val="003341B4"/>
    <w:rsid w:val="00335964"/>
    <w:rsid w:val="00336021"/>
    <w:rsid w:val="00336F8C"/>
    <w:rsid w:val="00337FAB"/>
    <w:rsid w:val="00341C22"/>
    <w:rsid w:val="003443F9"/>
    <w:rsid w:val="00347D48"/>
    <w:rsid w:val="00350D07"/>
    <w:rsid w:val="00351365"/>
    <w:rsid w:val="00351575"/>
    <w:rsid w:val="00352087"/>
    <w:rsid w:val="003524BC"/>
    <w:rsid w:val="00352681"/>
    <w:rsid w:val="00352BF6"/>
    <w:rsid w:val="00353534"/>
    <w:rsid w:val="0035371A"/>
    <w:rsid w:val="003544AB"/>
    <w:rsid w:val="00355B91"/>
    <w:rsid w:val="003575A9"/>
    <w:rsid w:val="0036064D"/>
    <w:rsid w:val="0036198B"/>
    <w:rsid w:val="00363A11"/>
    <w:rsid w:val="00365EE3"/>
    <w:rsid w:val="00366B9E"/>
    <w:rsid w:val="003675A2"/>
    <w:rsid w:val="00373F63"/>
    <w:rsid w:val="00374E07"/>
    <w:rsid w:val="00374FC2"/>
    <w:rsid w:val="00377056"/>
    <w:rsid w:val="003774CC"/>
    <w:rsid w:val="00380038"/>
    <w:rsid w:val="00380380"/>
    <w:rsid w:val="00383CB1"/>
    <w:rsid w:val="00384109"/>
    <w:rsid w:val="00385610"/>
    <w:rsid w:val="00385943"/>
    <w:rsid w:val="00386587"/>
    <w:rsid w:val="003867AE"/>
    <w:rsid w:val="003868A4"/>
    <w:rsid w:val="00386AD6"/>
    <w:rsid w:val="003874D3"/>
    <w:rsid w:val="00390F93"/>
    <w:rsid w:val="00392D12"/>
    <w:rsid w:val="00395A40"/>
    <w:rsid w:val="00397230"/>
    <w:rsid w:val="003A0A3D"/>
    <w:rsid w:val="003A2432"/>
    <w:rsid w:val="003A2919"/>
    <w:rsid w:val="003A3192"/>
    <w:rsid w:val="003A3DAA"/>
    <w:rsid w:val="003A5072"/>
    <w:rsid w:val="003A50D6"/>
    <w:rsid w:val="003A5EE5"/>
    <w:rsid w:val="003A79C5"/>
    <w:rsid w:val="003A7A30"/>
    <w:rsid w:val="003B410A"/>
    <w:rsid w:val="003B506E"/>
    <w:rsid w:val="003B732C"/>
    <w:rsid w:val="003C0714"/>
    <w:rsid w:val="003C3BDE"/>
    <w:rsid w:val="003C4F3A"/>
    <w:rsid w:val="003C6572"/>
    <w:rsid w:val="003C7C30"/>
    <w:rsid w:val="003C7FB5"/>
    <w:rsid w:val="003D1D0B"/>
    <w:rsid w:val="003D2107"/>
    <w:rsid w:val="003D3960"/>
    <w:rsid w:val="003D5087"/>
    <w:rsid w:val="003D63B6"/>
    <w:rsid w:val="003D7304"/>
    <w:rsid w:val="003D7AAE"/>
    <w:rsid w:val="003E072D"/>
    <w:rsid w:val="003E0BA0"/>
    <w:rsid w:val="003E35DF"/>
    <w:rsid w:val="003E5D1D"/>
    <w:rsid w:val="003E5E9B"/>
    <w:rsid w:val="003E7D12"/>
    <w:rsid w:val="003F0D6A"/>
    <w:rsid w:val="003F2780"/>
    <w:rsid w:val="003F43BC"/>
    <w:rsid w:val="003F5EC8"/>
    <w:rsid w:val="004007D7"/>
    <w:rsid w:val="00400BAE"/>
    <w:rsid w:val="00403DF5"/>
    <w:rsid w:val="0040748D"/>
    <w:rsid w:val="00407712"/>
    <w:rsid w:val="0041063B"/>
    <w:rsid w:val="00414447"/>
    <w:rsid w:val="004149C8"/>
    <w:rsid w:val="00416F22"/>
    <w:rsid w:val="004171CB"/>
    <w:rsid w:val="00417A2C"/>
    <w:rsid w:val="00417A9D"/>
    <w:rsid w:val="00420EAB"/>
    <w:rsid w:val="00421553"/>
    <w:rsid w:val="0042234D"/>
    <w:rsid w:val="00424471"/>
    <w:rsid w:val="004256A0"/>
    <w:rsid w:val="00426078"/>
    <w:rsid w:val="00426861"/>
    <w:rsid w:val="00426C74"/>
    <w:rsid w:val="00430141"/>
    <w:rsid w:val="00430224"/>
    <w:rsid w:val="00431A1F"/>
    <w:rsid w:val="00431D56"/>
    <w:rsid w:val="00433B8F"/>
    <w:rsid w:val="00434D28"/>
    <w:rsid w:val="00436EDE"/>
    <w:rsid w:val="004405B1"/>
    <w:rsid w:val="0044167B"/>
    <w:rsid w:val="00441DD3"/>
    <w:rsid w:val="00441F85"/>
    <w:rsid w:val="00442203"/>
    <w:rsid w:val="00445EE1"/>
    <w:rsid w:val="00452039"/>
    <w:rsid w:val="00453308"/>
    <w:rsid w:val="00453A8E"/>
    <w:rsid w:val="00453E84"/>
    <w:rsid w:val="004606B8"/>
    <w:rsid w:val="00461BD9"/>
    <w:rsid w:val="00464D62"/>
    <w:rsid w:val="004668E2"/>
    <w:rsid w:val="00472140"/>
    <w:rsid w:val="00472533"/>
    <w:rsid w:val="0047333E"/>
    <w:rsid w:val="0047511F"/>
    <w:rsid w:val="00476FB8"/>
    <w:rsid w:val="00477127"/>
    <w:rsid w:val="0047792E"/>
    <w:rsid w:val="00481193"/>
    <w:rsid w:val="00481818"/>
    <w:rsid w:val="00481E22"/>
    <w:rsid w:val="0048238E"/>
    <w:rsid w:val="004823FB"/>
    <w:rsid w:val="00484566"/>
    <w:rsid w:val="00484F4E"/>
    <w:rsid w:val="004851A6"/>
    <w:rsid w:val="00493853"/>
    <w:rsid w:val="00493A9D"/>
    <w:rsid w:val="00495827"/>
    <w:rsid w:val="004A0B3A"/>
    <w:rsid w:val="004A2034"/>
    <w:rsid w:val="004B0C36"/>
    <w:rsid w:val="004B0F15"/>
    <w:rsid w:val="004B15CE"/>
    <w:rsid w:val="004B335C"/>
    <w:rsid w:val="004B4507"/>
    <w:rsid w:val="004C2FA3"/>
    <w:rsid w:val="004C3CDC"/>
    <w:rsid w:val="004C417C"/>
    <w:rsid w:val="004C7537"/>
    <w:rsid w:val="004D0A89"/>
    <w:rsid w:val="004D1555"/>
    <w:rsid w:val="004D60C0"/>
    <w:rsid w:val="004D6DE3"/>
    <w:rsid w:val="004D7750"/>
    <w:rsid w:val="004E0031"/>
    <w:rsid w:val="004E03E6"/>
    <w:rsid w:val="004E0B86"/>
    <w:rsid w:val="004E4616"/>
    <w:rsid w:val="004E66F9"/>
    <w:rsid w:val="004E67BA"/>
    <w:rsid w:val="004E7A67"/>
    <w:rsid w:val="004F62D7"/>
    <w:rsid w:val="004F71F0"/>
    <w:rsid w:val="004F7691"/>
    <w:rsid w:val="00501F2C"/>
    <w:rsid w:val="005033F5"/>
    <w:rsid w:val="005059B0"/>
    <w:rsid w:val="005079E3"/>
    <w:rsid w:val="00510F84"/>
    <w:rsid w:val="00511EDF"/>
    <w:rsid w:val="00512899"/>
    <w:rsid w:val="0051500D"/>
    <w:rsid w:val="00517F17"/>
    <w:rsid w:val="00520274"/>
    <w:rsid w:val="00520950"/>
    <w:rsid w:val="005213E8"/>
    <w:rsid w:val="00521CFE"/>
    <w:rsid w:val="00526FBA"/>
    <w:rsid w:val="0052715B"/>
    <w:rsid w:val="00527CBE"/>
    <w:rsid w:val="00530435"/>
    <w:rsid w:val="005343D1"/>
    <w:rsid w:val="005343D6"/>
    <w:rsid w:val="00536044"/>
    <w:rsid w:val="00542C71"/>
    <w:rsid w:val="00545019"/>
    <w:rsid w:val="00545136"/>
    <w:rsid w:val="00545A10"/>
    <w:rsid w:val="00546229"/>
    <w:rsid w:val="00546386"/>
    <w:rsid w:val="0054691A"/>
    <w:rsid w:val="00547CD2"/>
    <w:rsid w:val="0055087E"/>
    <w:rsid w:val="00550FD1"/>
    <w:rsid w:val="005516BE"/>
    <w:rsid w:val="005552A2"/>
    <w:rsid w:val="00555669"/>
    <w:rsid w:val="005570BA"/>
    <w:rsid w:val="0056125B"/>
    <w:rsid w:val="00562DAA"/>
    <w:rsid w:val="005633AF"/>
    <w:rsid w:val="00563CA3"/>
    <w:rsid w:val="005641F7"/>
    <w:rsid w:val="00564B41"/>
    <w:rsid w:val="00565A53"/>
    <w:rsid w:val="0056671C"/>
    <w:rsid w:val="00566979"/>
    <w:rsid w:val="00567249"/>
    <w:rsid w:val="00567B87"/>
    <w:rsid w:val="00571A27"/>
    <w:rsid w:val="00572DA5"/>
    <w:rsid w:val="00573B6A"/>
    <w:rsid w:val="0057432B"/>
    <w:rsid w:val="00574B5B"/>
    <w:rsid w:val="005758FB"/>
    <w:rsid w:val="005759D5"/>
    <w:rsid w:val="0058060C"/>
    <w:rsid w:val="00580E1A"/>
    <w:rsid w:val="005812AB"/>
    <w:rsid w:val="00581B43"/>
    <w:rsid w:val="00584B19"/>
    <w:rsid w:val="00585CD7"/>
    <w:rsid w:val="00586DDA"/>
    <w:rsid w:val="005904A1"/>
    <w:rsid w:val="00590A67"/>
    <w:rsid w:val="00590B2E"/>
    <w:rsid w:val="0059264C"/>
    <w:rsid w:val="0059554E"/>
    <w:rsid w:val="00596172"/>
    <w:rsid w:val="00596CC9"/>
    <w:rsid w:val="005A1FA7"/>
    <w:rsid w:val="005A23FF"/>
    <w:rsid w:val="005A2816"/>
    <w:rsid w:val="005A29EC"/>
    <w:rsid w:val="005B0058"/>
    <w:rsid w:val="005B0B79"/>
    <w:rsid w:val="005B3B65"/>
    <w:rsid w:val="005B4E23"/>
    <w:rsid w:val="005B565D"/>
    <w:rsid w:val="005C1021"/>
    <w:rsid w:val="005C39C2"/>
    <w:rsid w:val="005C5098"/>
    <w:rsid w:val="005C5501"/>
    <w:rsid w:val="005C7BB4"/>
    <w:rsid w:val="005D236C"/>
    <w:rsid w:val="005D3DEC"/>
    <w:rsid w:val="005D464A"/>
    <w:rsid w:val="005D6910"/>
    <w:rsid w:val="005D7CDB"/>
    <w:rsid w:val="005E0BA1"/>
    <w:rsid w:val="005E0D95"/>
    <w:rsid w:val="005E2FA2"/>
    <w:rsid w:val="005E68CA"/>
    <w:rsid w:val="005F0575"/>
    <w:rsid w:val="005F1339"/>
    <w:rsid w:val="005F3630"/>
    <w:rsid w:val="005F5F30"/>
    <w:rsid w:val="005F5F80"/>
    <w:rsid w:val="005F733D"/>
    <w:rsid w:val="005F77BA"/>
    <w:rsid w:val="006023CE"/>
    <w:rsid w:val="00605B73"/>
    <w:rsid w:val="00610BAF"/>
    <w:rsid w:val="00613831"/>
    <w:rsid w:val="00613E23"/>
    <w:rsid w:val="00617804"/>
    <w:rsid w:val="006201DA"/>
    <w:rsid w:val="006203EC"/>
    <w:rsid w:val="0062083A"/>
    <w:rsid w:val="00621C48"/>
    <w:rsid w:val="006239C2"/>
    <w:rsid w:val="00630D93"/>
    <w:rsid w:val="00633B77"/>
    <w:rsid w:val="00634663"/>
    <w:rsid w:val="00634BD7"/>
    <w:rsid w:val="006352C2"/>
    <w:rsid w:val="006367CA"/>
    <w:rsid w:val="00637026"/>
    <w:rsid w:val="00640860"/>
    <w:rsid w:val="00641E74"/>
    <w:rsid w:val="00642736"/>
    <w:rsid w:val="006445E8"/>
    <w:rsid w:val="00645D66"/>
    <w:rsid w:val="0065186D"/>
    <w:rsid w:val="00654856"/>
    <w:rsid w:val="00656784"/>
    <w:rsid w:val="00661107"/>
    <w:rsid w:val="00661B36"/>
    <w:rsid w:val="00664845"/>
    <w:rsid w:val="0066519A"/>
    <w:rsid w:val="00667102"/>
    <w:rsid w:val="006677A6"/>
    <w:rsid w:val="00667C4E"/>
    <w:rsid w:val="00671825"/>
    <w:rsid w:val="00672343"/>
    <w:rsid w:val="00673BD7"/>
    <w:rsid w:val="00676C38"/>
    <w:rsid w:val="006824BB"/>
    <w:rsid w:val="006841D7"/>
    <w:rsid w:val="00685339"/>
    <w:rsid w:val="00687BFC"/>
    <w:rsid w:val="00687E98"/>
    <w:rsid w:val="006911B9"/>
    <w:rsid w:val="006928CD"/>
    <w:rsid w:val="00696D51"/>
    <w:rsid w:val="006973CA"/>
    <w:rsid w:val="006974C4"/>
    <w:rsid w:val="00697B94"/>
    <w:rsid w:val="006A1283"/>
    <w:rsid w:val="006A1DD4"/>
    <w:rsid w:val="006A23E1"/>
    <w:rsid w:val="006A2ED1"/>
    <w:rsid w:val="006A3261"/>
    <w:rsid w:val="006A40D4"/>
    <w:rsid w:val="006A4A3C"/>
    <w:rsid w:val="006A5CB7"/>
    <w:rsid w:val="006B2735"/>
    <w:rsid w:val="006B706D"/>
    <w:rsid w:val="006B7D8D"/>
    <w:rsid w:val="006C0B70"/>
    <w:rsid w:val="006C3882"/>
    <w:rsid w:val="006C4AE4"/>
    <w:rsid w:val="006C521E"/>
    <w:rsid w:val="006C7754"/>
    <w:rsid w:val="006D0EE6"/>
    <w:rsid w:val="006D173C"/>
    <w:rsid w:val="006D2C1F"/>
    <w:rsid w:val="006D314E"/>
    <w:rsid w:val="006E0CA6"/>
    <w:rsid w:val="006E1C3E"/>
    <w:rsid w:val="006E294A"/>
    <w:rsid w:val="006E5969"/>
    <w:rsid w:val="006E6462"/>
    <w:rsid w:val="006E6D35"/>
    <w:rsid w:val="006F266D"/>
    <w:rsid w:val="006F3173"/>
    <w:rsid w:val="006F3378"/>
    <w:rsid w:val="006F37B0"/>
    <w:rsid w:val="006F5680"/>
    <w:rsid w:val="006F7006"/>
    <w:rsid w:val="006F7CA4"/>
    <w:rsid w:val="007010CD"/>
    <w:rsid w:val="007038D7"/>
    <w:rsid w:val="00704848"/>
    <w:rsid w:val="0070716B"/>
    <w:rsid w:val="00710A3B"/>
    <w:rsid w:val="007113C5"/>
    <w:rsid w:val="0071236A"/>
    <w:rsid w:val="00712794"/>
    <w:rsid w:val="007128CF"/>
    <w:rsid w:val="0071310F"/>
    <w:rsid w:val="007140B1"/>
    <w:rsid w:val="00714782"/>
    <w:rsid w:val="00715C53"/>
    <w:rsid w:val="00722DAB"/>
    <w:rsid w:val="00723D28"/>
    <w:rsid w:val="0072686A"/>
    <w:rsid w:val="00727AD4"/>
    <w:rsid w:val="00730926"/>
    <w:rsid w:val="007318E6"/>
    <w:rsid w:val="007321BA"/>
    <w:rsid w:val="007326F4"/>
    <w:rsid w:val="007348E6"/>
    <w:rsid w:val="00736F0B"/>
    <w:rsid w:val="00737554"/>
    <w:rsid w:val="00740051"/>
    <w:rsid w:val="0074235B"/>
    <w:rsid w:val="0074260C"/>
    <w:rsid w:val="00743FFE"/>
    <w:rsid w:val="007445BB"/>
    <w:rsid w:val="00745A17"/>
    <w:rsid w:val="00751435"/>
    <w:rsid w:val="007524BE"/>
    <w:rsid w:val="00752AD3"/>
    <w:rsid w:val="00753189"/>
    <w:rsid w:val="007535A6"/>
    <w:rsid w:val="00755899"/>
    <w:rsid w:val="0075781A"/>
    <w:rsid w:val="0076218E"/>
    <w:rsid w:val="007636FA"/>
    <w:rsid w:val="00764597"/>
    <w:rsid w:val="007647CE"/>
    <w:rsid w:val="00764E27"/>
    <w:rsid w:val="00770640"/>
    <w:rsid w:val="007708A6"/>
    <w:rsid w:val="00771EE7"/>
    <w:rsid w:val="00772047"/>
    <w:rsid w:val="0077423A"/>
    <w:rsid w:val="007750DA"/>
    <w:rsid w:val="007760D7"/>
    <w:rsid w:val="00777395"/>
    <w:rsid w:val="00777433"/>
    <w:rsid w:val="00777CB7"/>
    <w:rsid w:val="007809F8"/>
    <w:rsid w:val="00780D44"/>
    <w:rsid w:val="007845F1"/>
    <w:rsid w:val="0078642F"/>
    <w:rsid w:val="00786C1B"/>
    <w:rsid w:val="0079021C"/>
    <w:rsid w:val="00791678"/>
    <w:rsid w:val="0079220A"/>
    <w:rsid w:val="00792605"/>
    <w:rsid w:val="007953E4"/>
    <w:rsid w:val="00795EDC"/>
    <w:rsid w:val="0079609A"/>
    <w:rsid w:val="00797187"/>
    <w:rsid w:val="00797DFB"/>
    <w:rsid w:val="007A0470"/>
    <w:rsid w:val="007A1676"/>
    <w:rsid w:val="007A1B57"/>
    <w:rsid w:val="007A27B3"/>
    <w:rsid w:val="007A3679"/>
    <w:rsid w:val="007A3865"/>
    <w:rsid w:val="007A4FC9"/>
    <w:rsid w:val="007A5825"/>
    <w:rsid w:val="007A6F3F"/>
    <w:rsid w:val="007B0B81"/>
    <w:rsid w:val="007B50CA"/>
    <w:rsid w:val="007B5D9D"/>
    <w:rsid w:val="007B6526"/>
    <w:rsid w:val="007B6A6D"/>
    <w:rsid w:val="007C2337"/>
    <w:rsid w:val="007C28DB"/>
    <w:rsid w:val="007C410D"/>
    <w:rsid w:val="007C584F"/>
    <w:rsid w:val="007C6C49"/>
    <w:rsid w:val="007C7BDB"/>
    <w:rsid w:val="007D51F5"/>
    <w:rsid w:val="007E0309"/>
    <w:rsid w:val="007E1CFC"/>
    <w:rsid w:val="007E2095"/>
    <w:rsid w:val="007E3792"/>
    <w:rsid w:val="007E3DF5"/>
    <w:rsid w:val="007E4F5D"/>
    <w:rsid w:val="007E553B"/>
    <w:rsid w:val="007E79C9"/>
    <w:rsid w:val="007F1095"/>
    <w:rsid w:val="007F33BD"/>
    <w:rsid w:val="008001A6"/>
    <w:rsid w:val="008009D8"/>
    <w:rsid w:val="008071E7"/>
    <w:rsid w:val="00807601"/>
    <w:rsid w:val="008159BA"/>
    <w:rsid w:val="0082134C"/>
    <w:rsid w:val="00821D4C"/>
    <w:rsid w:val="00822070"/>
    <w:rsid w:val="00822640"/>
    <w:rsid w:val="00823544"/>
    <w:rsid w:val="00823A1B"/>
    <w:rsid w:val="00824707"/>
    <w:rsid w:val="00825DD5"/>
    <w:rsid w:val="00827034"/>
    <w:rsid w:val="00827143"/>
    <w:rsid w:val="00831238"/>
    <w:rsid w:val="00834677"/>
    <w:rsid w:val="00836184"/>
    <w:rsid w:val="008362E2"/>
    <w:rsid w:val="008377DB"/>
    <w:rsid w:val="00841209"/>
    <w:rsid w:val="00842206"/>
    <w:rsid w:val="0084284A"/>
    <w:rsid w:val="00843125"/>
    <w:rsid w:val="008439D6"/>
    <w:rsid w:val="0084494F"/>
    <w:rsid w:val="008532AB"/>
    <w:rsid w:val="00854B35"/>
    <w:rsid w:val="00856B81"/>
    <w:rsid w:val="00861633"/>
    <w:rsid w:val="00863BDD"/>
    <w:rsid w:val="00865AA3"/>
    <w:rsid w:val="00865ED8"/>
    <w:rsid w:val="0086616F"/>
    <w:rsid w:val="00867112"/>
    <w:rsid w:val="0087008A"/>
    <w:rsid w:val="00871E5E"/>
    <w:rsid w:val="0087581A"/>
    <w:rsid w:val="00876B26"/>
    <w:rsid w:val="00880460"/>
    <w:rsid w:val="0088595E"/>
    <w:rsid w:val="00891674"/>
    <w:rsid w:val="0089247E"/>
    <w:rsid w:val="00892C09"/>
    <w:rsid w:val="008931E4"/>
    <w:rsid w:val="008954BF"/>
    <w:rsid w:val="00895754"/>
    <w:rsid w:val="00896A42"/>
    <w:rsid w:val="008A3882"/>
    <w:rsid w:val="008B0747"/>
    <w:rsid w:val="008B5461"/>
    <w:rsid w:val="008B6B94"/>
    <w:rsid w:val="008B6EBC"/>
    <w:rsid w:val="008C0464"/>
    <w:rsid w:val="008C0848"/>
    <w:rsid w:val="008C11DA"/>
    <w:rsid w:val="008C33A9"/>
    <w:rsid w:val="008C5376"/>
    <w:rsid w:val="008C7AE7"/>
    <w:rsid w:val="008D3351"/>
    <w:rsid w:val="008D4EBD"/>
    <w:rsid w:val="008D52A8"/>
    <w:rsid w:val="008D66F4"/>
    <w:rsid w:val="008D7196"/>
    <w:rsid w:val="008E276C"/>
    <w:rsid w:val="008F44E5"/>
    <w:rsid w:val="008F4A99"/>
    <w:rsid w:val="008F4B5A"/>
    <w:rsid w:val="008F50C2"/>
    <w:rsid w:val="008F5620"/>
    <w:rsid w:val="008F6900"/>
    <w:rsid w:val="00900AFB"/>
    <w:rsid w:val="009035D6"/>
    <w:rsid w:val="0090520B"/>
    <w:rsid w:val="00905273"/>
    <w:rsid w:val="0091055C"/>
    <w:rsid w:val="00910C18"/>
    <w:rsid w:val="0091158F"/>
    <w:rsid w:val="009169AF"/>
    <w:rsid w:val="00917CAE"/>
    <w:rsid w:val="00920165"/>
    <w:rsid w:val="0092111C"/>
    <w:rsid w:val="00921D59"/>
    <w:rsid w:val="009226A6"/>
    <w:rsid w:val="0092353A"/>
    <w:rsid w:val="0093073A"/>
    <w:rsid w:val="00930BC6"/>
    <w:rsid w:val="00932DD1"/>
    <w:rsid w:val="00933ACA"/>
    <w:rsid w:val="00936058"/>
    <w:rsid w:val="009376CC"/>
    <w:rsid w:val="00940CCD"/>
    <w:rsid w:val="00942BCA"/>
    <w:rsid w:val="00943681"/>
    <w:rsid w:val="009439F5"/>
    <w:rsid w:val="0094730B"/>
    <w:rsid w:val="0095227C"/>
    <w:rsid w:val="00952C18"/>
    <w:rsid w:val="009543DB"/>
    <w:rsid w:val="00955155"/>
    <w:rsid w:val="00957E28"/>
    <w:rsid w:val="0096094A"/>
    <w:rsid w:val="00961DA5"/>
    <w:rsid w:val="00962ECE"/>
    <w:rsid w:val="009651AD"/>
    <w:rsid w:val="00965618"/>
    <w:rsid w:val="0096795F"/>
    <w:rsid w:val="00967DEE"/>
    <w:rsid w:val="00967F11"/>
    <w:rsid w:val="0097066A"/>
    <w:rsid w:val="0097300B"/>
    <w:rsid w:val="009737F7"/>
    <w:rsid w:val="00974821"/>
    <w:rsid w:val="00977881"/>
    <w:rsid w:val="00980536"/>
    <w:rsid w:val="00980982"/>
    <w:rsid w:val="00981749"/>
    <w:rsid w:val="009821C1"/>
    <w:rsid w:val="00983417"/>
    <w:rsid w:val="00983E1C"/>
    <w:rsid w:val="009844E0"/>
    <w:rsid w:val="00984B92"/>
    <w:rsid w:val="00986DE4"/>
    <w:rsid w:val="0099296A"/>
    <w:rsid w:val="009931C2"/>
    <w:rsid w:val="0099480D"/>
    <w:rsid w:val="00995791"/>
    <w:rsid w:val="009964D9"/>
    <w:rsid w:val="009A0611"/>
    <w:rsid w:val="009A1D4E"/>
    <w:rsid w:val="009A2E19"/>
    <w:rsid w:val="009A37A7"/>
    <w:rsid w:val="009A5229"/>
    <w:rsid w:val="009A68EC"/>
    <w:rsid w:val="009B11AB"/>
    <w:rsid w:val="009B12E9"/>
    <w:rsid w:val="009B15B0"/>
    <w:rsid w:val="009B5F5D"/>
    <w:rsid w:val="009B66E8"/>
    <w:rsid w:val="009B775F"/>
    <w:rsid w:val="009C34E7"/>
    <w:rsid w:val="009C4638"/>
    <w:rsid w:val="009C4A35"/>
    <w:rsid w:val="009C4D18"/>
    <w:rsid w:val="009C6CF2"/>
    <w:rsid w:val="009D2A34"/>
    <w:rsid w:val="009D423E"/>
    <w:rsid w:val="009D4DC0"/>
    <w:rsid w:val="009D650A"/>
    <w:rsid w:val="009D6623"/>
    <w:rsid w:val="009D6E1F"/>
    <w:rsid w:val="009D7B62"/>
    <w:rsid w:val="009E035F"/>
    <w:rsid w:val="009E3170"/>
    <w:rsid w:val="009E3D01"/>
    <w:rsid w:val="009E572E"/>
    <w:rsid w:val="009E5D11"/>
    <w:rsid w:val="009F2455"/>
    <w:rsid w:val="009F34E4"/>
    <w:rsid w:val="009F4FE0"/>
    <w:rsid w:val="009F5A7A"/>
    <w:rsid w:val="009F64BC"/>
    <w:rsid w:val="009F68C8"/>
    <w:rsid w:val="009F7AA8"/>
    <w:rsid w:val="009F7BE5"/>
    <w:rsid w:val="00A00D1C"/>
    <w:rsid w:val="00A02BC2"/>
    <w:rsid w:val="00A0629A"/>
    <w:rsid w:val="00A064DE"/>
    <w:rsid w:val="00A06B56"/>
    <w:rsid w:val="00A06C53"/>
    <w:rsid w:val="00A11286"/>
    <w:rsid w:val="00A11DE7"/>
    <w:rsid w:val="00A128F3"/>
    <w:rsid w:val="00A1367D"/>
    <w:rsid w:val="00A20963"/>
    <w:rsid w:val="00A231CD"/>
    <w:rsid w:val="00A259F8"/>
    <w:rsid w:val="00A27927"/>
    <w:rsid w:val="00A30D3B"/>
    <w:rsid w:val="00A312A1"/>
    <w:rsid w:val="00A336A6"/>
    <w:rsid w:val="00A34A0D"/>
    <w:rsid w:val="00A35606"/>
    <w:rsid w:val="00A35828"/>
    <w:rsid w:val="00A40B4B"/>
    <w:rsid w:val="00A41C42"/>
    <w:rsid w:val="00A424A6"/>
    <w:rsid w:val="00A44E28"/>
    <w:rsid w:val="00A507FA"/>
    <w:rsid w:val="00A522A4"/>
    <w:rsid w:val="00A530EE"/>
    <w:rsid w:val="00A5468F"/>
    <w:rsid w:val="00A55CB4"/>
    <w:rsid w:val="00A55CCE"/>
    <w:rsid w:val="00A56472"/>
    <w:rsid w:val="00A568B0"/>
    <w:rsid w:val="00A57C17"/>
    <w:rsid w:val="00A60222"/>
    <w:rsid w:val="00A60885"/>
    <w:rsid w:val="00A61740"/>
    <w:rsid w:val="00A630B5"/>
    <w:rsid w:val="00A6509F"/>
    <w:rsid w:val="00A66550"/>
    <w:rsid w:val="00A6690C"/>
    <w:rsid w:val="00A66A81"/>
    <w:rsid w:val="00A67DDD"/>
    <w:rsid w:val="00A74656"/>
    <w:rsid w:val="00A7467F"/>
    <w:rsid w:val="00A746AF"/>
    <w:rsid w:val="00A74EA6"/>
    <w:rsid w:val="00A75147"/>
    <w:rsid w:val="00A77311"/>
    <w:rsid w:val="00A8017B"/>
    <w:rsid w:val="00A82C24"/>
    <w:rsid w:val="00A83491"/>
    <w:rsid w:val="00A83F33"/>
    <w:rsid w:val="00A843F9"/>
    <w:rsid w:val="00A8445A"/>
    <w:rsid w:val="00A8741A"/>
    <w:rsid w:val="00A90E72"/>
    <w:rsid w:val="00A90F2E"/>
    <w:rsid w:val="00A917DE"/>
    <w:rsid w:val="00A9197E"/>
    <w:rsid w:val="00A94627"/>
    <w:rsid w:val="00A95588"/>
    <w:rsid w:val="00A95AAB"/>
    <w:rsid w:val="00AA004A"/>
    <w:rsid w:val="00AA0234"/>
    <w:rsid w:val="00AA2B55"/>
    <w:rsid w:val="00AA2E2B"/>
    <w:rsid w:val="00AA57A4"/>
    <w:rsid w:val="00AA62CA"/>
    <w:rsid w:val="00AA703E"/>
    <w:rsid w:val="00AB0D23"/>
    <w:rsid w:val="00AB0E83"/>
    <w:rsid w:val="00AB2F11"/>
    <w:rsid w:val="00AB30F7"/>
    <w:rsid w:val="00AC2AF9"/>
    <w:rsid w:val="00AC2C6C"/>
    <w:rsid w:val="00AC617C"/>
    <w:rsid w:val="00AD1791"/>
    <w:rsid w:val="00AD19D6"/>
    <w:rsid w:val="00AD3C04"/>
    <w:rsid w:val="00AD465C"/>
    <w:rsid w:val="00AD577A"/>
    <w:rsid w:val="00AD6430"/>
    <w:rsid w:val="00AD6490"/>
    <w:rsid w:val="00AE0612"/>
    <w:rsid w:val="00AE1B73"/>
    <w:rsid w:val="00AE215C"/>
    <w:rsid w:val="00AE278B"/>
    <w:rsid w:val="00AE2E4B"/>
    <w:rsid w:val="00AE2E62"/>
    <w:rsid w:val="00AE34EE"/>
    <w:rsid w:val="00AE6693"/>
    <w:rsid w:val="00AE6EFE"/>
    <w:rsid w:val="00AF043A"/>
    <w:rsid w:val="00AF1825"/>
    <w:rsid w:val="00AF3102"/>
    <w:rsid w:val="00AF502A"/>
    <w:rsid w:val="00AF55D1"/>
    <w:rsid w:val="00AF6B58"/>
    <w:rsid w:val="00AF79CC"/>
    <w:rsid w:val="00B012D0"/>
    <w:rsid w:val="00B04905"/>
    <w:rsid w:val="00B050DE"/>
    <w:rsid w:val="00B06315"/>
    <w:rsid w:val="00B10867"/>
    <w:rsid w:val="00B117BF"/>
    <w:rsid w:val="00B130C8"/>
    <w:rsid w:val="00B134BE"/>
    <w:rsid w:val="00B245A6"/>
    <w:rsid w:val="00B3027E"/>
    <w:rsid w:val="00B30FF2"/>
    <w:rsid w:val="00B40D40"/>
    <w:rsid w:val="00B458BD"/>
    <w:rsid w:val="00B459D2"/>
    <w:rsid w:val="00B459F4"/>
    <w:rsid w:val="00B45FC5"/>
    <w:rsid w:val="00B46193"/>
    <w:rsid w:val="00B47F57"/>
    <w:rsid w:val="00B51360"/>
    <w:rsid w:val="00B51C6A"/>
    <w:rsid w:val="00B53F33"/>
    <w:rsid w:val="00B54B12"/>
    <w:rsid w:val="00B55B8C"/>
    <w:rsid w:val="00B618A7"/>
    <w:rsid w:val="00B61D52"/>
    <w:rsid w:val="00B62E99"/>
    <w:rsid w:val="00B67336"/>
    <w:rsid w:val="00B67AF6"/>
    <w:rsid w:val="00B70D64"/>
    <w:rsid w:val="00B73C6F"/>
    <w:rsid w:val="00B744FC"/>
    <w:rsid w:val="00B74550"/>
    <w:rsid w:val="00B751B8"/>
    <w:rsid w:val="00B75366"/>
    <w:rsid w:val="00B75E3A"/>
    <w:rsid w:val="00B77E60"/>
    <w:rsid w:val="00B818C2"/>
    <w:rsid w:val="00B82D8A"/>
    <w:rsid w:val="00B87948"/>
    <w:rsid w:val="00B87E8E"/>
    <w:rsid w:val="00B905B4"/>
    <w:rsid w:val="00B9239F"/>
    <w:rsid w:val="00B92A1D"/>
    <w:rsid w:val="00B94E3C"/>
    <w:rsid w:val="00BA3155"/>
    <w:rsid w:val="00BA3238"/>
    <w:rsid w:val="00BA3D54"/>
    <w:rsid w:val="00BA5E94"/>
    <w:rsid w:val="00BA797A"/>
    <w:rsid w:val="00BB39C0"/>
    <w:rsid w:val="00BB50E4"/>
    <w:rsid w:val="00BB5EB3"/>
    <w:rsid w:val="00BB62BC"/>
    <w:rsid w:val="00BB66C0"/>
    <w:rsid w:val="00BB7070"/>
    <w:rsid w:val="00BB7E94"/>
    <w:rsid w:val="00BC0C85"/>
    <w:rsid w:val="00BC1F9B"/>
    <w:rsid w:val="00BC23DB"/>
    <w:rsid w:val="00BC2EBE"/>
    <w:rsid w:val="00BC4D5B"/>
    <w:rsid w:val="00BC4DD7"/>
    <w:rsid w:val="00BC6BBE"/>
    <w:rsid w:val="00BD01C3"/>
    <w:rsid w:val="00BD19E2"/>
    <w:rsid w:val="00BD295E"/>
    <w:rsid w:val="00BD39CE"/>
    <w:rsid w:val="00BE0153"/>
    <w:rsid w:val="00BE01AB"/>
    <w:rsid w:val="00BE10F2"/>
    <w:rsid w:val="00BE36D0"/>
    <w:rsid w:val="00BE49AC"/>
    <w:rsid w:val="00BE6152"/>
    <w:rsid w:val="00BF02E9"/>
    <w:rsid w:val="00BF0554"/>
    <w:rsid w:val="00BF0B5B"/>
    <w:rsid w:val="00BF503D"/>
    <w:rsid w:val="00BF5D95"/>
    <w:rsid w:val="00C01B3F"/>
    <w:rsid w:val="00C01BED"/>
    <w:rsid w:val="00C0229A"/>
    <w:rsid w:val="00C079A0"/>
    <w:rsid w:val="00C11B25"/>
    <w:rsid w:val="00C13916"/>
    <w:rsid w:val="00C1531D"/>
    <w:rsid w:val="00C16540"/>
    <w:rsid w:val="00C17271"/>
    <w:rsid w:val="00C179B9"/>
    <w:rsid w:val="00C17E54"/>
    <w:rsid w:val="00C216A0"/>
    <w:rsid w:val="00C223E3"/>
    <w:rsid w:val="00C2318E"/>
    <w:rsid w:val="00C2345F"/>
    <w:rsid w:val="00C23D74"/>
    <w:rsid w:val="00C26B8B"/>
    <w:rsid w:val="00C30313"/>
    <w:rsid w:val="00C30BD2"/>
    <w:rsid w:val="00C31477"/>
    <w:rsid w:val="00C342D5"/>
    <w:rsid w:val="00C3465E"/>
    <w:rsid w:val="00C347CE"/>
    <w:rsid w:val="00C358BF"/>
    <w:rsid w:val="00C405F7"/>
    <w:rsid w:val="00C414FA"/>
    <w:rsid w:val="00C44E08"/>
    <w:rsid w:val="00C4782A"/>
    <w:rsid w:val="00C5074B"/>
    <w:rsid w:val="00C51B41"/>
    <w:rsid w:val="00C53D70"/>
    <w:rsid w:val="00C54439"/>
    <w:rsid w:val="00C622BF"/>
    <w:rsid w:val="00C6234F"/>
    <w:rsid w:val="00C62E91"/>
    <w:rsid w:val="00C660BE"/>
    <w:rsid w:val="00C71BA1"/>
    <w:rsid w:val="00C71C33"/>
    <w:rsid w:val="00C71E6B"/>
    <w:rsid w:val="00C729AB"/>
    <w:rsid w:val="00C7379F"/>
    <w:rsid w:val="00C7537E"/>
    <w:rsid w:val="00C7610A"/>
    <w:rsid w:val="00C840B3"/>
    <w:rsid w:val="00C8473B"/>
    <w:rsid w:val="00C8497E"/>
    <w:rsid w:val="00C90DBD"/>
    <w:rsid w:val="00C923FE"/>
    <w:rsid w:val="00C929B2"/>
    <w:rsid w:val="00C938D6"/>
    <w:rsid w:val="00C947EB"/>
    <w:rsid w:val="00C956DD"/>
    <w:rsid w:val="00C95906"/>
    <w:rsid w:val="00C96B53"/>
    <w:rsid w:val="00C976B1"/>
    <w:rsid w:val="00CA0B25"/>
    <w:rsid w:val="00CA38D0"/>
    <w:rsid w:val="00CA3F42"/>
    <w:rsid w:val="00CA6EAD"/>
    <w:rsid w:val="00CA7E12"/>
    <w:rsid w:val="00CB06A2"/>
    <w:rsid w:val="00CB10AE"/>
    <w:rsid w:val="00CB3463"/>
    <w:rsid w:val="00CC1CBD"/>
    <w:rsid w:val="00CC2F09"/>
    <w:rsid w:val="00CC39A5"/>
    <w:rsid w:val="00CC53A8"/>
    <w:rsid w:val="00CC5BA9"/>
    <w:rsid w:val="00CC786A"/>
    <w:rsid w:val="00CC7918"/>
    <w:rsid w:val="00CD025E"/>
    <w:rsid w:val="00CD1825"/>
    <w:rsid w:val="00CD1C01"/>
    <w:rsid w:val="00CD3B8E"/>
    <w:rsid w:val="00CD5FE6"/>
    <w:rsid w:val="00CD6531"/>
    <w:rsid w:val="00CD710F"/>
    <w:rsid w:val="00CD7525"/>
    <w:rsid w:val="00CE319B"/>
    <w:rsid w:val="00CE38AF"/>
    <w:rsid w:val="00CE3A6D"/>
    <w:rsid w:val="00CE4562"/>
    <w:rsid w:val="00CE5993"/>
    <w:rsid w:val="00CE725C"/>
    <w:rsid w:val="00CE7939"/>
    <w:rsid w:val="00CF37DC"/>
    <w:rsid w:val="00CF6C44"/>
    <w:rsid w:val="00CF6D12"/>
    <w:rsid w:val="00CF7DA4"/>
    <w:rsid w:val="00D00B32"/>
    <w:rsid w:val="00D02858"/>
    <w:rsid w:val="00D02FF0"/>
    <w:rsid w:val="00D03E4F"/>
    <w:rsid w:val="00D059D0"/>
    <w:rsid w:val="00D077D4"/>
    <w:rsid w:val="00D105BF"/>
    <w:rsid w:val="00D118C5"/>
    <w:rsid w:val="00D1468B"/>
    <w:rsid w:val="00D151AE"/>
    <w:rsid w:val="00D15E25"/>
    <w:rsid w:val="00D17435"/>
    <w:rsid w:val="00D20162"/>
    <w:rsid w:val="00D2087E"/>
    <w:rsid w:val="00D210AA"/>
    <w:rsid w:val="00D21531"/>
    <w:rsid w:val="00D24482"/>
    <w:rsid w:val="00D2454A"/>
    <w:rsid w:val="00D258DA"/>
    <w:rsid w:val="00D27037"/>
    <w:rsid w:val="00D27762"/>
    <w:rsid w:val="00D27A10"/>
    <w:rsid w:val="00D30F61"/>
    <w:rsid w:val="00D33020"/>
    <w:rsid w:val="00D35CD9"/>
    <w:rsid w:val="00D422A3"/>
    <w:rsid w:val="00D44663"/>
    <w:rsid w:val="00D45F4F"/>
    <w:rsid w:val="00D46097"/>
    <w:rsid w:val="00D51C1D"/>
    <w:rsid w:val="00D520E7"/>
    <w:rsid w:val="00D521D9"/>
    <w:rsid w:val="00D524B5"/>
    <w:rsid w:val="00D537FE"/>
    <w:rsid w:val="00D61E1F"/>
    <w:rsid w:val="00D63914"/>
    <w:rsid w:val="00D63E0A"/>
    <w:rsid w:val="00D65403"/>
    <w:rsid w:val="00D66A50"/>
    <w:rsid w:val="00D66C40"/>
    <w:rsid w:val="00D718A0"/>
    <w:rsid w:val="00D745E0"/>
    <w:rsid w:val="00D760FC"/>
    <w:rsid w:val="00D80598"/>
    <w:rsid w:val="00D80B23"/>
    <w:rsid w:val="00D812AD"/>
    <w:rsid w:val="00D82DC4"/>
    <w:rsid w:val="00D83799"/>
    <w:rsid w:val="00D84253"/>
    <w:rsid w:val="00D84A40"/>
    <w:rsid w:val="00D85B9A"/>
    <w:rsid w:val="00D86365"/>
    <w:rsid w:val="00D8640E"/>
    <w:rsid w:val="00D86621"/>
    <w:rsid w:val="00D8705C"/>
    <w:rsid w:val="00D876DE"/>
    <w:rsid w:val="00D916AE"/>
    <w:rsid w:val="00D9201E"/>
    <w:rsid w:val="00D92D72"/>
    <w:rsid w:val="00D92F72"/>
    <w:rsid w:val="00D94041"/>
    <w:rsid w:val="00D958EF"/>
    <w:rsid w:val="00D96015"/>
    <w:rsid w:val="00DA0156"/>
    <w:rsid w:val="00DA0660"/>
    <w:rsid w:val="00DA0FF1"/>
    <w:rsid w:val="00DA356F"/>
    <w:rsid w:val="00DA381B"/>
    <w:rsid w:val="00DA3D8A"/>
    <w:rsid w:val="00DA41AF"/>
    <w:rsid w:val="00DA5E8E"/>
    <w:rsid w:val="00DA67A7"/>
    <w:rsid w:val="00DB101C"/>
    <w:rsid w:val="00DB1979"/>
    <w:rsid w:val="00DB46D2"/>
    <w:rsid w:val="00DB5F6B"/>
    <w:rsid w:val="00DC00A5"/>
    <w:rsid w:val="00DC128B"/>
    <w:rsid w:val="00DC23C4"/>
    <w:rsid w:val="00DC31D9"/>
    <w:rsid w:val="00DC6750"/>
    <w:rsid w:val="00DC6D74"/>
    <w:rsid w:val="00DD1E3D"/>
    <w:rsid w:val="00DD2CF9"/>
    <w:rsid w:val="00DD6FC0"/>
    <w:rsid w:val="00DE076D"/>
    <w:rsid w:val="00DE10C9"/>
    <w:rsid w:val="00DE1C8E"/>
    <w:rsid w:val="00DE225B"/>
    <w:rsid w:val="00DE352C"/>
    <w:rsid w:val="00DE35DA"/>
    <w:rsid w:val="00DE3CCB"/>
    <w:rsid w:val="00DE61FD"/>
    <w:rsid w:val="00DE692A"/>
    <w:rsid w:val="00DE798F"/>
    <w:rsid w:val="00DF2FB7"/>
    <w:rsid w:val="00DF501B"/>
    <w:rsid w:val="00DF5441"/>
    <w:rsid w:val="00DF6709"/>
    <w:rsid w:val="00DF67E3"/>
    <w:rsid w:val="00E018A9"/>
    <w:rsid w:val="00E0314B"/>
    <w:rsid w:val="00E03161"/>
    <w:rsid w:val="00E047A8"/>
    <w:rsid w:val="00E0644A"/>
    <w:rsid w:val="00E06B55"/>
    <w:rsid w:val="00E12C7F"/>
    <w:rsid w:val="00E14E47"/>
    <w:rsid w:val="00E16DC5"/>
    <w:rsid w:val="00E20DC6"/>
    <w:rsid w:val="00E2105D"/>
    <w:rsid w:val="00E214E1"/>
    <w:rsid w:val="00E25DAB"/>
    <w:rsid w:val="00E33CB5"/>
    <w:rsid w:val="00E35253"/>
    <w:rsid w:val="00E35D05"/>
    <w:rsid w:val="00E41C77"/>
    <w:rsid w:val="00E44329"/>
    <w:rsid w:val="00E450D2"/>
    <w:rsid w:val="00E46FA8"/>
    <w:rsid w:val="00E50262"/>
    <w:rsid w:val="00E53304"/>
    <w:rsid w:val="00E53A0E"/>
    <w:rsid w:val="00E551B9"/>
    <w:rsid w:val="00E61F9F"/>
    <w:rsid w:val="00E65D78"/>
    <w:rsid w:val="00E669FB"/>
    <w:rsid w:val="00E6759A"/>
    <w:rsid w:val="00E67831"/>
    <w:rsid w:val="00E7229E"/>
    <w:rsid w:val="00E7287C"/>
    <w:rsid w:val="00E736E8"/>
    <w:rsid w:val="00E77ABC"/>
    <w:rsid w:val="00E816F3"/>
    <w:rsid w:val="00E8193F"/>
    <w:rsid w:val="00E82BAC"/>
    <w:rsid w:val="00E84DC0"/>
    <w:rsid w:val="00E85706"/>
    <w:rsid w:val="00E860CE"/>
    <w:rsid w:val="00E87818"/>
    <w:rsid w:val="00E87C29"/>
    <w:rsid w:val="00E90D4A"/>
    <w:rsid w:val="00E91C1A"/>
    <w:rsid w:val="00E9211C"/>
    <w:rsid w:val="00E92326"/>
    <w:rsid w:val="00E92CBA"/>
    <w:rsid w:val="00E930C2"/>
    <w:rsid w:val="00E937B5"/>
    <w:rsid w:val="00E93D41"/>
    <w:rsid w:val="00E95C3E"/>
    <w:rsid w:val="00E96F17"/>
    <w:rsid w:val="00E9700A"/>
    <w:rsid w:val="00EA26C8"/>
    <w:rsid w:val="00EA3AB8"/>
    <w:rsid w:val="00EA60FF"/>
    <w:rsid w:val="00EB0927"/>
    <w:rsid w:val="00EB1952"/>
    <w:rsid w:val="00EB2575"/>
    <w:rsid w:val="00EB3F08"/>
    <w:rsid w:val="00EB4E97"/>
    <w:rsid w:val="00EB5DAB"/>
    <w:rsid w:val="00EB6274"/>
    <w:rsid w:val="00EB6517"/>
    <w:rsid w:val="00EB7BBB"/>
    <w:rsid w:val="00EC09A7"/>
    <w:rsid w:val="00EC26B2"/>
    <w:rsid w:val="00EC39F0"/>
    <w:rsid w:val="00EC3A2C"/>
    <w:rsid w:val="00EC3B03"/>
    <w:rsid w:val="00EC3D79"/>
    <w:rsid w:val="00EC4658"/>
    <w:rsid w:val="00EC48FF"/>
    <w:rsid w:val="00EC4BC8"/>
    <w:rsid w:val="00EC592F"/>
    <w:rsid w:val="00EC687A"/>
    <w:rsid w:val="00EC7B6C"/>
    <w:rsid w:val="00ED0942"/>
    <w:rsid w:val="00ED1783"/>
    <w:rsid w:val="00ED2D6D"/>
    <w:rsid w:val="00EE15FC"/>
    <w:rsid w:val="00EE2E1F"/>
    <w:rsid w:val="00EE3F1D"/>
    <w:rsid w:val="00EE714E"/>
    <w:rsid w:val="00EF02CD"/>
    <w:rsid w:val="00EF1E51"/>
    <w:rsid w:val="00EF2602"/>
    <w:rsid w:val="00EF4E46"/>
    <w:rsid w:val="00EF57FC"/>
    <w:rsid w:val="00EF66D3"/>
    <w:rsid w:val="00F006F1"/>
    <w:rsid w:val="00F00B45"/>
    <w:rsid w:val="00F00E60"/>
    <w:rsid w:val="00F00F80"/>
    <w:rsid w:val="00F01C46"/>
    <w:rsid w:val="00F022DF"/>
    <w:rsid w:val="00F0647F"/>
    <w:rsid w:val="00F07843"/>
    <w:rsid w:val="00F07C18"/>
    <w:rsid w:val="00F110A2"/>
    <w:rsid w:val="00F1220C"/>
    <w:rsid w:val="00F13266"/>
    <w:rsid w:val="00F1358E"/>
    <w:rsid w:val="00F1367C"/>
    <w:rsid w:val="00F15467"/>
    <w:rsid w:val="00F1572B"/>
    <w:rsid w:val="00F15C66"/>
    <w:rsid w:val="00F15D88"/>
    <w:rsid w:val="00F165CE"/>
    <w:rsid w:val="00F20166"/>
    <w:rsid w:val="00F233C7"/>
    <w:rsid w:val="00F237DE"/>
    <w:rsid w:val="00F241F0"/>
    <w:rsid w:val="00F30D0F"/>
    <w:rsid w:val="00F31000"/>
    <w:rsid w:val="00F32B58"/>
    <w:rsid w:val="00F379E2"/>
    <w:rsid w:val="00F41C50"/>
    <w:rsid w:val="00F45540"/>
    <w:rsid w:val="00F460D8"/>
    <w:rsid w:val="00F46C10"/>
    <w:rsid w:val="00F47813"/>
    <w:rsid w:val="00F50697"/>
    <w:rsid w:val="00F51174"/>
    <w:rsid w:val="00F51B68"/>
    <w:rsid w:val="00F544C4"/>
    <w:rsid w:val="00F5564E"/>
    <w:rsid w:val="00F56770"/>
    <w:rsid w:val="00F5765F"/>
    <w:rsid w:val="00F60108"/>
    <w:rsid w:val="00F61067"/>
    <w:rsid w:val="00F662FB"/>
    <w:rsid w:val="00F665DF"/>
    <w:rsid w:val="00F67F7B"/>
    <w:rsid w:val="00F72C12"/>
    <w:rsid w:val="00F736E9"/>
    <w:rsid w:val="00F73765"/>
    <w:rsid w:val="00F73FB8"/>
    <w:rsid w:val="00F7432D"/>
    <w:rsid w:val="00F74D12"/>
    <w:rsid w:val="00F76B8E"/>
    <w:rsid w:val="00F80154"/>
    <w:rsid w:val="00F80178"/>
    <w:rsid w:val="00F81D6B"/>
    <w:rsid w:val="00F81E7D"/>
    <w:rsid w:val="00F81E87"/>
    <w:rsid w:val="00F820A6"/>
    <w:rsid w:val="00F82BC3"/>
    <w:rsid w:val="00F83521"/>
    <w:rsid w:val="00F85586"/>
    <w:rsid w:val="00F8598B"/>
    <w:rsid w:val="00F85AA8"/>
    <w:rsid w:val="00F86C5D"/>
    <w:rsid w:val="00F90AC8"/>
    <w:rsid w:val="00F91AC7"/>
    <w:rsid w:val="00F949DA"/>
    <w:rsid w:val="00F94C69"/>
    <w:rsid w:val="00F97382"/>
    <w:rsid w:val="00FA07F8"/>
    <w:rsid w:val="00FA09F3"/>
    <w:rsid w:val="00FA21DE"/>
    <w:rsid w:val="00FA2897"/>
    <w:rsid w:val="00FA3FD2"/>
    <w:rsid w:val="00FA41AF"/>
    <w:rsid w:val="00FA5366"/>
    <w:rsid w:val="00FA544F"/>
    <w:rsid w:val="00FA660C"/>
    <w:rsid w:val="00FB10B0"/>
    <w:rsid w:val="00FB12B6"/>
    <w:rsid w:val="00FB1DD0"/>
    <w:rsid w:val="00FB2107"/>
    <w:rsid w:val="00FB2255"/>
    <w:rsid w:val="00FB2784"/>
    <w:rsid w:val="00FB2BCA"/>
    <w:rsid w:val="00FB4592"/>
    <w:rsid w:val="00FB4D0E"/>
    <w:rsid w:val="00FC0AF1"/>
    <w:rsid w:val="00FC15C5"/>
    <w:rsid w:val="00FC1851"/>
    <w:rsid w:val="00FC2D54"/>
    <w:rsid w:val="00FC5DB8"/>
    <w:rsid w:val="00FC610B"/>
    <w:rsid w:val="00FD1562"/>
    <w:rsid w:val="00FD1C4B"/>
    <w:rsid w:val="00FD2206"/>
    <w:rsid w:val="00FD2F57"/>
    <w:rsid w:val="00FD3F3A"/>
    <w:rsid w:val="00FD424E"/>
    <w:rsid w:val="00FD47F4"/>
    <w:rsid w:val="00FD5556"/>
    <w:rsid w:val="00FD55AF"/>
    <w:rsid w:val="00FD6DD3"/>
    <w:rsid w:val="00FE0791"/>
    <w:rsid w:val="00FE2632"/>
    <w:rsid w:val="00FE3AA7"/>
    <w:rsid w:val="00FE5E49"/>
    <w:rsid w:val="00FF02AF"/>
    <w:rsid w:val="00FF0ABF"/>
    <w:rsid w:val="00FF2964"/>
    <w:rsid w:val="00FF4CF3"/>
    <w:rsid w:val="00FF563B"/>
    <w:rsid w:val="00FF62F8"/>
    <w:rsid w:val="00FF67AD"/>
    <w:rsid w:val="00FF6F56"/>
    <w:rsid w:val="00FF77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06C81"/>
  <w15:docId w15:val="{5A285455-24E5-4846-9344-916FD53A8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D12"/>
    <w:pPr>
      <w:spacing w:line="480" w:lineRule="auto"/>
      <w:jc w:val="both"/>
    </w:pPr>
    <w:rPr>
      <w:rFonts w:ascii="Calibri" w:hAnsi="Calibri" w:cs="Calibri"/>
      <w:lang w:val="en-GB"/>
    </w:rPr>
  </w:style>
  <w:style w:type="paragraph" w:styleId="Heading1">
    <w:name w:val="heading 1"/>
    <w:basedOn w:val="Normal"/>
    <w:next w:val="Normal"/>
    <w:link w:val="Heading1Char"/>
    <w:uiPriority w:val="9"/>
    <w:qFormat/>
    <w:rsid w:val="00BF503D"/>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paragraph"/>
    <w:next w:val="Normal"/>
    <w:link w:val="Heading2Char"/>
    <w:uiPriority w:val="9"/>
    <w:unhideWhenUsed/>
    <w:qFormat/>
    <w:rsid w:val="00A40B4B"/>
    <w:pPr>
      <w:outlineLvl w:val="1"/>
    </w:pPr>
    <w:rPr>
      <w:b/>
      <w:bCs/>
    </w:rPr>
  </w:style>
  <w:style w:type="paragraph" w:styleId="Heading3">
    <w:name w:val="heading 3"/>
    <w:basedOn w:val="Heading2"/>
    <w:next w:val="Normal"/>
    <w:link w:val="Heading3Char"/>
    <w:uiPriority w:val="9"/>
    <w:unhideWhenUsed/>
    <w:qFormat/>
    <w:rsid w:val="00D20162"/>
    <w:pPr>
      <w:outlineLvl w:val="2"/>
    </w:pPr>
    <w:rPr>
      <w:rFonts w:eastAsiaTheme="minorHAnsi"/>
    </w:rPr>
  </w:style>
  <w:style w:type="paragraph" w:styleId="Heading4">
    <w:name w:val="heading 4"/>
    <w:basedOn w:val="Normal"/>
    <w:next w:val="Normal"/>
    <w:link w:val="Heading4Char"/>
    <w:uiPriority w:val="9"/>
    <w:unhideWhenUsed/>
    <w:qFormat/>
    <w:rsid w:val="00D201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25F"/>
    <w:pPr>
      <w:ind w:left="720"/>
      <w:contextualSpacing/>
    </w:pPr>
  </w:style>
  <w:style w:type="paragraph" w:styleId="Revision">
    <w:name w:val="Revision"/>
    <w:hidden/>
    <w:uiPriority w:val="99"/>
    <w:semiHidden/>
    <w:rsid w:val="00871E5E"/>
    <w:pPr>
      <w:spacing w:after="0" w:line="240" w:lineRule="auto"/>
    </w:pPr>
  </w:style>
  <w:style w:type="character" w:styleId="CommentReference">
    <w:name w:val="annotation reference"/>
    <w:basedOn w:val="DefaultParagraphFont"/>
    <w:uiPriority w:val="99"/>
    <w:semiHidden/>
    <w:unhideWhenUsed/>
    <w:rsid w:val="00871E5E"/>
    <w:rPr>
      <w:sz w:val="16"/>
      <w:szCs w:val="16"/>
    </w:rPr>
  </w:style>
  <w:style w:type="paragraph" w:styleId="CommentText">
    <w:name w:val="annotation text"/>
    <w:basedOn w:val="Normal"/>
    <w:link w:val="CommentTextChar"/>
    <w:uiPriority w:val="99"/>
    <w:unhideWhenUsed/>
    <w:rsid w:val="00871E5E"/>
    <w:pPr>
      <w:spacing w:line="240" w:lineRule="auto"/>
    </w:pPr>
    <w:rPr>
      <w:sz w:val="20"/>
      <w:szCs w:val="20"/>
    </w:rPr>
  </w:style>
  <w:style w:type="character" w:customStyle="1" w:styleId="CommentTextChar">
    <w:name w:val="Comment Text Char"/>
    <w:basedOn w:val="DefaultParagraphFont"/>
    <w:link w:val="CommentText"/>
    <w:uiPriority w:val="99"/>
    <w:rsid w:val="00871E5E"/>
    <w:rPr>
      <w:sz w:val="20"/>
      <w:szCs w:val="20"/>
    </w:rPr>
  </w:style>
  <w:style w:type="paragraph" w:styleId="CommentSubject">
    <w:name w:val="annotation subject"/>
    <w:basedOn w:val="CommentText"/>
    <w:next w:val="CommentText"/>
    <w:link w:val="CommentSubjectChar"/>
    <w:uiPriority w:val="99"/>
    <w:semiHidden/>
    <w:unhideWhenUsed/>
    <w:rsid w:val="00871E5E"/>
    <w:rPr>
      <w:b/>
      <w:bCs/>
    </w:rPr>
  </w:style>
  <w:style w:type="character" w:customStyle="1" w:styleId="CommentSubjectChar">
    <w:name w:val="Comment Subject Char"/>
    <w:basedOn w:val="CommentTextChar"/>
    <w:link w:val="CommentSubject"/>
    <w:uiPriority w:val="99"/>
    <w:semiHidden/>
    <w:rsid w:val="00871E5E"/>
    <w:rPr>
      <w:b/>
      <w:bCs/>
      <w:sz w:val="20"/>
      <w:szCs w:val="20"/>
    </w:rPr>
  </w:style>
  <w:style w:type="paragraph" w:styleId="BalloonText">
    <w:name w:val="Balloon Text"/>
    <w:basedOn w:val="Normal"/>
    <w:link w:val="BalloonTextChar"/>
    <w:uiPriority w:val="99"/>
    <w:semiHidden/>
    <w:unhideWhenUsed/>
    <w:rsid w:val="00DA0F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1"/>
    <w:rPr>
      <w:rFonts w:ascii="Segoe UI" w:hAnsi="Segoe UI" w:cs="Segoe UI"/>
      <w:sz w:val="18"/>
      <w:szCs w:val="18"/>
    </w:rPr>
  </w:style>
  <w:style w:type="character" w:styleId="PlaceholderText">
    <w:name w:val="Placeholder Text"/>
    <w:basedOn w:val="DefaultParagraphFont"/>
    <w:uiPriority w:val="99"/>
    <w:semiHidden/>
    <w:rsid w:val="000B5FF0"/>
    <w:rPr>
      <w:color w:val="808080"/>
    </w:rPr>
  </w:style>
  <w:style w:type="character" w:customStyle="1" w:styleId="Heading1Char">
    <w:name w:val="Heading 1 Char"/>
    <w:basedOn w:val="DefaultParagraphFont"/>
    <w:link w:val="Heading1"/>
    <w:uiPriority w:val="9"/>
    <w:rsid w:val="00BF503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A40B4B"/>
    <w:rPr>
      <w:rFonts w:ascii="Times New Roman" w:eastAsia="Times New Roman" w:hAnsi="Times New Roman" w:cs="Times New Roman"/>
      <w:b/>
      <w:bCs/>
      <w:sz w:val="24"/>
      <w:szCs w:val="24"/>
      <w:lang w:val="en-GB"/>
    </w:rPr>
  </w:style>
  <w:style w:type="paragraph" w:styleId="NormalWeb">
    <w:name w:val="Normal (Web)"/>
    <w:basedOn w:val="Normal"/>
    <w:uiPriority w:val="99"/>
    <w:semiHidden/>
    <w:unhideWhenUsed/>
    <w:rsid w:val="00542C71"/>
    <w:pPr>
      <w:spacing w:before="100" w:beforeAutospacing="1" w:after="100" w:afterAutospacing="1" w:line="240" w:lineRule="auto"/>
      <w:jc w:val="left"/>
    </w:pPr>
    <w:rPr>
      <w:rFonts w:eastAsiaTheme="minorEastAsia" w:cs="Times New Roman"/>
      <w:szCs w:val="24"/>
    </w:rPr>
  </w:style>
  <w:style w:type="character" w:styleId="Hyperlink">
    <w:name w:val="Hyperlink"/>
    <w:basedOn w:val="DefaultParagraphFont"/>
    <w:uiPriority w:val="99"/>
    <w:unhideWhenUsed/>
    <w:rsid w:val="001628DB"/>
    <w:rPr>
      <w:color w:val="0563C1" w:themeColor="hyperlink"/>
      <w:u w:val="single"/>
    </w:rPr>
  </w:style>
  <w:style w:type="character" w:customStyle="1" w:styleId="element-citation">
    <w:name w:val="element-citation"/>
    <w:basedOn w:val="DefaultParagraphFont"/>
    <w:rsid w:val="00617804"/>
  </w:style>
  <w:style w:type="character" w:customStyle="1" w:styleId="ref-journal">
    <w:name w:val="ref-journal"/>
    <w:basedOn w:val="DefaultParagraphFont"/>
    <w:rsid w:val="00617804"/>
  </w:style>
  <w:style w:type="character" w:customStyle="1" w:styleId="nowrap">
    <w:name w:val="nowrap"/>
    <w:basedOn w:val="DefaultParagraphFont"/>
    <w:rsid w:val="00617804"/>
  </w:style>
  <w:style w:type="character" w:customStyle="1" w:styleId="ref-vol">
    <w:name w:val="ref-vol"/>
    <w:basedOn w:val="DefaultParagraphFont"/>
    <w:rsid w:val="00617804"/>
  </w:style>
  <w:style w:type="character" w:styleId="FollowedHyperlink">
    <w:name w:val="FollowedHyperlink"/>
    <w:basedOn w:val="DefaultParagraphFont"/>
    <w:uiPriority w:val="99"/>
    <w:semiHidden/>
    <w:unhideWhenUsed/>
    <w:rsid w:val="00764597"/>
    <w:rPr>
      <w:color w:val="954F72" w:themeColor="followedHyperlink"/>
      <w:u w:val="single"/>
    </w:rPr>
  </w:style>
  <w:style w:type="paragraph" w:styleId="Header">
    <w:name w:val="header"/>
    <w:basedOn w:val="Normal"/>
    <w:link w:val="HeaderChar"/>
    <w:uiPriority w:val="99"/>
    <w:unhideWhenUsed/>
    <w:rsid w:val="00C231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18E"/>
    <w:rPr>
      <w:rFonts w:ascii="Times New Roman" w:hAnsi="Times New Roman"/>
      <w:sz w:val="24"/>
    </w:rPr>
  </w:style>
  <w:style w:type="paragraph" w:styleId="Footer">
    <w:name w:val="footer"/>
    <w:basedOn w:val="Normal"/>
    <w:link w:val="FooterChar"/>
    <w:uiPriority w:val="99"/>
    <w:unhideWhenUsed/>
    <w:rsid w:val="00C231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18E"/>
    <w:rPr>
      <w:rFonts w:ascii="Times New Roman" w:hAnsi="Times New Roman"/>
      <w:sz w:val="24"/>
    </w:rPr>
  </w:style>
  <w:style w:type="paragraph" w:styleId="NoSpacing">
    <w:name w:val="No Spacing"/>
    <w:uiPriority w:val="1"/>
    <w:qFormat/>
    <w:rsid w:val="00E65D78"/>
    <w:pPr>
      <w:spacing w:after="0" w:line="240" w:lineRule="auto"/>
      <w:jc w:val="both"/>
    </w:pPr>
    <w:rPr>
      <w:rFonts w:ascii="Arial" w:hAnsi="Arial"/>
    </w:rPr>
  </w:style>
  <w:style w:type="character" w:customStyle="1" w:styleId="normaltextrun">
    <w:name w:val="normaltextrun"/>
    <w:basedOn w:val="DefaultParagraphFont"/>
    <w:rsid w:val="00350D07"/>
  </w:style>
  <w:style w:type="character" w:customStyle="1" w:styleId="eop">
    <w:name w:val="eop"/>
    <w:basedOn w:val="DefaultParagraphFont"/>
    <w:rsid w:val="00350D07"/>
  </w:style>
  <w:style w:type="character" w:customStyle="1" w:styleId="findhit">
    <w:name w:val="findhit"/>
    <w:basedOn w:val="DefaultParagraphFont"/>
    <w:rsid w:val="00350D07"/>
  </w:style>
  <w:style w:type="paragraph" w:styleId="Caption">
    <w:name w:val="caption"/>
    <w:basedOn w:val="Normal"/>
    <w:next w:val="Normal"/>
    <w:uiPriority w:val="35"/>
    <w:unhideWhenUsed/>
    <w:qFormat/>
    <w:rsid w:val="001A5517"/>
    <w:pPr>
      <w:spacing w:after="200" w:line="240" w:lineRule="auto"/>
      <w:jc w:val="left"/>
    </w:pPr>
    <w:rPr>
      <w:rFonts w:asciiTheme="minorHAnsi" w:hAnsiTheme="minorHAnsi"/>
      <w:i/>
      <w:iCs/>
      <w:color w:val="44546A" w:themeColor="text2"/>
      <w:sz w:val="18"/>
      <w:szCs w:val="18"/>
    </w:rPr>
  </w:style>
  <w:style w:type="table" w:styleId="TableGrid">
    <w:name w:val="Table Grid"/>
    <w:basedOn w:val="TableNormal"/>
    <w:uiPriority w:val="39"/>
    <w:rsid w:val="00220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A41AF"/>
    <w:rPr>
      <w:color w:val="605E5C"/>
      <w:shd w:val="clear" w:color="auto" w:fill="E1DFDD"/>
    </w:rPr>
  </w:style>
  <w:style w:type="paragraph" w:customStyle="1" w:styleId="paragraph">
    <w:name w:val="paragraph"/>
    <w:basedOn w:val="Normal"/>
    <w:rsid w:val="008362E2"/>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40B4B"/>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B4B"/>
    <w:rPr>
      <w:rFonts w:asciiTheme="majorHAnsi" w:eastAsiaTheme="majorEastAsia" w:hAnsiTheme="majorHAnsi" w:cstheme="majorBidi"/>
      <w:spacing w:val="-10"/>
      <w:kern w:val="28"/>
      <w:sz w:val="56"/>
      <w:szCs w:val="56"/>
      <w:lang w:val="en-GB"/>
    </w:rPr>
  </w:style>
  <w:style w:type="character" w:customStyle="1" w:styleId="Heading3Char">
    <w:name w:val="Heading 3 Char"/>
    <w:basedOn w:val="DefaultParagraphFont"/>
    <w:link w:val="Heading3"/>
    <w:uiPriority w:val="9"/>
    <w:rsid w:val="00D20162"/>
    <w:rPr>
      <w:rFonts w:ascii="Times New Roman" w:hAnsi="Times New Roman" w:cs="Times New Roman"/>
      <w:b/>
      <w:bCs/>
      <w:sz w:val="24"/>
      <w:szCs w:val="24"/>
      <w:lang w:val="en-GB"/>
    </w:rPr>
  </w:style>
  <w:style w:type="character" w:customStyle="1" w:styleId="UnresolvedMention">
    <w:name w:val="Unresolved Mention"/>
    <w:basedOn w:val="DefaultParagraphFont"/>
    <w:uiPriority w:val="99"/>
    <w:semiHidden/>
    <w:unhideWhenUsed/>
    <w:rsid w:val="00481818"/>
    <w:rPr>
      <w:color w:val="605E5C"/>
      <w:shd w:val="clear" w:color="auto" w:fill="E1DFDD"/>
    </w:rPr>
  </w:style>
  <w:style w:type="character" w:customStyle="1" w:styleId="Heading4Char">
    <w:name w:val="Heading 4 Char"/>
    <w:basedOn w:val="DefaultParagraphFont"/>
    <w:link w:val="Heading4"/>
    <w:uiPriority w:val="9"/>
    <w:rsid w:val="00D20162"/>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2090">
      <w:bodyDiv w:val="1"/>
      <w:marLeft w:val="0"/>
      <w:marRight w:val="0"/>
      <w:marTop w:val="0"/>
      <w:marBottom w:val="0"/>
      <w:divBdr>
        <w:top w:val="none" w:sz="0" w:space="0" w:color="auto"/>
        <w:left w:val="none" w:sz="0" w:space="0" w:color="auto"/>
        <w:bottom w:val="none" w:sz="0" w:space="0" w:color="auto"/>
        <w:right w:val="none" w:sz="0" w:space="0" w:color="auto"/>
      </w:divBdr>
    </w:div>
    <w:div w:id="26220776">
      <w:bodyDiv w:val="1"/>
      <w:marLeft w:val="0"/>
      <w:marRight w:val="0"/>
      <w:marTop w:val="0"/>
      <w:marBottom w:val="0"/>
      <w:divBdr>
        <w:top w:val="none" w:sz="0" w:space="0" w:color="auto"/>
        <w:left w:val="none" w:sz="0" w:space="0" w:color="auto"/>
        <w:bottom w:val="none" w:sz="0" w:space="0" w:color="auto"/>
        <w:right w:val="none" w:sz="0" w:space="0" w:color="auto"/>
      </w:divBdr>
    </w:div>
    <w:div w:id="65805090">
      <w:bodyDiv w:val="1"/>
      <w:marLeft w:val="0"/>
      <w:marRight w:val="0"/>
      <w:marTop w:val="0"/>
      <w:marBottom w:val="0"/>
      <w:divBdr>
        <w:top w:val="none" w:sz="0" w:space="0" w:color="auto"/>
        <w:left w:val="none" w:sz="0" w:space="0" w:color="auto"/>
        <w:bottom w:val="none" w:sz="0" w:space="0" w:color="auto"/>
        <w:right w:val="none" w:sz="0" w:space="0" w:color="auto"/>
      </w:divBdr>
      <w:divsChild>
        <w:div w:id="1779505">
          <w:marLeft w:val="640"/>
          <w:marRight w:val="0"/>
          <w:marTop w:val="0"/>
          <w:marBottom w:val="0"/>
          <w:divBdr>
            <w:top w:val="none" w:sz="0" w:space="0" w:color="auto"/>
            <w:left w:val="none" w:sz="0" w:space="0" w:color="auto"/>
            <w:bottom w:val="none" w:sz="0" w:space="0" w:color="auto"/>
            <w:right w:val="none" w:sz="0" w:space="0" w:color="auto"/>
          </w:divBdr>
        </w:div>
        <w:div w:id="14506051">
          <w:marLeft w:val="640"/>
          <w:marRight w:val="0"/>
          <w:marTop w:val="0"/>
          <w:marBottom w:val="0"/>
          <w:divBdr>
            <w:top w:val="none" w:sz="0" w:space="0" w:color="auto"/>
            <w:left w:val="none" w:sz="0" w:space="0" w:color="auto"/>
            <w:bottom w:val="none" w:sz="0" w:space="0" w:color="auto"/>
            <w:right w:val="none" w:sz="0" w:space="0" w:color="auto"/>
          </w:divBdr>
        </w:div>
        <w:div w:id="61801914">
          <w:marLeft w:val="640"/>
          <w:marRight w:val="0"/>
          <w:marTop w:val="0"/>
          <w:marBottom w:val="0"/>
          <w:divBdr>
            <w:top w:val="none" w:sz="0" w:space="0" w:color="auto"/>
            <w:left w:val="none" w:sz="0" w:space="0" w:color="auto"/>
            <w:bottom w:val="none" w:sz="0" w:space="0" w:color="auto"/>
            <w:right w:val="none" w:sz="0" w:space="0" w:color="auto"/>
          </w:divBdr>
        </w:div>
        <w:div w:id="79522261">
          <w:marLeft w:val="640"/>
          <w:marRight w:val="0"/>
          <w:marTop w:val="0"/>
          <w:marBottom w:val="0"/>
          <w:divBdr>
            <w:top w:val="none" w:sz="0" w:space="0" w:color="auto"/>
            <w:left w:val="none" w:sz="0" w:space="0" w:color="auto"/>
            <w:bottom w:val="none" w:sz="0" w:space="0" w:color="auto"/>
            <w:right w:val="none" w:sz="0" w:space="0" w:color="auto"/>
          </w:divBdr>
        </w:div>
        <w:div w:id="85151198">
          <w:marLeft w:val="640"/>
          <w:marRight w:val="0"/>
          <w:marTop w:val="0"/>
          <w:marBottom w:val="0"/>
          <w:divBdr>
            <w:top w:val="none" w:sz="0" w:space="0" w:color="auto"/>
            <w:left w:val="none" w:sz="0" w:space="0" w:color="auto"/>
            <w:bottom w:val="none" w:sz="0" w:space="0" w:color="auto"/>
            <w:right w:val="none" w:sz="0" w:space="0" w:color="auto"/>
          </w:divBdr>
        </w:div>
        <w:div w:id="110517341">
          <w:marLeft w:val="640"/>
          <w:marRight w:val="0"/>
          <w:marTop w:val="0"/>
          <w:marBottom w:val="0"/>
          <w:divBdr>
            <w:top w:val="none" w:sz="0" w:space="0" w:color="auto"/>
            <w:left w:val="none" w:sz="0" w:space="0" w:color="auto"/>
            <w:bottom w:val="none" w:sz="0" w:space="0" w:color="auto"/>
            <w:right w:val="none" w:sz="0" w:space="0" w:color="auto"/>
          </w:divBdr>
        </w:div>
        <w:div w:id="133791541">
          <w:marLeft w:val="640"/>
          <w:marRight w:val="0"/>
          <w:marTop w:val="0"/>
          <w:marBottom w:val="0"/>
          <w:divBdr>
            <w:top w:val="none" w:sz="0" w:space="0" w:color="auto"/>
            <w:left w:val="none" w:sz="0" w:space="0" w:color="auto"/>
            <w:bottom w:val="none" w:sz="0" w:space="0" w:color="auto"/>
            <w:right w:val="none" w:sz="0" w:space="0" w:color="auto"/>
          </w:divBdr>
        </w:div>
        <w:div w:id="233397887">
          <w:marLeft w:val="640"/>
          <w:marRight w:val="0"/>
          <w:marTop w:val="0"/>
          <w:marBottom w:val="0"/>
          <w:divBdr>
            <w:top w:val="none" w:sz="0" w:space="0" w:color="auto"/>
            <w:left w:val="none" w:sz="0" w:space="0" w:color="auto"/>
            <w:bottom w:val="none" w:sz="0" w:space="0" w:color="auto"/>
            <w:right w:val="none" w:sz="0" w:space="0" w:color="auto"/>
          </w:divBdr>
        </w:div>
        <w:div w:id="236718156">
          <w:marLeft w:val="640"/>
          <w:marRight w:val="0"/>
          <w:marTop w:val="0"/>
          <w:marBottom w:val="0"/>
          <w:divBdr>
            <w:top w:val="none" w:sz="0" w:space="0" w:color="auto"/>
            <w:left w:val="none" w:sz="0" w:space="0" w:color="auto"/>
            <w:bottom w:val="none" w:sz="0" w:space="0" w:color="auto"/>
            <w:right w:val="none" w:sz="0" w:space="0" w:color="auto"/>
          </w:divBdr>
        </w:div>
        <w:div w:id="278297521">
          <w:marLeft w:val="640"/>
          <w:marRight w:val="0"/>
          <w:marTop w:val="0"/>
          <w:marBottom w:val="0"/>
          <w:divBdr>
            <w:top w:val="none" w:sz="0" w:space="0" w:color="auto"/>
            <w:left w:val="none" w:sz="0" w:space="0" w:color="auto"/>
            <w:bottom w:val="none" w:sz="0" w:space="0" w:color="auto"/>
            <w:right w:val="none" w:sz="0" w:space="0" w:color="auto"/>
          </w:divBdr>
        </w:div>
        <w:div w:id="419371498">
          <w:marLeft w:val="640"/>
          <w:marRight w:val="0"/>
          <w:marTop w:val="0"/>
          <w:marBottom w:val="0"/>
          <w:divBdr>
            <w:top w:val="none" w:sz="0" w:space="0" w:color="auto"/>
            <w:left w:val="none" w:sz="0" w:space="0" w:color="auto"/>
            <w:bottom w:val="none" w:sz="0" w:space="0" w:color="auto"/>
            <w:right w:val="none" w:sz="0" w:space="0" w:color="auto"/>
          </w:divBdr>
        </w:div>
        <w:div w:id="477384790">
          <w:marLeft w:val="640"/>
          <w:marRight w:val="0"/>
          <w:marTop w:val="0"/>
          <w:marBottom w:val="0"/>
          <w:divBdr>
            <w:top w:val="none" w:sz="0" w:space="0" w:color="auto"/>
            <w:left w:val="none" w:sz="0" w:space="0" w:color="auto"/>
            <w:bottom w:val="none" w:sz="0" w:space="0" w:color="auto"/>
            <w:right w:val="none" w:sz="0" w:space="0" w:color="auto"/>
          </w:divBdr>
        </w:div>
        <w:div w:id="540900568">
          <w:marLeft w:val="640"/>
          <w:marRight w:val="0"/>
          <w:marTop w:val="0"/>
          <w:marBottom w:val="0"/>
          <w:divBdr>
            <w:top w:val="none" w:sz="0" w:space="0" w:color="auto"/>
            <w:left w:val="none" w:sz="0" w:space="0" w:color="auto"/>
            <w:bottom w:val="none" w:sz="0" w:space="0" w:color="auto"/>
            <w:right w:val="none" w:sz="0" w:space="0" w:color="auto"/>
          </w:divBdr>
        </w:div>
        <w:div w:id="542793389">
          <w:marLeft w:val="640"/>
          <w:marRight w:val="0"/>
          <w:marTop w:val="0"/>
          <w:marBottom w:val="0"/>
          <w:divBdr>
            <w:top w:val="none" w:sz="0" w:space="0" w:color="auto"/>
            <w:left w:val="none" w:sz="0" w:space="0" w:color="auto"/>
            <w:bottom w:val="none" w:sz="0" w:space="0" w:color="auto"/>
            <w:right w:val="none" w:sz="0" w:space="0" w:color="auto"/>
          </w:divBdr>
        </w:div>
        <w:div w:id="569466771">
          <w:marLeft w:val="640"/>
          <w:marRight w:val="0"/>
          <w:marTop w:val="0"/>
          <w:marBottom w:val="0"/>
          <w:divBdr>
            <w:top w:val="none" w:sz="0" w:space="0" w:color="auto"/>
            <w:left w:val="none" w:sz="0" w:space="0" w:color="auto"/>
            <w:bottom w:val="none" w:sz="0" w:space="0" w:color="auto"/>
            <w:right w:val="none" w:sz="0" w:space="0" w:color="auto"/>
          </w:divBdr>
        </w:div>
        <w:div w:id="623080657">
          <w:marLeft w:val="640"/>
          <w:marRight w:val="0"/>
          <w:marTop w:val="0"/>
          <w:marBottom w:val="0"/>
          <w:divBdr>
            <w:top w:val="none" w:sz="0" w:space="0" w:color="auto"/>
            <w:left w:val="none" w:sz="0" w:space="0" w:color="auto"/>
            <w:bottom w:val="none" w:sz="0" w:space="0" w:color="auto"/>
            <w:right w:val="none" w:sz="0" w:space="0" w:color="auto"/>
          </w:divBdr>
        </w:div>
        <w:div w:id="639071988">
          <w:marLeft w:val="640"/>
          <w:marRight w:val="0"/>
          <w:marTop w:val="0"/>
          <w:marBottom w:val="0"/>
          <w:divBdr>
            <w:top w:val="none" w:sz="0" w:space="0" w:color="auto"/>
            <w:left w:val="none" w:sz="0" w:space="0" w:color="auto"/>
            <w:bottom w:val="none" w:sz="0" w:space="0" w:color="auto"/>
            <w:right w:val="none" w:sz="0" w:space="0" w:color="auto"/>
          </w:divBdr>
        </w:div>
        <w:div w:id="646057147">
          <w:marLeft w:val="640"/>
          <w:marRight w:val="0"/>
          <w:marTop w:val="0"/>
          <w:marBottom w:val="0"/>
          <w:divBdr>
            <w:top w:val="none" w:sz="0" w:space="0" w:color="auto"/>
            <w:left w:val="none" w:sz="0" w:space="0" w:color="auto"/>
            <w:bottom w:val="none" w:sz="0" w:space="0" w:color="auto"/>
            <w:right w:val="none" w:sz="0" w:space="0" w:color="auto"/>
          </w:divBdr>
        </w:div>
        <w:div w:id="672339439">
          <w:marLeft w:val="640"/>
          <w:marRight w:val="0"/>
          <w:marTop w:val="0"/>
          <w:marBottom w:val="0"/>
          <w:divBdr>
            <w:top w:val="none" w:sz="0" w:space="0" w:color="auto"/>
            <w:left w:val="none" w:sz="0" w:space="0" w:color="auto"/>
            <w:bottom w:val="none" w:sz="0" w:space="0" w:color="auto"/>
            <w:right w:val="none" w:sz="0" w:space="0" w:color="auto"/>
          </w:divBdr>
        </w:div>
        <w:div w:id="733622788">
          <w:marLeft w:val="640"/>
          <w:marRight w:val="0"/>
          <w:marTop w:val="0"/>
          <w:marBottom w:val="0"/>
          <w:divBdr>
            <w:top w:val="none" w:sz="0" w:space="0" w:color="auto"/>
            <w:left w:val="none" w:sz="0" w:space="0" w:color="auto"/>
            <w:bottom w:val="none" w:sz="0" w:space="0" w:color="auto"/>
            <w:right w:val="none" w:sz="0" w:space="0" w:color="auto"/>
          </w:divBdr>
        </w:div>
        <w:div w:id="738595164">
          <w:marLeft w:val="640"/>
          <w:marRight w:val="0"/>
          <w:marTop w:val="0"/>
          <w:marBottom w:val="0"/>
          <w:divBdr>
            <w:top w:val="none" w:sz="0" w:space="0" w:color="auto"/>
            <w:left w:val="none" w:sz="0" w:space="0" w:color="auto"/>
            <w:bottom w:val="none" w:sz="0" w:space="0" w:color="auto"/>
            <w:right w:val="none" w:sz="0" w:space="0" w:color="auto"/>
          </w:divBdr>
        </w:div>
        <w:div w:id="890389595">
          <w:marLeft w:val="640"/>
          <w:marRight w:val="0"/>
          <w:marTop w:val="0"/>
          <w:marBottom w:val="0"/>
          <w:divBdr>
            <w:top w:val="none" w:sz="0" w:space="0" w:color="auto"/>
            <w:left w:val="none" w:sz="0" w:space="0" w:color="auto"/>
            <w:bottom w:val="none" w:sz="0" w:space="0" w:color="auto"/>
            <w:right w:val="none" w:sz="0" w:space="0" w:color="auto"/>
          </w:divBdr>
        </w:div>
        <w:div w:id="899629093">
          <w:marLeft w:val="640"/>
          <w:marRight w:val="0"/>
          <w:marTop w:val="0"/>
          <w:marBottom w:val="0"/>
          <w:divBdr>
            <w:top w:val="none" w:sz="0" w:space="0" w:color="auto"/>
            <w:left w:val="none" w:sz="0" w:space="0" w:color="auto"/>
            <w:bottom w:val="none" w:sz="0" w:space="0" w:color="auto"/>
            <w:right w:val="none" w:sz="0" w:space="0" w:color="auto"/>
          </w:divBdr>
        </w:div>
        <w:div w:id="903643030">
          <w:marLeft w:val="640"/>
          <w:marRight w:val="0"/>
          <w:marTop w:val="0"/>
          <w:marBottom w:val="0"/>
          <w:divBdr>
            <w:top w:val="none" w:sz="0" w:space="0" w:color="auto"/>
            <w:left w:val="none" w:sz="0" w:space="0" w:color="auto"/>
            <w:bottom w:val="none" w:sz="0" w:space="0" w:color="auto"/>
            <w:right w:val="none" w:sz="0" w:space="0" w:color="auto"/>
          </w:divBdr>
        </w:div>
        <w:div w:id="928193270">
          <w:marLeft w:val="640"/>
          <w:marRight w:val="0"/>
          <w:marTop w:val="0"/>
          <w:marBottom w:val="0"/>
          <w:divBdr>
            <w:top w:val="none" w:sz="0" w:space="0" w:color="auto"/>
            <w:left w:val="none" w:sz="0" w:space="0" w:color="auto"/>
            <w:bottom w:val="none" w:sz="0" w:space="0" w:color="auto"/>
            <w:right w:val="none" w:sz="0" w:space="0" w:color="auto"/>
          </w:divBdr>
        </w:div>
        <w:div w:id="1006904644">
          <w:marLeft w:val="640"/>
          <w:marRight w:val="0"/>
          <w:marTop w:val="0"/>
          <w:marBottom w:val="0"/>
          <w:divBdr>
            <w:top w:val="none" w:sz="0" w:space="0" w:color="auto"/>
            <w:left w:val="none" w:sz="0" w:space="0" w:color="auto"/>
            <w:bottom w:val="none" w:sz="0" w:space="0" w:color="auto"/>
            <w:right w:val="none" w:sz="0" w:space="0" w:color="auto"/>
          </w:divBdr>
        </w:div>
        <w:div w:id="1033383591">
          <w:marLeft w:val="640"/>
          <w:marRight w:val="0"/>
          <w:marTop w:val="0"/>
          <w:marBottom w:val="0"/>
          <w:divBdr>
            <w:top w:val="none" w:sz="0" w:space="0" w:color="auto"/>
            <w:left w:val="none" w:sz="0" w:space="0" w:color="auto"/>
            <w:bottom w:val="none" w:sz="0" w:space="0" w:color="auto"/>
            <w:right w:val="none" w:sz="0" w:space="0" w:color="auto"/>
          </w:divBdr>
        </w:div>
        <w:div w:id="1041905294">
          <w:marLeft w:val="640"/>
          <w:marRight w:val="0"/>
          <w:marTop w:val="0"/>
          <w:marBottom w:val="0"/>
          <w:divBdr>
            <w:top w:val="none" w:sz="0" w:space="0" w:color="auto"/>
            <w:left w:val="none" w:sz="0" w:space="0" w:color="auto"/>
            <w:bottom w:val="none" w:sz="0" w:space="0" w:color="auto"/>
            <w:right w:val="none" w:sz="0" w:space="0" w:color="auto"/>
          </w:divBdr>
        </w:div>
        <w:div w:id="1045367969">
          <w:marLeft w:val="640"/>
          <w:marRight w:val="0"/>
          <w:marTop w:val="0"/>
          <w:marBottom w:val="0"/>
          <w:divBdr>
            <w:top w:val="none" w:sz="0" w:space="0" w:color="auto"/>
            <w:left w:val="none" w:sz="0" w:space="0" w:color="auto"/>
            <w:bottom w:val="none" w:sz="0" w:space="0" w:color="auto"/>
            <w:right w:val="none" w:sz="0" w:space="0" w:color="auto"/>
          </w:divBdr>
        </w:div>
        <w:div w:id="1075129264">
          <w:marLeft w:val="640"/>
          <w:marRight w:val="0"/>
          <w:marTop w:val="0"/>
          <w:marBottom w:val="0"/>
          <w:divBdr>
            <w:top w:val="none" w:sz="0" w:space="0" w:color="auto"/>
            <w:left w:val="none" w:sz="0" w:space="0" w:color="auto"/>
            <w:bottom w:val="none" w:sz="0" w:space="0" w:color="auto"/>
            <w:right w:val="none" w:sz="0" w:space="0" w:color="auto"/>
          </w:divBdr>
        </w:div>
        <w:div w:id="1125849078">
          <w:marLeft w:val="640"/>
          <w:marRight w:val="0"/>
          <w:marTop w:val="0"/>
          <w:marBottom w:val="0"/>
          <w:divBdr>
            <w:top w:val="none" w:sz="0" w:space="0" w:color="auto"/>
            <w:left w:val="none" w:sz="0" w:space="0" w:color="auto"/>
            <w:bottom w:val="none" w:sz="0" w:space="0" w:color="auto"/>
            <w:right w:val="none" w:sz="0" w:space="0" w:color="auto"/>
          </w:divBdr>
        </w:div>
        <w:div w:id="1182357941">
          <w:marLeft w:val="640"/>
          <w:marRight w:val="0"/>
          <w:marTop w:val="0"/>
          <w:marBottom w:val="0"/>
          <w:divBdr>
            <w:top w:val="none" w:sz="0" w:space="0" w:color="auto"/>
            <w:left w:val="none" w:sz="0" w:space="0" w:color="auto"/>
            <w:bottom w:val="none" w:sz="0" w:space="0" w:color="auto"/>
            <w:right w:val="none" w:sz="0" w:space="0" w:color="auto"/>
          </w:divBdr>
        </w:div>
        <w:div w:id="1234244238">
          <w:marLeft w:val="640"/>
          <w:marRight w:val="0"/>
          <w:marTop w:val="0"/>
          <w:marBottom w:val="0"/>
          <w:divBdr>
            <w:top w:val="none" w:sz="0" w:space="0" w:color="auto"/>
            <w:left w:val="none" w:sz="0" w:space="0" w:color="auto"/>
            <w:bottom w:val="none" w:sz="0" w:space="0" w:color="auto"/>
            <w:right w:val="none" w:sz="0" w:space="0" w:color="auto"/>
          </w:divBdr>
        </w:div>
        <w:div w:id="1252354600">
          <w:marLeft w:val="640"/>
          <w:marRight w:val="0"/>
          <w:marTop w:val="0"/>
          <w:marBottom w:val="0"/>
          <w:divBdr>
            <w:top w:val="none" w:sz="0" w:space="0" w:color="auto"/>
            <w:left w:val="none" w:sz="0" w:space="0" w:color="auto"/>
            <w:bottom w:val="none" w:sz="0" w:space="0" w:color="auto"/>
            <w:right w:val="none" w:sz="0" w:space="0" w:color="auto"/>
          </w:divBdr>
        </w:div>
        <w:div w:id="1254364140">
          <w:marLeft w:val="640"/>
          <w:marRight w:val="0"/>
          <w:marTop w:val="0"/>
          <w:marBottom w:val="0"/>
          <w:divBdr>
            <w:top w:val="none" w:sz="0" w:space="0" w:color="auto"/>
            <w:left w:val="none" w:sz="0" w:space="0" w:color="auto"/>
            <w:bottom w:val="none" w:sz="0" w:space="0" w:color="auto"/>
            <w:right w:val="none" w:sz="0" w:space="0" w:color="auto"/>
          </w:divBdr>
        </w:div>
        <w:div w:id="1269042791">
          <w:marLeft w:val="640"/>
          <w:marRight w:val="0"/>
          <w:marTop w:val="0"/>
          <w:marBottom w:val="0"/>
          <w:divBdr>
            <w:top w:val="none" w:sz="0" w:space="0" w:color="auto"/>
            <w:left w:val="none" w:sz="0" w:space="0" w:color="auto"/>
            <w:bottom w:val="none" w:sz="0" w:space="0" w:color="auto"/>
            <w:right w:val="none" w:sz="0" w:space="0" w:color="auto"/>
          </w:divBdr>
        </w:div>
        <w:div w:id="1289816049">
          <w:marLeft w:val="640"/>
          <w:marRight w:val="0"/>
          <w:marTop w:val="0"/>
          <w:marBottom w:val="0"/>
          <w:divBdr>
            <w:top w:val="none" w:sz="0" w:space="0" w:color="auto"/>
            <w:left w:val="none" w:sz="0" w:space="0" w:color="auto"/>
            <w:bottom w:val="none" w:sz="0" w:space="0" w:color="auto"/>
            <w:right w:val="none" w:sz="0" w:space="0" w:color="auto"/>
          </w:divBdr>
        </w:div>
        <w:div w:id="1298953924">
          <w:marLeft w:val="640"/>
          <w:marRight w:val="0"/>
          <w:marTop w:val="0"/>
          <w:marBottom w:val="0"/>
          <w:divBdr>
            <w:top w:val="none" w:sz="0" w:space="0" w:color="auto"/>
            <w:left w:val="none" w:sz="0" w:space="0" w:color="auto"/>
            <w:bottom w:val="none" w:sz="0" w:space="0" w:color="auto"/>
            <w:right w:val="none" w:sz="0" w:space="0" w:color="auto"/>
          </w:divBdr>
        </w:div>
        <w:div w:id="1337730008">
          <w:marLeft w:val="640"/>
          <w:marRight w:val="0"/>
          <w:marTop w:val="0"/>
          <w:marBottom w:val="0"/>
          <w:divBdr>
            <w:top w:val="none" w:sz="0" w:space="0" w:color="auto"/>
            <w:left w:val="none" w:sz="0" w:space="0" w:color="auto"/>
            <w:bottom w:val="none" w:sz="0" w:space="0" w:color="auto"/>
            <w:right w:val="none" w:sz="0" w:space="0" w:color="auto"/>
          </w:divBdr>
        </w:div>
        <w:div w:id="1457873061">
          <w:marLeft w:val="640"/>
          <w:marRight w:val="0"/>
          <w:marTop w:val="0"/>
          <w:marBottom w:val="0"/>
          <w:divBdr>
            <w:top w:val="none" w:sz="0" w:space="0" w:color="auto"/>
            <w:left w:val="none" w:sz="0" w:space="0" w:color="auto"/>
            <w:bottom w:val="none" w:sz="0" w:space="0" w:color="auto"/>
            <w:right w:val="none" w:sz="0" w:space="0" w:color="auto"/>
          </w:divBdr>
        </w:div>
        <w:div w:id="1467622226">
          <w:marLeft w:val="640"/>
          <w:marRight w:val="0"/>
          <w:marTop w:val="0"/>
          <w:marBottom w:val="0"/>
          <w:divBdr>
            <w:top w:val="none" w:sz="0" w:space="0" w:color="auto"/>
            <w:left w:val="none" w:sz="0" w:space="0" w:color="auto"/>
            <w:bottom w:val="none" w:sz="0" w:space="0" w:color="auto"/>
            <w:right w:val="none" w:sz="0" w:space="0" w:color="auto"/>
          </w:divBdr>
        </w:div>
        <w:div w:id="1552765362">
          <w:marLeft w:val="640"/>
          <w:marRight w:val="0"/>
          <w:marTop w:val="0"/>
          <w:marBottom w:val="0"/>
          <w:divBdr>
            <w:top w:val="none" w:sz="0" w:space="0" w:color="auto"/>
            <w:left w:val="none" w:sz="0" w:space="0" w:color="auto"/>
            <w:bottom w:val="none" w:sz="0" w:space="0" w:color="auto"/>
            <w:right w:val="none" w:sz="0" w:space="0" w:color="auto"/>
          </w:divBdr>
        </w:div>
        <w:div w:id="1645424978">
          <w:marLeft w:val="640"/>
          <w:marRight w:val="0"/>
          <w:marTop w:val="0"/>
          <w:marBottom w:val="0"/>
          <w:divBdr>
            <w:top w:val="none" w:sz="0" w:space="0" w:color="auto"/>
            <w:left w:val="none" w:sz="0" w:space="0" w:color="auto"/>
            <w:bottom w:val="none" w:sz="0" w:space="0" w:color="auto"/>
            <w:right w:val="none" w:sz="0" w:space="0" w:color="auto"/>
          </w:divBdr>
        </w:div>
        <w:div w:id="1660840803">
          <w:marLeft w:val="640"/>
          <w:marRight w:val="0"/>
          <w:marTop w:val="0"/>
          <w:marBottom w:val="0"/>
          <w:divBdr>
            <w:top w:val="none" w:sz="0" w:space="0" w:color="auto"/>
            <w:left w:val="none" w:sz="0" w:space="0" w:color="auto"/>
            <w:bottom w:val="none" w:sz="0" w:space="0" w:color="auto"/>
            <w:right w:val="none" w:sz="0" w:space="0" w:color="auto"/>
          </w:divBdr>
        </w:div>
        <w:div w:id="1681811370">
          <w:marLeft w:val="640"/>
          <w:marRight w:val="0"/>
          <w:marTop w:val="0"/>
          <w:marBottom w:val="0"/>
          <w:divBdr>
            <w:top w:val="none" w:sz="0" w:space="0" w:color="auto"/>
            <w:left w:val="none" w:sz="0" w:space="0" w:color="auto"/>
            <w:bottom w:val="none" w:sz="0" w:space="0" w:color="auto"/>
            <w:right w:val="none" w:sz="0" w:space="0" w:color="auto"/>
          </w:divBdr>
        </w:div>
        <w:div w:id="1699623224">
          <w:marLeft w:val="640"/>
          <w:marRight w:val="0"/>
          <w:marTop w:val="0"/>
          <w:marBottom w:val="0"/>
          <w:divBdr>
            <w:top w:val="none" w:sz="0" w:space="0" w:color="auto"/>
            <w:left w:val="none" w:sz="0" w:space="0" w:color="auto"/>
            <w:bottom w:val="none" w:sz="0" w:space="0" w:color="auto"/>
            <w:right w:val="none" w:sz="0" w:space="0" w:color="auto"/>
          </w:divBdr>
        </w:div>
        <w:div w:id="1763261570">
          <w:marLeft w:val="640"/>
          <w:marRight w:val="0"/>
          <w:marTop w:val="0"/>
          <w:marBottom w:val="0"/>
          <w:divBdr>
            <w:top w:val="none" w:sz="0" w:space="0" w:color="auto"/>
            <w:left w:val="none" w:sz="0" w:space="0" w:color="auto"/>
            <w:bottom w:val="none" w:sz="0" w:space="0" w:color="auto"/>
            <w:right w:val="none" w:sz="0" w:space="0" w:color="auto"/>
          </w:divBdr>
        </w:div>
        <w:div w:id="1866869788">
          <w:marLeft w:val="640"/>
          <w:marRight w:val="0"/>
          <w:marTop w:val="0"/>
          <w:marBottom w:val="0"/>
          <w:divBdr>
            <w:top w:val="none" w:sz="0" w:space="0" w:color="auto"/>
            <w:left w:val="none" w:sz="0" w:space="0" w:color="auto"/>
            <w:bottom w:val="none" w:sz="0" w:space="0" w:color="auto"/>
            <w:right w:val="none" w:sz="0" w:space="0" w:color="auto"/>
          </w:divBdr>
        </w:div>
        <w:div w:id="1874729739">
          <w:marLeft w:val="640"/>
          <w:marRight w:val="0"/>
          <w:marTop w:val="0"/>
          <w:marBottom w:val="0"/>
          <w:divBdr>
            <w:top w:val="none" w:sz="0" w:space="0" w:color="auto"/>
            <w:left w:val="none" w:sz="0" w:space="0" w:color="auto"/>
            <w:bottom w:val="none" w:sz="0" w:space="0" w:color="auto"/>
            <w:right w:val="none" w:sz="0" w:space="0" w:color="auto"/>
          </w:divBdr>
        </w:div>
        <w:div w:id="1921061667">
          <w:marLeft w:val="640"/>
          <w:marRight w:val="0"/>
          <w:marTop w:val="0"/>
          <w:marBottom w:val="0"/>
          <w:divBdr>
            <w:top w:val="none" w:sz="0" w:space="0" w:color="auto"/>
            <w:left w:val="none" w:sz="0" w:space="0" w:color="auto"/>
            <w:bottom w:val="none" w:sz="0" w:space="0" w:color="auto"/>
            <w:right w:val="none" w:sz="0" w:space="0" w:color="auto"/>
          </w:divBdr>
        </w:div>
        <w:div w:id="1996714918">
          <w:marLeft w:val="640"/>
          <w:marRight w:val="0"/>
          <w:marTop w:val="0"/>
          <w:marBottom w:val="0"/>
          <w:divBdr>
            <w:top w:val="none" w:sz="0" w:space="0" w:color="auto"/>
            <w:left w:val="none" w:sz="0" w:space="0" w:color="auto"/>
            <w:bottom w:val="none" w:sz="0" w:space="0" w:color="auto"/>
            <w:right w:val="none" w:sz="0" w:space="0" w:color="auto"/>
          </w:divBdr>
        </w:div>
        <w:div w:id="2019888419">
          <w:marLeft w:val="640"/>
          <w:marRight w:val="0"/>
          <w:marTop w:val="0"/>
          <w:marBottom w:val="0"/>
          <w:divBdr>
            <w:top w:val="none" w:sz="0" w:space="0" w:color="auto"/>
            <w:left w:val="none" w:sz="0" w:space="0" w:color="auto"/>
            <w:bottom w:val="none" w:sz="0" w:space="0" w:color="auto"/>
            <w:right w:val="none" w:sz="0" w:space="0" w:color="auto"/>
          </w:divBdr>
        </w:div>
        <w:div w:id="2128430121">
          <w:marLeft w:val="640"/>
          <w:marRight w:val="0"/>
          <w:marTop w:val="0"/>
          <w:marBottom w:val="0"/>
          <w:divBdr>
            <w:top w:val="none" w:sz="0" w:space="0" w:color="auto"/>
            <w:left w:val="none" w:sz="0" w:space="0" w:color="auto"/>
            <w:bottom w:val="none" w:sz="0" w:space="0" w:color="auto"/>
            <w:right w:val="none" w:sz="0" w:space="0" w:color="auto"/>
          </w:divBdr>
        </w:div>
      </w:divsChild>
    </w:div>
    <w:div w:id="89129360">
      <w:bodyDiv w:val="1"/>
      <w:marLeft w:val="0"/>
      <w:marRight w:val="0"/>
      <w:marTop w:val="0"/>
      <w:marBottom w:val="0"/>
      <w:divBdr>
        <w:top w:val="none" w:sz="0" w:space="0" w:color="auto"/>
        <w:left w:val="none" w:sz="0" w:space="0" w:color="auto"/>
        <w:bottom w:val="none" w:sz="0" w:space="0" w:color="auto"/>
        <w:right w:val="none" w:sz="0" w:space="0" w:color="auto"/>
      </w:divBdr>
      <w:divsChild>
        <w:div w:id="56323232">
          <w:marLeft w:val="640"/>
          <w:marRight w:val="0"/>
          <w:marTop w:val="0"/>
          <w:marBottom w:val="0"/>
          <w:divBdr>
            <w:top w:val="none" w:sz="0" w:space="0" w:color="auto"/>
            <w:left w:val="none" w:sz="0" w:space="0" w:color="auto"/>
            <w:bottom w:val="none" w:sz="0" w:space="0" w:color="auto"/>
            <w:right w:val="none" w:sz="0" w:space="0" w:color="auto"/>
          </w:divBdr>
        </w:div>
        <w:div w:id="215118905">
          <w:marLeft w:val="640"/>
          <w:marRight w:val="0"/>
          <w:marTop w:val="0"/>
          <w:marBottom w:val="0"/>
          <w:divBdr>
            <w:top w:val="none" w:sz="0" w:space="0" w:color="auto"/>
            <w:left w:val="none" w:sz="0" w:space="0" w:color="auto"/>
            <w:bottom w:val="none" w:sz="0" w:space="0" w:color="auto"/>
            <w:right w:val="none" w:sz="0" w:space="0" w:color="auto"/>
          </w:divBdr>
        </w:div>
        <w:div w:id="289097919">
          <w:marLeft w:val="640"/>
          <w:marRight w:val="0"/>
          <w:marTop w:val="0"/>
          <w:marBottom w:val="0"/>
          <w:divBdr>
            <w:top w:val="none" w:sz="0" w:space="0" w:color="auto"/>
            <w:left w:val="none" w:sz="0" w:space="0" w:color="auto"/>
            <w:bottom w:val="none" w:sz="0" w:space="0" w:color="auto"/>
            <w:right w:val="none" w:sz="0" w:space="0" w:color="auto"/>
          </w:divBdr>
        </w:div>
        <w:div w:id="292831652">
          <w:marLeft w:val="640"/>
          <w:marRight w:val="0"/>
          <w:marTop w:val="0"/>
          <w:marBottom w:val="0"/>
          <w:divBdr>
            <w:top w:val="none" w:sz="0" w:space="0" w:color="auto"/>
            <w:left w:val="none" w:sz="0" w:space="0" w:color="auto"/>
            <w:bottom w:val="none" w:sz="0" w:space="0" w:color="auto"/>
            <w:right w:val="none" w:sz="0" w:space="0" w:color="auto"/>
          </w:divBdr>
        </w:div>
        <w:div w:id="317345679">
          <w:marLeft w:val="640"/>
          <w:marRight w:val="0"/>
          <w:marTop w:val="0"/>
          <w:marBottom w:val="0"/>
          <w:divBdr>
            <w:top w:val="none" w:sz="0" w:space="0" w:color="auto"/>
            <w:left w:val="none" w:sz="0" w:space="0" w:color="auto"/>
            <w:bottom w:val="none" w:sz="0" w:space="0" w:color="auto"/>
            <w:right w:val="none" w:sz="0" w:space="0" w:color="auto"/>
          </w:divBdr>
        </w:div>
        <w:div w:id="367264689">
          <w:marLeft w:val="640"/>
          <w:marRight w:val="0"/>
          <w:marTop w:val="0"/>
          <w:marBottom w:val="0"/>
          <w:divBdr>
            <w:top w:val="none" w:sz="0" w:space="0" w:color="auto"/>
            <w:left w:val="none" w:sz="0" w:space="0" w:color="auto"/>
            <w:bottom w:val="none" w:sz="0" w:space="0" w:color="auto"/>
            <w:right w:val="none" w:sz="0" w:space="0" w:color="auto"/>
          </w:divBdr>
        </w:div>
        <w:div w:id="545875434">
          <w:marLeft w:val="640"/>
          <w:marRight w:val="0"/>
          <w:marTop w:val="0"/>
          <w:marBottom w:val="0"/>
          <w:divBdr>
            <w:top w:val="none" w:sz="0" w:space="0" w:color="auto"/>
            <w:left w:val="none" w:sz="0" w:space="0" w:color="auto"/>
            <w:bottom w:val="none" w:sz="0" w:space="0" w:color="auto"/>
            <w:right w:val="none" w:sz="0" w:space="0" w:color="auto"/>
          </w:divBdr>
        </w:div>
        <w:div w:id="567887892">
          <w:marLeft w:val="640"/>
          <w:marRight w:val="0"/>
          <w:marTop w:val="0"/>
          <w:marBottom w:val="0"/>
          <w:divBdr>
            <w:top w:val="none" w:sz="0" w:space="0" w:color="auto"/>
            <w:left w:val="none" w:sz="0" w:space="0" w:color="auto"/>
            <w:bottom w:val="none" w:sz="0" w:space="0" w:color="auto"/>
            <w:right w:val="none" w:sz="0" w:space="0" w:color="auto"/>
          </w:divBdr>
        </w:div>
        <w:div w:id="610550073">
          <w:marLeft w:val="640"/>
          <w:marRight w:val="0"/>
          <w:marTop w:val="0"/>
          <w:marBottom w:val="0"/>
          <w:divBdr>
            <w:top w:val="none" w:sz="0" w:space="0" w:color="auto"/>
            <w:left w:val="none" w:sz="0" w:space="0" w:color="auto"/>
            <w:bottom w:val="none" w:sz="0" w:space="0" w:color="auto"/>
            <w:right w:val="none" w:sz="0" w:space="0" w:color="auto"/>
          </w:divBdr>
        </w:div>
        <w:div w:id="634062932">
          <w:marLeft w:val="640"/>
          <w:marRight w:val="0"/>
          <w:marTop w:val="0"/>
          <w:marBottom w:val="0"/>
          <w:divBdr>
            <w:top w:val="none" w:sz="0" w:space="0" w:color="auto"/>
            <w:left w:val="none" w:sz="0" w:space="0" w:color="auto"/>
            <w:bottom w:val="none" w:sz="0" w:space="0" w:color="auto"/>
            <w:right w:val="none" w:sz="0" w:space="0" w:color="auto"/>
          </w:divBdr>
        </w:div>
        <w:div w:id="691608736">
          <w:marLeft w:val="640"/>
          <w:marRight w:val="0"/>
          <w:marTop w:val="0"/>
          <w:marBottom w:val="0"/>
          <w:divBdr>
            <w:top w:val="none" w:sz="0" w:space="0" w:color="auto"/>
            <w:left w:val="none" w:sz="0" w:space="0" w:color="auto"/>
            <w:bottom w:val="none" w:sz="0" w:space="0" w:color="auto"/>
            <w:right w:val="none" w:sz="0" w:space="0" w:color="auto"/>
          </w:divBdr>
        </w:div>
        <w:div w:id="757747376">
          <w:marLeft w:val="640"/>
          <w:marRight w:val="0"/>
          <w:marTop w:val="0"/>
          <w:marBottom w:val="0"/>
          <w:divBdr>
            <w:top w:val="none" w:sz="0" w:space="0" w:color="auto"/>
            <w:left w:val="none" w:sz="0" w:space="0" w:color="auto"/>
            <w:bottom w:val="none" w:sz="0" w:space="0" w:color="auto"/>
            <w:right w:val="none" w:sz="0" w:space="0" w:color="auto"/>
          </w:divBdr>
        </w:div>
        <w:div w:id="862134217">
          <w:marLeft w:val="640"/>
          <w:marRight w:val="0"/>
          <w:marTop w:val="0"/>
          <w:marBottom w:val="0"/>
          <w:divBdr>
            <w:top w:val="none" w:sz="0" w:space="0" w:color="auto"/>
            <w:left w:val="none" w:sz="0" w:space="0" w:color="auto"/>
            <w:bottom w:val="none" w:sz="0" w:space="0" w:color="auto"/>
            <w:right w:val="none" w:sz="0" w:space="0" w:color="auto"/>
          </w:divBdr>
        </w:div>
        <w:div w:id="965428018">
          <w:marLeft w:val="640"/>
          <w:marRight w:val="0"/>
          <w:marTop w:val="0"/>
          <w:marBottom w:val="0"/>
          <w:divBdr>
            <w:top w:val="none" w:sz="0" w:space="0" w:color="auto"/>
            <w:left w:val="none" w:sz="0" w:space="0" w:color="auto"/>
            <w:bottom w:val="none" w:sz="0" w:space="0" w:color="auto"/>
            <w:right w:val="none" w:sz="0" w:space="0" w:color="auto"/>
          </w:divBdr>
        </w:div>
        <w:div w:id="1071537962">
          <w:marLeft w:val="640"/>
          <w:marRight w:val="0"/>
          <w:marTop w:val="0"/>
          <w:marBottom w:val="0"/>
          <w:divBdr>
            <w:top w:val="none" w:sz="0" w:space="0" w:color="auto"/>
            <w:left w:val="none" w:sz="0" w:space="0" w:color="auto"/>
            <w:bottom w:val="none" w:sz="0" w:space="0" w:color="auto"/>
            <w:right w:val="none" w:sz="0" w:space="0" w:color="auto"/>
          </w:divBdr>
        </w:div>
        <w:div w:id="1082220638">
          <w:marLeft w:val="640"/>
          <w:marRight w:val="0"/>
          <w:marTop w:val="0"/>
          <w:marBottom w:val="0"/>
          <w:divBdr>
            <w:top w:val="none" w:sz="0" w:space="0" w:color="auto"/>
            <w:left w:val="none" w:sz="0" w:space="0" w:color="auto"/>
            <w:bottom w:val="none" w:sz="0" w:space="0" w:color="auto"/>
            <w:right w:val="none" w:sz="0" w:space="0" w:color="auto"/>
          </w:divBdr>
        </w:div>
        <w:div w:id="1162504279">
          <w:marLeft w:val="640"/>
          <w:marRight w:val="0"/>
          <w:marTop w:val="0"/>
          <w:marBottom w:val="0"/>
          <w:divBdr>
            <w:top w:val="none" w:sz="0" w:space="0" w:color="auto"/>
            <w:left w:val="none" w:sz="0" w:space="0" w:color="auto"/>
            <w:bottom w:val="none" w:sz="0" w:space="0" w:color="auto"/>
            <w:right w:val="none" w:sz="0" w:space="0" w:color="auto"/>
          </w:divBdr>
        </w:div>
        <w:div w:id="1169830423">
          <w:marLeft w:val="640"/>
          <w:marRight w:val="0"/>
          <w:marTop w:val="0"/>
          <w:marBottom w:val="0"/>
          <w:divBdr>
            <w:top w:val="none" w:sz="0" w:space="0" w:color="auto"/>
            <w:left w:val="none" w:sz="0" w:space="0" w:color="auto"/>
            <w:bottom w:val="none" w:sz="0" w:space="0" w:color="auto"/>
            <w:right w:val="none" w:sz="0" w:space="0" w:color="auto"/>
          </w:divBdr>
        </w:div>
        <w:div w:id="1178621832">
          <w:marLeft w:val="640"/>
          <w:marRight w:val="0"/>
          <w:marTop w:val="0"/>
          <w:marBottom w:val="0"/>
          <w:divBdr>
            <w:top w:val="none" w:sz="0" w:space="0" w:color="auto"/>
            <w:left w:val="none" w:sz="0" w:space="0" w:color="auto"/>
            <w:bottom w:val="none" w:sz="0" w:space="0" w:color="auto"/>
            <w:right w:val="none" w:sz="0" w:space="0" w:color="auto"/>
          </w:divBdr>
        </w:div>
        <w:div w:id="1401519060">
          <w:marLeft w:val="640"/>
          <w:marRight w:val="0"/>
          <w:marTop w:val="0"/>
          <w:marBottom w:val="0"/>
          <w:divBdr>
            <w:top w:val="none" w:sz="0" w:space="0" w:color="auto"/>
            <w:left w:val="none" w:sz="0" w:space="0" w:color="auto"/>
            <w:bottom w:val="none" w:sz="0" w:space="0" w:color="auto"/>
            <w:right w:val="none" w:sz="0" w:space="0" w:color="auto"/>
          </w:divBdr>
        </w:div>
        <w:div w:id="1479103708">
          <w:marLeft w:val="640"/>
          <w:marRight w:val="0"/>
          <w:marTop w:val="0"/>
          <w:marBottom w:val="0"/>
          <w:divBdr>
            <w:top w:val="none" w:sz="0" w:space="0" w:color="auto"/>
            <w:left w:val="none" w:sz="0" w:space="0" w:color="auto"/>
            <w:bottom w:val="none" w:sz="0" w:space="0" w:color="auto"/>
            <w:right w:val="none" w:sz="0" w:space="0" w:color="auto"/>
          </w:divBdr>
        </w:div>
        <w:div w:id="1597976487">
          <w:marLeft w:val="640"/>
          <w:marRight w:val="0"/>
          <w:marTop w:val="0"/>
          <w:marBottom w:val="0"/>
          <w:divBdr>
            <w:top w:val="none" w:sz="0" w:space="0" w:color="auto"/>
            <w:left w:val="none" w:sz="0" w:space="0" w:color="auto"/>
            <w:bottom w:val="none" w:sz="0" w:space="0" w:color="auto"/>
            <w:right w:val="none" w:sz="0" w:space="0" w:color="auto"/>
          </w:divBdr>
        </w:div>
        <w:div w:id="1670938274">
          <w:marLeft w:val="640"/>
          <w:marRight w:val="0"/>
          <w:marTop w:val="0"/>
          <w:marBottom w:val="0"/>
          <w:divBdr>
            <w:top w:val="none" w:sz="0" w:space="0" w:color="auto"/>
            <w:left w:val="none" w:sz="0" w:space="0" w:color="auto"/>
            <w:bottom w:val="none" w:sz="0" w:space="0" w:color="auto"/>
            <w:right w:val="none" w:sz="0" w:space="0" w:color="auto"/>
          </w:divBdr>
        </w:div>
        <w:div w:id="1708409585">
          <w:marLeft w:val="640"/>
          <w:marRight w:val="0"/>
          <w:marTop w:val="0"/>
          <w:marBottom w:val="0"/>
          <w:divBdr>
            <w:top w:val="none" w:sz="0" w:space="0" w:color="auto"/>
            <w:left w:val="none" w:sz="0" w:space="0" w:color="auto"/>
            <w:bottom w:val="none" w:sz="0" w:space="0" w:color="auto"/>
            <w:right w:val="none" w:sz="0" w:space="0" w:color="auto"/>
          </w:divBdr>
        </w:div>
        <w:div w:id="1751535325">
          <w:marLeft w:val="640"/>
          <w:marRight w:val="0"/>
          <w:marTop w:val="0"/>
          <w:marBottom w:val="0"/>
          <w:divBdr>
            <w:top w:val="none" w:sz="0" w:space="0" w:color="auto"/>
            <w:left w:val="none" w:sz="0" w:space="0" w:color="auto"/>
            <w:bottom w:val="none" w:sz="0" w:space="0" w:color="auto"/>
            <w:right w:val="none" w:sz="0" w:space="0" w:color="auto"/>
          </w:divBdr>
        </w:div>
        <w:div w:id="1811437988">
          <w:marLeft w:val="640"/>
          <w:marRight w:val="0"/>
          <w:marTop w:val="0"/>
          <w:marBottom w:val="0"/>
          <w:divBdr>
            <w:top w:val="none" w:sz="0" w:space="0" w:color="auto"/>
            <w:left w:val="none" w:sz="0" w:space="0" w:color="auto"/>
            <w:bottom w:val="none" w:sz="0" w:space="0" w:color="auto"/>
            <w:right w:val="none" w:sz="0" w:space="0" w:color="auto"/>
          </w:divBdr>
        </w:div>
        <w:div w:id="1830368423">
          <w:marLeft w:val="640"/>
          <w:marRight w:val="0"/>
          <w:marTop w:val="0"/>
          <w:marBottom w:val="0"/>
          <w:divBdr>
            <w:top w:val="none" w:sz="0" w:space="0" w:color="auto"/>
            <w:left w:val="none" w:sz="0" w:space="0" w:color="auto"/>
            <w:bottom w:val="none" w:sz="0" w:space="0" w:color="auto"/>
            <w:right w:val="none" w:sz="0" w:space="0" w:color="auto"/>
          </w:divBdr>
        </w:div>
        <w:div w:id="1840073386">
          <w:marLeft w:val="640"/>
          <w:marRight w:val="0"/>
          <w:marTop w:val="0"/>
          <w:marBottom w:val="0"/>
          <w:divBdr>
            <w:top w:val="none" w:sz="0" w:space="0" w:color="auto"/>
            <w:left w:val="none" w:sz="0" w:space="0" w:color="auto"/>
            <w:bottom w:val="none" w:sz="0" w:space="0" w:color="auto"/>
            <w:right w:val="none" w:sz="0" w:space="0" w:color="auto"/>
          </w:divBdr>
        </w:div>
        <w:div w:id="2035187384">
          <w:marLeft w:val="640"/>
          <w:marRight w:val="0"/>
          <w:marTop w:val="0"/>
          <w:marBottom w:val="0"/>
          <w:divBdr>
            <w:top w:val="none" w:sz="0" w:space="0" w:color="auto"/>
            <w:left w:val="none" w:sz="0" w:space="0" w:color="auto"/>
            <w:bottom w:val="none" w:sz="0" w:space="0" w:color="auto"/>
            <w:right w:val="none" w:sz="0" w:space="0" w:color="auto"/>
          </w:divBdr>
        </w:div>
        <w:div w:id="2036425350">
          <w:marLeft w:val="640"/>
          <w:marRight w:val="0"/>
          <w:marTop w:val="0"/>
          <w:marBottom w:val="0"/>
          <w:divBdr>
            <w:top w:val="none" w:sz="0" w:space="0" w:color="auto"/>
            <w:left w:val="none" w:sz="0" w:space="0" w:color="auto"/>
            <w:bottom w:val="none" w:sz="0" w:space="0" w:color="auto"/>
            <w:right w:val="none" w:sz="0" w:space="0" w:color="auto"/>
          </w:divBdr>
        </w:div>
        <w:div w:id="2039693337">
          <w:marLeft w:val="640"/>
          <w:marRight w:val="0"/>
          <w:marTop w:val="0"/>
          <w:marBottom w:val="0"/>
          <w:divBdr>
            <w:top w:val="none" w:sz="0" w:space="0" w:color="auto"/>
            <w:left w:val="none" w:sz="0" w:space="0" w:color="auto"/>
            <w:bottom w:val="none" w:sz="0" w:space="0" w:color="auto"/>
            <w:right w:val="none" w:sz="0" w:space="0" w:color="auto"/>
          </w:divBdr>
        </w:div>
        <w:div w:id="2081637046">
          <w:marLeft w:val="640"/>
          <w:marRight w:val="0"/>
          <w:marTop w:val="0"/>
          <w:marBottom w:val="0"/>
          <w:divBdr>
            <w:top w:val="none" w:sz="0" w:space="0" w:color="auto"/>
            <w:left w:val="none" w:sz="0" w:space="0" w:color="auto"/>
            <w:bottom w:val="none" w:sz="0" w:space="0" w:color="auto"/>
            <w:right w:val="none" w:sz="0" w:space="0" w:color="auto"/>
          </w:divBdr>
        </w:div>
      </w:divsChild>
    </w:div>
    <w:div w:id="93598739">
      <w:bodyDiv w:val="1"/>
      <w:marLeft w:val="0"/>
      <w:marRight w:val="0"/>
      <w:marTop w:val="0"/>
      <w:marBottom w:val="0"/>
      <w:divBdr>
        <w:top w:val="none" w:sz="0" w:space="0" w:color="auto"/>
        <w:left w:val="none" w:sz="0" w:space="0" w:color="auto"/>
        <w:bottom w:val="none" w:sz="0" w:space="0" w:color="auto"/>
        <w:right w:val="none" w:sz="0" w:space="0" w:color="auto"/>
      </w:divBdr>
      <w:divsChild>
        <w:div w:id="1285842941">
          <w:marLeft w:val="0"/>
          <w:marRight w:val="0"/>
          <w:marTop w:val="0"/>
          <w:marBottom w:val="0"/>
          <w:divBdr>
            <w:top w:val="none" w:sz="0" w:space="0" w:color="auto"/>
            <w:left w:val="none" w:sz="0" w:space="0" w:color="auto"/>
            <w:bottom w:val="none" w:sz="0" w:space="0" w:color="auto"/>
            <w:right w:val="none" w:sz="0" w:space="0" w:color="auto"/>
          </w:divBdr>
        </w:div>
        <w:div w:id="1836606560">
          <w:marLeft w:val="0"/>
          <w:marRight w:val="0"/>
          <w:marTop w:val="0"/>
          <w:marBottom w:val="0"/>
          <w:divBdr>
            <w:top w:val="none" w:sz="0" w:space="0" w:color="auto"/>
            <w:left w:val="none" w:sz="0" w:space="0" w:color="auto"/>
            <w:bottom w:val="none" w:sz="0" w:space="0" w:color="auto"/>
            <w:right w:val="none" w:sz="0" w:space="0" w:color="auto"/>
          </w:divBdr>
        </w:div>
      </w:divsChild>
    </w:div>
    <w:div w:id="153448136">
      <w:bodyDiv w:val="1"/>
      <w:marLeft w:val="0"/>
      <w:marRight w:val="0"/>
      <w:marTop w:val="0"/>
      <w:marBottom w:val="0"/>
      <w:divBdr>
        <w:top w:val="none" w:sz="0" w:space="0" w:color="auto"/>
        <w:left w:val="none" w:sz="0" w:space="0" w:color="auto"/>
        <w:bottom w:val="none" w:sz="0" w:space="0" w:color="auto"/>
        <w:right w:val="none" w:sz="0" w:space="0" w:color="auto"/>
      </w:divBdr>
      <w:divsChild>
        <w:div w:id="41638559">
          <w:marLeft w:val="640"/>
          <w:marRight w:val="0"/>
          <w:marTop w:val="0"/>
          <w:marBottom w:val="0"/>
          <w:divBdr>
            <w:top w:val="none" w:sz="0" w:space="0" w:color="auto"/>
            <w:left w:val="none" w:sz="0" w:space="0" w:color="auto"/>
            <w:bottom w:val="none" w:sz="0" w:space="0" w:color="auto"/>
            <w:right w:val="none" w:sz="0" w:space="0" w:color="auto"/>
          </w:divBdr>
        </w:div>
        <w:div w:id="55514546">
          <w:marLeft w:val="640"/>
          <w:marRight w:val="0"/>
          <w:marTop w:val="0"/>
          <w:marBottom w:val="0"/>
          <w:divBdr>
            <w:top w:val="none" w:sz="0" w:space="0" w:color="auto"/>
            <w:left w:val="none" w:sz="0" w:space="0" w:color="auto"/>
            <w:bottom w:val="none" w:sz="0" w:space="0" w:color="auto"/>
            <w:right w:val="none" w:sz="0" w:space="0" w:color="auto"/>
          </w:divBdr>
        </w:div>
        <w:div w:id="100540619">
          <w:marLeft w:val="640"/>
          <w:marRight w:val="0"/>
          <w:marTop w:val="0"/>
          <w:marBottom w:val="0"/>
          <w:divBdr>
            <w:top w:val="none" w:sz="0" w:space="0" w:color="auto"/>
            <w:left w:val="none" w:sz="0" w:space="0" w:color="auto"/>
            <w:bottom w:val="none" w:sz="0" w:space="0" w:color="auto"/>
            <w:right w:val="none" w:sz="0" w:space="0" w:color="auto"/>
          </w:divBdr>
        </w:div>
        <w:div w:id="112094521">
          <w:marLeft w:val="640"/>
          <w:marRight w:val="0"/>
          <w:marTop w:val="0"/>
          <w:marBottom w:val="0"/>
          <w:divBdr>
            <w:top w:val="none" w:sz="0" w:space="0" w:color="auto"/>
            <w:left w:val="none" w:sz="0" w:space="0" w:color="auto"/>
            <w:bottom w:val="none" w:sz="0" w:space="0" w:color="auto"/>
            <w:right w:val="none" w:sz="0" w:space="0" w:color="auto"/>
          </w:divBdr>
        </w:div>
        <w:div w:id="140200047">
          <w:marLeft w:val="640"/>
          <w:marRight w:val="0"/>
          <w:marTop w:val="0"/>
          <w:marBottom w:val="0"/>
          <w:divBdr>
            <w:top w:val="none" w:sz="0" w:space="0" w:color="auto"/>
            <w:left w:val="none" w:sz="0" w:space="0" w:color="auto"/>
            <w:bottom w:val="none" w:sz="0" w:space="0" w:color="auto"/>
            <w:right w:val="none" w:sz="0" w:space="0" w:color="auto"/>
          </w:divBdr>
        </w:div>
        <w:div w:id="163935724">
          <w:marLeft w:val="640"/>
          <w:marRight w:val="0"/>
          <w:marTop w:val="0"/>
          <w:marBottom w:val="0"/>
          <w:divBdr>
            <w:top w:val="none" w:sz="0" w:space="0" w:color="auto"/>
            <w:left w:val="none" w:sz="0" w:space="0" w:color="auto"/>
            <w:bottom w:val="none" w:sz="0" w:space="0" w:color="auto"/>
            <w:right w:val="none" w:sz="0" w:space="0" w:color="auto"/>
          </w:divBdr>
        </w:div>
        <w:div w:id="249779293">
          <w:marLeft w:val="640"/>
          <w:marRight w:val="0"/>
          <w:marTop w:val="0"/>
          <w:marBottom w:val="0"/>
          <w:divBdr>
            <w:top w:val="none" w:sz="0" w:space="0" w:color="auto"/>
            <w:left w:val="none" w:sz="0" w:space="0" w:color="auto"/>
            <w:bottom w:val="none" w:sz="0" w:space="0" w:color="auto"/>
            <w:right w:val="none" w:sz="0" w:space="0" w:color="auto"/>
          </w:divBdr>
        </w:div>
        <w:div w:id="434401827">
          <w:marLeft w:val="640"/>
          <w:marRight w:val="0"/>
          <w:marTop w:val="0"/>
          <w:marBottom w:val="0"/>
          <w:divBdr>
            <w:top w:val="none" w:sz="0" w:space="0" w:color="auto"/>
            <w:left w:val="none" w:sz="0" w:space="0" w:color="auto"/>
            <w:bottom w:val="none" w:sz="0" w:space="0" w:color="auto"/>
            <w:right w:val="none" w:sz="0" w:space="0" w:color="auto"/>
          </w:divBdr>
        </w:div>
        <w:div w:id="437140172">
          <w:marLeft w:val="640"/>
          <w:marRight w:val="0"/>
          <w:marTop w:val="0"/>
          <w:marBottom w:val="0"/>
          <w:divBdr>
            <w:top w:val="none" w:sz="0" w:space="0" w:color="auto"/>
            <w:left w:val="none" w:sz="0" w:space="0" w:color="auto"/>
            <w:bottom w:val="none" w:sz="0" w:space="0" w:color="auto"/>
            <w:right w:val="none" w:sz="0" w:space="0" w:color="auto"/>
          </w:divBdr>
        </w:div>
        <w:div w:id="499274756">
          <w:marLeft w:val="640"/>
          <w:marRight w:val="0"/>
          <w:marTop w:val="0"/>
          <w:marBottom w:val="0"/>
          <w:divBdr>
            <w:top w:val="none" w:sz="0" w:space="0" w:color="auto"/>
            <w:left w:val="none" w:sz="0" w:space="0" w:color="auto"/>
            <w:bottom w:val="none" w:sz="0" w:space="0" w:color="auto"/>
            <w:right w:val="none" w:sz="0" w:space="0" w:color="auto"/>
          </w:divBdr>
        </w:div>
        <w:div w:id="553077960">
          <w:marLeft w:val="640"/>
          <w:marRight w:val="0"/>
          <w:marTop w:val="0"/>
          <w:marBottom w:val="0"/>
          <w:divBdr>
            <w:top w:val="none" w:sz="0" w:space="0" w:color="auto"/>
            <w:left w:val="none" w:sz="0" w:space="0" w:color="auto"/>
            <w:bottom w:val="none" w:sz="0" w:space="0" w:color="auto"/>
            <w:right w:val="none" w:sz="0" w:space="0" w:color="auto"/>
          </w:divBdr>
        </w:div>
        <w:div w:id="570774517">
          <w:marLeft w:val="640"/>
          <w:marRight w:val="0"/>
          <w:marTop w:val="0"/>
          <w:marBottom w:val="0"/>
          <w:divBdr>
            <w:top w:val="none" w:sz="0" w:space="0" w:color="auto"/>
            <w:left w:val="none" w:sz="0" w:space="0" w:color="auto"/>
            <w:bottom w:val="none" w:sz="0" w:space="0" w:color="auto"/>
            <w:right w:val="none" w:sz="0" w:space="0" w:color="auto"/>
          </w:divBdr>
        </w:div>
        <w:div w:id="586891773">
          <w:marLeft w:val="640"/>
          <w:marRight w:val="0"/>
          <w:marTop w:val="0"/>
          <w:marBottom w:val="0"/>
          <w:divBdr>
            <w:top w:val="none" w:sz="0" w:space="0" w:color="auto"/>
            <w:left w:val="none" w:sz="0" w:space="0" w:color="auto"/>
            <w:bottom w:val="none" w:sz="0" w:space="0" w:color="auto"/>
            <w:right w:val="none" w:sz="0" w:space="0" w:color="auto"/>
          </w:divBdr>
        </w:div>
        <w:div w:id="630984020">
          <w:marLeft w:val="640"/>
          <w:marRight w:val="0"/>
          <w:marTop w:val="0"/>
          <w:marBottom w:val="0"/>
          <w:divBdr>
            <w:top w:val="none" w:sz="0" w:space="0" w:color="auto"/>
            <w:left w:val="none" w:sz="0" w:space="0" w:color="auto"/>
            <w:bottom w:val="none" w:sz="0" w:space="0" w:color="auto"/>
            <w:right w:val="none" w:sz="0" w:space="0" w:color="auto"/>
          </w:divBdr>
        </w:div>
        <w:div w:id="719398300">
          <w:marLeft w:val="640"/>
          <w:marRight w:val="0"/>
          <w:marTop w:val="0"/>
          <w:marBottom w:val="0"/>
          <w:divBdr>
            <w:top w:val="none" w:sz="0" w:space="0" w:color="auto"/>
            <w:left w:val="none" w:sz="0" w:space="0" w:color="auto"/>
            <w:bottom w:val="none" w:sz="0" w:space="0" w:color="auto"/>
            <w:right w:val="none" w:sz="0" w:space="0" w:color="auto"/>
          </w:divBdr>
        </w:div>
        <w:div w:id="854198505">
          <w:marLeft w:val="640"/>
          <w:marRight w:val="0"/>
          <w:marTop w:val="0"/>
          <w:marBottom w:val="0"/>
          <w:divBdr>
            <w:top w:val="none" w:sz="0" w:space="0" w:color="auto"/>
            <w:left w:val="none" w:sz="0" w:space="0" w:color="auto"/>
            <w:bottom w:val="none" w:sz="0" w:space="0" w:color="auto"/>
            <w:right w:val="none" w:sz="0" w:space="0" w:color="auto"/>
          </w:divBdr>
        </w:div>
        <w:div w:id="927496334">
          <w:marLeft w:val="640"/>
          <w:marRight w:val="0"/>
          <w:marTop w:val="0"/>
          <w:marBottom w:val="0"/>
          <w:divBdr>
            <w:top w:val="none" w:sz="0" w:space="0" w:color="auto"/>
            <w:left w:val="none" w:sz="0" w:space="0" w:color="auto"/>
            <w:bottom w:val="none" w:sz="0" w:space="0" w:color="auto"/>
            <w:right w:val="none" w:sz="0" w:space="0" w:color="auto"/>
          </w:divBdr>
        </w:div>
        <w:div w:id="943414201">
          <w:marLeft w:val="640"/>
          <w:marRight w:val="0"/>
          <w:marTop w:val="0"/>
          <w:marBottom w:val="0"/>
          <w:divBdr>
            <w:top w:val="none" w:sz="0" w:space="0" w:color="auto"/>
            <w:left w:val="none" w:sz="0" w:space="0" w:color="auto"/>
            <w:bottom w:val="none" w:sz="0" w:space="0" w:color="auto"/>
            <w:right w:val="none" w:sz="0" w:space="0" w:color="auto"/>
          </w:divBdr>
        </w:div>
        <w:div w:id="1138493810">
          <w:marLeft w:val="640"/>
          <w:marRight w:val="0"/>
          <w:marTop w:val="0"/>
          <w:marBottom w:val="0"/>
          <w:divBdr>
            <w:top w:val="none" w:sz="0" w:space="0" w:color="auto"/>
            <w:left w:val="none" w:sz="0" w:space="0" w:color="auto"/>
            <w:bottom w:val="none" w:sz="0" w:space="0" w:color="auto"/>
            <w:right w:val="none" w:sz="0" w:space="0" w:color="auto"/>
          </w:divBdr>
        </w:div>
        <w:div w:id="1180238069">
          <w:marLeft w:val="640"/>
          <w:marRight w:val="0"/>
          <w:marTop w:val="0"/>
          <w:marBottom w:val="0"/>
          <w:divBdr>
            <w:top w:val="none" w:sz="0" w:space="0" w:color="auto"/>
            <w:left w:val="none" w:sz="0" w:space="0" w:color="auto"/>
            <w:bottom w:val="none" w:sz="0" w:space="0" w:color="auto"/>
            <w:right w:val="none" w:sz="0" w:space="0" w:color="auto"/>
          </w:divBdr>
        </w:div>
        <w:div w:id="1229225707">
          <w:marLeft w:val="640"/>
          <w:marRight w:val="0"/>
          <w:marTop w:val="0"/>
          <w:marBottom w:val="0"/>
          <w:divBdr>
            <w:top w:val="none" w:sz="0" w:space="0" w:color="auto"/>
            <w:left w:val="none" w:sz="0" w:space="0" w:color="auto"/>
            <w:bottom w:val="none" w:sz="0" w:space="0" w:color="auto"/>
            <w:right w:val="none" w:sz="0" w:space="0" w:color="auto"/>
          </w:divBdr>
        </w:div>
        <w:div w:id="1272737496">
          <w:marLeft w:val="640"/>
          <w:marRight w:val="0"/>
          <w:marTop w:val="0"/>
          <w:marBottom w:val="0"/>
          <w:divBdr>
            <w:top w:val="none" w:sz="0" w:space="0" w:color="auto"/>
            <w:left w:val="none" w:sz="0" w:space="0" w:color="auto"/>
            <w:bottom w:val="none" w:sz="0" w:space="0" w:color="auto"/>
            <w:right w:val="none" w:sz="0" w:space="0" w:color="auto"/>
          </w:divBdr>
        </w:div>
        <w:div w:id="1285120300">
          <w:marLeft w:val="640"/>
          <w:marRight w:val="0"/>
          <w:marTop w:val="0"/>
          <w:marBottom w:val="0"/>
          <w:divBdr>
            <w:top w:val="none" w:sz="0" w:space="0" w:color="auto"/>
            <w:left w:val="none" w:sz="0" w:space="0" w:color="auto"/>
            <w:bottom w:val="none" w:sz="0" w:space="0" w:color="auto"/>
            <w:right w:val="none" w:sz="0" w:space="0" w:color="auto"/>
          </w:divBdr>
        </w:div>
        <w:div w:id="1422601904">
          <w:marLeft w:val="640"/>
          <w:marRight w:val="0"/>
          <w:marTop w:val="0"/>
          <w:marBottom w:val="0"/>
          <w:divBdr>
            <w:top w:val="none" w:sz="0" w:space="0" w:color="auto"/>
            <w:left w:val="none" w:sz="0" w:space="0" w:color="auto"/>
            <w:bottom w:val="none" w:sz="0" w:space="0" w:color="auto"/>
            <w:right w:val="none" w:sz="0" w:space="0" w:color="auto"/>
          </w:divBdr>
        </w:div>
        <w:div w:id="1459763529">
          <w:marLeft w:val="640"/>
          <w:marRight w:val="0"/>
          <w:marTop w:val="0"/>
          <w:marBottom w:val="0"/>
          <w:divBdr>
            <w:top w:val="none" w:sz="0" w:space="0" w:color="auto"/>
            <w:left w:val="none" w:sz="0" w:space="0" w:color="auto"/>
            <w:bottom w:val="none" w:sz="0" w:space="0" w:color="auto"/>
            <w:right w:val="none" w:sz="0" w:space="0" w:color="auto"/>
          </w:divBdr>
        </w:div>
        <w:div w:id="1523782930">
          <w:marLeft w:val="640"/>
          <w:marRight w:val="0"/>
          <w:marTop w:val="0"/>
          <w:marBottom w:val="0"/>
          <w:divBdr>
            <w:top w:val="none" w:sz="0" w:space="0" w:color="auto"/>
            <w:left w:val="none" w:sz="0" w:space="0" w:color="auto"/>
            <w:bottom w:val="none" w:sz="0" w:space="0" w:color="auto"/>
            <w:right w:val="none" w:sz="0" w:space="0" w:color="auto"/>
          </w:divBdr>
        </w:div>
        <w:div w:id="1545480361">
          <w:marLeft w:val="640"/>
          <w:marRight w:val="0"/>
          <w:marTop w:val="0"/>
          <w:marBottom w:val="0"/>
          <w:divBdr>
            <w:top w:val="none" w:sz="0" w:space="0" w:color="auto"/>
            <w:left w:val="none" w:sz="0" w:space="0" w:color="auto"/>
            <w:bottom w:val="none" w:sz="0" w:space="0" w:color="auto"/>
            <w:right w:val="none" w:sz="0" w:space="0" w:color="auto"/>
          </w:divBdr>
        </w:div>
        <w:div w:id="1601402531">
          <w:marLeft w:val="640"/>
          <w:marRight w:val="0"/>
          <w:marTop w:val="0"/>
          <w:marBottom w:val="0"/>
          <w:divBdr>
            <w:top w:val="none" w:sz="0" w:space="0" w:color="auto"/>
            <w:left w:val="none" w:sz="0" w:space="0" w:color="auto"/>
            <w:bottom w:val="none" w:sz="0" w:space="0" w:color="auto"/>
            <w:right w:val="none" w:sz="0" w:space="0" w:color="auto"/>
          </w:divBdr>
        </w:div>
        <w:div w:id="1639920604">
          <w:marLeft w:val="640"/>
          <w:marRight w:val="0"/>
          <w:marTop w:val="0"/>
          <w:marBottom w:val="0"/>
          <w:divBdr>
            <w:top w:val="none" w:sz="0" w:space="0" w:color="auto"/>
            <w:left w:val="none" w:sz="0" w:space="0" w:color="auto"/>
            <w:bottom w:val="none" w:sz="0" w:space="0" w:color="auto"/>
            <w:right w:val="none" w:sz="0" w:space="0" w:color="auto"/>
          </w:divBdr>
        </w:div>
        <w:div w:id="1695499842">
          <w:marLeft w:val="640"/>
          <w:marRight w:val="0"/>
          <w:marTop w:val="0"/>
          <w:marBottom w:val="0"/>
          <w:divBdr>
            <w:top w:val="none" w:sz="0" w:space="0" w:color="auto"/>
            <w:left w:val="none" w:sz="0" w:space="0" w:color="auto"/>
            <w:bottom w:val="none" w:sz="0" w:space="0" w:color="auto"/>
            <w:right w:val="none" w:sz="0" w:space="0" w:color="auto"/>
          </w:divBdr>
          <w:divsChild>
            <w:div w:id="112287265">
              <w:marLeft w:val="0"/>
              <w:marRight w:val="0"/>
              <w:marTop w:val="0"/>
              <w:marBottom w:val="0"/>
              <w:divBdr>
                <w:top w:val="none" w:sz="0" w:space="0" w:color="auto"/>
                <w:left w:val="none" w:sz="0" w:space="0" w:color="auto"/>
                <w:bottom w:val="none" w:sz="0" w:space="0" w:color="auto"/>
                <w:right w:val="none" w:sz="0" w:space="0" w:color="auto"/>
              </w:divBdr>
              <w:divsChild>
                <w:div w:id="3821339">
                  <w:marLeft w:val="640"/>
                  <w:marRight w:val="0"/>
                  <w:marTop w:val="0"/>
                  <w:marBottom w:val="0"/>
                  <w:divBdr>
                    <w:top w:val="none" w:sz="0" w:space="0" w:color="auto"/>
                    <w:left w:val="none" w:sz="0" w:space="0" w:color="auto"/>
                    <w:bottom w:val="none" w:sz="0" w:space="0" w:color="auto"/>
                    <w:right w:val="none" w:sz="0" w:space="0" w:color="auto"/>
                  </w:divBdr>
                </w:div>
                <w:div w:id="48194031">
                  <w:marLeft w:val="640"/>
                  <w:marRight w:val="0"/>
                  <w:marTop w:val="0"/>
                  <w:marBottom w:val="0"/>
                  <w:divBdr>
                    <w:top w:val="none" w:sz="0" w:space="0" w:color="auto"/>
                    <w:left w:val="none" w:sz="0" w:space="0" w:color="auto"/>
                    <w:bottom w:val="none" w:sz="0" w:space="0" w:color="auto"/>
                    <w:right w:val="none" w:sz="0" w:space="0" w:color="auto"/>
                  </w:divBdr>
                </w:div>
                <w:div w:id="112798134">
                  <w:marLeft w:val="640"/>
                  <w:marRight w:val="0"/>
                  <w:marTop w:val="0"/>
                  <w:marBottom w:val="0"/>
                  <w:divBdr>
                    <w:top w:val="none" w:sz="0" w:space="0" w:color="auto"/>
                    <w:left w:val="none" w:sz="0" w:space="0" w:color="auto"/>
                    <w:bottom w:val="none" w:sz="0" w:space="0" w:color="auto"/>
                    <w:right w:val="none" w:sz="0" w:space="0" w:color="auto"/>
                  </w:divBdr>
                </w:div>
                <w:div w:id="235825325">
                  <w:marLeft w:val="640"/>
                  <w:marRight w:val="0"/>
                  <w:marTop w:val="0"/>
                  <w:marBottom w:val="0"/>
                  <w:divBdr>
                    <w:top w:val="none" w:sz="0" w:space="0" w:color="auto"/>
                    <w:left w:val="none" w:sz="0" w:space="0" w:color="auto"/>
                    <w:bottom w:val="none" w:sz="0" w:space="0" w:color="auto"/>
                    <w:right w:val="none" w:sz="0" w:space="0" w:color="auto"/>
                  </w:divBdr>
                </w:div>
                <w:div w:id="272983290">
                  <w:marLeft w:val="640"/>
                  <w:marRight w:val="0"/>
                  <w:marTop w:val="0"/>
                  <w:marBottom w:val="0"/>
                  <w:divBdr>
                    <w:top w:val="none" w:sz="0" w:space="0" w:color="auto"/>
                    <w:left w:val="none" w:sz="0" w:space="0" w:color="auto"/>
                    <w:bottom w:val="none" w:sz="0" w:space="0" w:color="auto"/>
                    <w:right w:val="none" w:sz="0" w:space="0" w:color="auto"/>
                  </w:divBdr>
                </w:div>
                <w:div w:id="303583700">
                  <w:marLeft w:val="640"/>
                  <w:marRight w:val="0"/>
                  <w:marTop w:val="0"/>
                  <w:marBottom w:val="0"/>
                  <w:divBdr>
                    <w:top w:val="none" w:sz="0" w:space="0" w:color="auto"/>
                    <w:left w:val="none" w:sz="0" w:space="0" w:color="auto"/>
                    <w:bottom w:val="none" w:sz="0" w:space="0" w:color="auto"/>
                    <w:right w:val="none" w:sz="0" w:space="0" w:color="auto"/>
                  </w:divBdr>
                </w:div>
                <w:div w:id="332490646">
                  <w:marLeft w:val="640"/>
                  <w:marRight w:val="0"/>
                  <w:marTop w:val="0"/>
                  <w:marBottom w:val="0"/>
                  <w:divBdr>
                    <w:top w:val="none" w:sz="0" w:space="0" w:color="auto"/>
                    <w:left w:val="none" w:sz="0" w:space="0" w:color="auto"/>
                    <w:bottom w:val="none" w:sz="0" w:space="0" w:color="auto"/>
                    <w:right w:val="none" w:sz="0" w:space="0" w:color="auto"/>
                  </w:divBdr>
                </w:div>
                <w:div w:id="356390833">
                  <w:marLeft w:val="640"/>
                  <w:marRight w:val="0"/>
                  <w:marTop w:val="0"/>
                  <w:marBottom w:val="0"/>
                  <w:divBdr>
                    <w:top w:val="none" w:sz="0" w:space="0" w:color="auto"/>
                    <w:left w:val="none" w:sz="0" w:space="0" w:color="auto"/>
                    <w:bottom w:val="none" w:sz="0" w:space="0" w:color="auto"/>
                    <w:right w:val="none" w:sz="0" w:space="0" w:color="auto"/>
                  </w:divBdr>
                </w:div>
                <w:div w:id="376782774">
                  <w:marLeft w:val="640"/>
                  <w:marRight w:val="0"/>
                  <w:marTop w:val="0"/>
                  <w:marBottom w:val="0"/>
                  <w:divBdr>
                    <w:top w:val="none" w:sz="0" w:space="0" w:color="auto"/>
                    <w:left w:val="none" w:sz="0" w:space="0" w:color="auto"/>
                    <w:bottom w:val="none" w:sz="0" w:space="0" w:color="auto"/>
                    <w:right w:val="none" w:sz="0" w:space="0" w:color="auto"/>
                  </w:divBdr>
                </w:div>
                <w:div w:id="493103498">
                  <w:marLeft w:val="640"/>
                  <w:marRight w:val="0"/>
                  <w:marTop w:val="0"/>
                  <w:marBottom w:val="0"/>
                  <w:divBdr>
                    <w:top w:val="none" w:sz="0" w:space="0" w:color="auto"/>
                    <w:left w:val="none" w:sz="0" w:space="0" w:color="auto"/>
                    <w:bottom w:val="none" w:sz="0" w:space="0" w:color="auto"/>
                    <w:right w:val="none" w:sz="0" w:space="0" w:color="auto"/>
                  </w:divBdr>
                </w:div>
                <w:div w:id="532117437">
                  <w:marLeft w:val="640"/>
                  <w:marRight w:val="0"/>
                  <w:marTop w:val="0"/>
                  <w:marBottom w:val="0"/>
                  <w:divBdr>
                    <w:top w:val="none" w:sz="0" w:space="0" w:color="auto"/>
                    <w:left w:val="none" w:sz="0" w:space="0" w:color="auto"/>
                    <w:bottom w:val="none" w:sz="0" w:space="0" w:color="auto"/>
                    <w:right w:val="none" w:sz="0" w:space="0" w:color="auto"/>
                  </w:divBdr>
                </w:div>
                <w:div w:id="629677429">
                  <w:marLeft w:val="640"/>
                  <w:marRight w:val="0"/>
                  <w:marTop w:val="0"/>
                  <w:marBottom w:val="0"/>
                  <w:divBdr>
                    <w:top w:val="none" w:sz="0" w:space="0" w:color="auto"/>
                    <w:left w:val="none" w:sz="0" w:space="0" w:color="auto"/>
                    <w:bottom w:val="none" w:sz="0" w:space="0" w:color="auto"/>
                    <w:right w:val="none" w:sz="0" w:space="0" w:color="auto"/>
                  </w:divBdr>
                </w:div>
                <w:div w:id="645548742">
                  <w:marLeft w:val="640"/>
                  <w:marRight w:val="0"/>
                  <w:marTop w:val="0"/>
                  <w:marBottom w:val="0"/>
                  <w:divBdr>
                    <w:top w:val="none" w:sz="0" w:space="0" w:color="auto"/>
                    <w:left w:val="none" w:sz="0" w:space="0" w:color="auto"/>
                    <w:bottom w:val="none" w:sz="0" w:space="0" w:color="auto"/>
                    <w:right w:val="none" w:sz="0" w:space="0" w:color="auto"/>
                  </w:divBdr>
                </w:div>
                <w:div w:id="653680430">
                  <w:marLeft w:val="640"/>
                  <w:marRight w:val="0"/>
                  <w:marTop w:val="0"/>
                  <w:marBottom w:val="0"/>
                  <w:divBdr>
                    <w:top w:val="none" w:sz="0" w:space="0" w:color="auto"/>
                    <w:left w:val="none" w:sz="0" w:space="0" w:color="auto"/>
                    <w:bottom w:val="none" w:sz="0" w:space="0" w:color="auto"/>
                    <w:right w:val="none" w:sz="0" w:space="0" w:color="auto"/>
                  </w:divBdr>
                </w:div>
                <w:div w:id="658923237">
                  <w:marLeft w:val="640"/>
                  <w:marRight w:val="0"/>
                  <w:marTop w:val="0"/>
                  <w:marBottom w:val="0"/>
                  <w:divBdr>
                    <w:top w:val="none" w:sz="0" w:space="0" w:color="auto"/>
                    <w:left w:val="none" w:sz="0" w:space="0" w:color="auto"/>
                    <w:bottom w:val="none" w:sz="0" w:space="0" w:color="auto"/>
                    <w:right w:val="none" w:sz="0" w:space="0" w:color="auto"/>
                  </w:divBdr>
                </w:div>
                <w:div w:id="673185853">
                  <w:marLeft w:val="640"/>
                  <w:marRight w:val="0"/>
                  <w:marTop w:val="0"/>
                  <w:marBottom w:val="0"/>
                  <w:divBdr>
                    <w:top w:val="none" w:sz="0" w:space="0" w:color="auto"/>
                    <w:left w:val="none" w:sz="0" w:space="0" w:color="auto"/>
                    <w:bottom w:val="none" w:sz="0" w:space="0" w:color="auto"/>
                    <w:right w:val="none" w:sz="0" w:space="0" w:color="auto"/>
                  </w:divBdr>
                </w:div>
                <w:div w:id="830024184">
                  <w:marLeft w:val="640"/>
                  <w:marRight w:val="0"/>
                  <w:marTop w:val="0"/>
                  <w:marBottom w:val="0"/>
                  <w:divBdr>
                    <w:top w:val="none" w:sz="0" w:space="0" w:color="auto"/>
                    <w:left w:val="none" w:sz="0" w:space="0" w:color="auto"/>
                    <w:bottom w:val="none" w:sz="0" w:space="0" w:color="auto"/>
                    <w:right w:val="none" w:sz="0" w:space="0" w:color="auto"/>
                  </w:divBdr>
                </w:div>
                <w:div w:id="859004428">
                  <w:marLeft w:val="640"/>
                  <w:marRight w:val="0"/>
                  <w:marTop w:val="0"/>
                  <w:marBottom w:val="0"/>
                  <w:divBdr>
                    <w:top w:val="none" w:sz="0" w:space="0" w:color="auto"/>
                    <w:left w:val="none" w:sz="0" w:space="0" w:color="auto"/>
                    <w:bottom w:val="none" w:sz="0" w:space="0" w:color="auto"/>
                    <w:right w:val="none" w:sz="0" w:space="0" w:color="auto"/>
                  </w:divBdr>
                </w:div>
                <w:div w:id="877202330">
                  <w:marLeft w:val="640"/>
                  <w:marRight w:val="0"/>
                  <w:marTop w:val="0"/>
                  <w:marBottom w:val="0"/>
                  <w:divBdr>
                    <w:top w:val="none" w:sz="0" w:space="0" w:color="auto"/>
                    <w:left w:val="none" w:sz="0" w:space="0" w:color="auto"/>
                    <w:bottom w:val="none" w:sz="0" w:space="0" w:color="auto"/>
                    <w:right w:val="none" w:sz="0" w:space="0" w:color="auto"/>
                  </w:divBdr>
                </w:div>
                <w:div w:id="916088550">
                  <w:marLeft w:val="640"/>
                  <w:marRight w:val="0"/>
                  <w:marTop w:val="0"/>
                  <w:marBottom w:val="0"/>
                  <w:divBdr>
                    <w:top w:val="none" w:sz="0" w:space="0" w:color="auto"/>
                    <w:left w:val="none" w:sz="0" w:space="0" w:color="auto"/>
                    <w:bottom w:val="none" w:sz="0" w:space="0" w:color="auto"/>
                    <w:right w:val="none" w:sz="0" w:space="0" w:color="auto"/>
                  </w:divBdr>
                </w:div>
                <w:div w:id="944927739">
                  <w:marLeft w:val="640"/>
                  <w:marRight w:val="0"/>
                  <w:marTop w:val="0"/>
                  <w:marBottom w:val="0"/>
                  <w:divBdr>
                    <w:top w:val="none" w:sz="0" w:space="0" w:color="auto"/>
                    <w:left w:val="none" w:sz="0" w:space="0" w:color="auto"/>
                    <w:bottom w:val="none" w:sz="0" w:space="0" w:color="auto"/>
                    <w:right w:val="none" w:sz="0" w:space="0" w:color="auto"/>
                  </w:divBdr>
                </w:div>
                <w:div w:id="958032676">
                  <w:marLeft w:val="640"/>
                  <w:marRight w:val="0"/>
                  <w:marTop w:val="0"/>
                  <w:marBottom w:val="0"/>
                  <w:divBdr>
                    <w:top w:val="none" w:sz="0" w:space="0" w:color="auto"/>
                    <w:left w:val="none" w:sz="0" w:space="0" w:color="auto"/>
                    <w:bottom w:val="none" w:sz="0" w:space="0" w:color="auto"/>
                    <w:right w:val="none" w:sz="0" w:space="0" w:color="auto"/>
                  </w:divBdr>
                </w:div>
                <w:div w:id="985276170">
                  <w:marLeft w:val="640"/>
                  <w:marRight w:val="0"/>
                  <w:marTop w:val="0"/>
                  <w:marBottom w:val="0"/>
                  <w:divBdr>
                    <w:top w:val="none" w:sz="0" w:space="0" w:color="auto"/>
                    <w:left w:val="none" w:sz="0" w:space="0" w:color="auto"/>
                    <w:bottom w:val="none" w:sz="0" w:space="0" w:color="auto"/>
                    <w:right w:val="none" w:sz="0" w:space="0" w:color="auto"/>
                  </w:divBdr>
                </w:div>
                <w:div w:id="1015961714">
                  <w:marLeft w:val="640"/>
                  <w:marRight w:val="0"/>
                  <w:marTop w:val="0"/>
                  <w:marBottom w:val="0"/>
                  <w:divBdr>
                    <w:top w:val="none" w:sz="0" w:space="0" w:color="auto"/>
                    <w:left w:val="none" w:sz="0" w:space="0" w:color="auto"/>
                    <w:bottom w:val="none" w:sz="0" w:space="0" w:color="auto"/>
                    <w:right w:val="none" w:sz="0" w:space="0" w:color="auto"/>
                  </w:divBdr>
                </w:div>
                <w:div w:id="1180585008">
                  <w:marLeft w:val="640"/>
                  <w:marRight w:val="0"/>
                  <w:marTop w:val="0"/>
                  <w:marBottom w:val="0"/>
                  <w:divBdr>
                    <w:top w:val="none" w:sz="0" w:space="0" w:color="auto"/>
                    <w:left w:val="none" w:sz="0" w:space="0" w:color="auto"/>
                    <w:bottom w:val="none" w:sz="0" w:space="0" w:color="auto"/>
                    <w:right w:val="none" w:sz="0" w:space="0" w:color="auto"/>
                  </w:divBdr>
                </w:div>
                <w:div w:id="1278563587">
                  <w:marLeft w:val="640"/>
                  <w:marRight w:val="0"/>
                  <w:marTop w:val="0"/>
                  <w:marBottom w:val="0"/>
                  <w:divBdr>
                    <w:top w:val="none" w:sz="0" w:space="0" w:color="auto"/>
                    <w:left w:val="none" w:sz="0" w:space="0" w:color="auto"/>
                    <w:bottom w:val="none" w:sz="0" w:space="0" w:color="auto"/>
                    <w:right w:val="none" w:sz="0" w:space="0" w:color="auto"/>
                  </w:divBdr>
                </w:div>
                <w:div w:id="1283656404">
                  <w:marLeft w:val="640"/>
                  <w:marRight w:val="0"/>
                  <w:marTop w:val="0"/>
                  <w:marBottom w:val="0"/>
                  <w:divBdr>
                    <w:top w:val="none" w:sz="0" w:space="0" w:color="auto"/>
                    <w:left w:val="none" w:sz="0" w:space="0" w:color="auto"/>
                    <w:bottom w:val="none" w:sz="0" w:space="0" w:color="auto"/>
                    <w:right w:val="none" w:sz="0" w:space="0" w:color="auto"/>
                  </w:divBdr>
                </w:div>
                <w:div w:id="1341009461">
                  <w:marLeft w:val="640"/>
                  <w:marRight w:val="0"/>
                  <w:marTop w:val="0"/>
                  <w:marBottom w:val="0"/>
                  <w:divBdr>
                    <w:top w:val="none" w:sz="0" w:space="0" w:color="auto"/>
                    <w:left w:val="none" w:sz="0" w:space="0" w:color="auto"/>
                    <w:bottom w:val="none" w:sz="0" w:space="0" w:color="auto"/>
                    <w:right w:val="none" w:sz="0" w:space="0" w:color="auto"/>
                  </w:divBdr>
                </w:div>
                <w:div w:id="1353147759">
                  <w:marLeft w:val="640"/>
                  <w:marRight w:val="0"/>
                  <w:marTop w:val="0"/>
                  <w:marBottom w:val="0"/>
                  <w:divBdr>
                    <w:top w:val="none" w:sz="0" w:space="0" w:color="auto"/>
                    <w:left w:val="none" w:sz="0" w:space="0" w:color="auto"/>
                    <w:bottom w:val="none" w:sz="0" w:space="0" w:color="auto"/>
                    <w:right w:val="none" w:sz="0" w:space="0" w:color="auto"/>
                  </w:divBdr>
                </w:div>
                <w:div w:id="1376537183">
                  <w:marLeft w:val="640"/>
                  <w:marRight w:val="0"/>
                  <w:marTop w:val="0"/>
                  <w:marBottom w:val="0"/>
                  <w:divBdr>
                    <w:top w:val="none" w:sz="0" w:space="0" w:color="auto"/>
                    <w:left w:val="none" w:sz="0" w:space="0" w:color="auto"/>
                    <w:bottom w:val="none" w:sz="0" w:space="0" w:color="auto"/>
                    <w:right w:val="none" w:sz="0" w:space="0" w:color="auto"/>
                  </w:divBdr>
                </w:div>
                <w:div w:id="1411078482">
                  <w:marLeft w:val="640"/>
                  <w:marRight w:val="0"/>
                  <w:marTop w:val="0"/>
                  <w:marBottom w:val="0"/>
                  <w:divBdr>
                    <w:top w:val="none" w:sz="0" w:space="0" w:color="auto"/>
                    <w:left w:val="none" w:sz="0" w:space="0" w:color="auto"/>
                    <w:bottom w:val="none" w:sz="0" w:space="0" w:color="auto"/>
                    <w:right w:val="none" w:sz="0" w:space="0" w:color="auto"/>
                  </w:divBdr>
                </w:div>
                <w:div w:id="1442872118">
                  <w:marLeft w:val="640"/>
                  <w:marRight w:val="0"/>
                  <w:marTop w:val="0"/>
                  <w:marBottom w:val="0"/>
                  <w:divBdr>
                    <w:top w:val="none" w:sz="0" w:space="0" w:color="auto"/>
                    <w:left w:val="none" w:sz="0" w:space="0" w:color="auto"/>
                    <w:bottom w:val="none" w:sz="0" w:space="0" w:color="auto"/>
                    <w:right w:val="none" w:sz="0" w:space="0" w:color="auto"/>
                  </w:divBdr>
                </w:div>
                <w:div w:id="1504078767">
                  <w:marLeft w:val="640"/>
                  <w:marRight w:val="0"/>
                  <w:marTop w:val="0"/>
                  <w:marBottom w:val="0"/>
                  <w:divBdr>
                    <w:top w:val="none" w:sz="0" w:space="0" w:color="auto"/>
                    <w:left w:val="none" w:sz="0" w:space="0" w:color="auto"/>
                    <w:bottom w:val="none" w:sz="0" w:space="0" w:color="auto"/>
                    <w:right w:val="none" w:sz="0" w:space="0" w:color="auto"/>
                  </w:divBdr>
                </w:div>
                <w:div w:id="1510218552">
                  <w:marLeft w:val="640"/>
                  <w:marRight w:val="0"/>
                  <w:marTop w:val="0"/>
                  <w:marBottom w:val="0"/>
                  <w:divBdr>
                    <w:top w:val="none" w:sz="0" w:space="0" w:color="auto"/>
                    <w:left w:val="none" w:sz="0" w:space="0" w:color="auto"/>
                    <w:bottom w:val="none" w:sz="0" w:space="0" w:color="auto"/>
                    <w:right w:val="none" w:sz="0" w:space="0" w:color="auto"/>
                  </w:divBdr>
                </w:div>
                <w:div w:id="1557548645">
                  <w:marLeft w:val="640"/>
                  <w:marRight w:val="0"/>
                  <w:marTop w:val="0"/>
                  <w:marBottom w:val="0"/>
                  <w:divBdr>
                    <w:top w:val="none" w:sz="0" w:space="0" w:color="auto"/>
                    <w:left w:val="none" w:sz="0" w:space="0" w:color="auto"/>
                    <w:bottom w:val="none" w:sz="0" w:space="0" w:color="auto"/>
                    <w:right w:val="none" w:sz="0" w:space="0" w:color="auto"/>
                  </w:divBdr>
                </w:div>
                <w:div w:id="1588882699">
                  <w:marLeft w:val="640"/>
                  <w:marRight w:val="0"/>
                  <w:marTop w:val="0"/>
                  <w:marBottom w:val="0"/>
                  <w:divBdr>
                    <w:top w:val="none" w:sz="0" w:space="0" w:color="auto"/>
                    <w:left w:val="none" w:sz="0" w:space="0" w:color="auto"/>
                    <w:bottom w:val="none" w:sz="0" w:space="0" w:color="auto"/>
                    <w:right w:val="none" w:sz="0" w:space="0" w:color="auto"/>
                  </w:divBdr>
                </w:div>
                <w:div w:id="1622421236">
                  <w:marLeft w:val="640"/>
                  <w:marRight w:val="0"/>
                  <w:marTop w:val="0"/>
                  <w:marBottom w:val="0"/>
                  <w:divBdr>
                    <w:top w:val="none" w:sz="0" w:space="0" w:color="auto"/>
                    <w:left w:val="none" w:sz="0" w:space="0" w:color="auto"/>
                    <w:bottom w:val="none" w:sz="0" w:space="0" w:color="auto"/>
                    <w:right w:val="none" w:sz="0" w:space="0" w:color="auto"/>
                  </w:divBdr>
                </w:div>
                <w:div w:id="1754274495">
                  <w:marLeft w:val="640"/>
                  <w:marRight w:val="0"/>
                  <w:marTop w:val="0"/>
                  <w:marBottom w:val="0"/>
                  <w:divBdr>
                    <w:top w:val="none" w:sz="0" w:space="0" w:color="auto"/>
                    <w:left w:val="none" w:sz="0" w:space="0" w:color="auto"/>
                    <w:bottom w:val="none" w:sz="0" w:space="0" w:color="auto"/>
                    <w:right w:val="none" w:sz="0" w:space="0" w:color="auto"/>
                  </w:divBdr>
                </w:div>
                <w:div w:id="1849320786">
                  <w:marLeft w:val="640"/>
                  <w:marRight w:val="0"/>
                  <w:marTop w:val="0"/>
                  <w:marBottom w:val="0"/>
                  <w:divBdr>
                    <w:top w:val="none" w:sz="0" w:space="0" w:color="auto"/>
                    <w:left w:val="none" w:sz="0" w:space="0" w:color="auto"/>
                    <w:bottom w:val="none" w:sz="0" w:space="0" w:color="auto"/>
                    <w:right w:val="none" w:sz="0" w:space="0" w:color="auto"/>
                  </w:divBdr>
                </w:div>
                <w:div w:id="1909606361">
                  <w:marLeft w:val="640"/>
                  <w:marRight w:val="0"/>
                  <w:marTop w:val="0"/>
                  <w:marBottom w:val="0"/>
                  <w:divBdr>
                    <w:top w:val="none" w:sz="0" w:space="0" w:color="auto"/>
                    <w:left w:val="none" w:sz="0" w:space="0" w:color="auto"/>
                    <w:bottom w:val="none" w:sz="0" w:space="0" w:color="auto"/>
                    <w:right w:val="none" w:sz="0" w:space="0" w:color="auto"/>
                  </w:divBdr>
                </w:div>
                <w:div w:id="1910073350">
                  <w:marLeft w:val="640"/>
                  <w:marRight w:val="0"/>
                  <w:marTop w:val="0"/>
                  <w:marBottom w:val="0"/>
                  <w:divBdr>
                    <w:top w:val="none" w:sz="0" w:space="0" w:color="auto"/>
                    <w:left w:val="none" w:sz="0" w:space="0" w:color="auto"/>
                    <w:bottom w:val="none" w:sz="0" w:space="0" w:color="auto"/>
                    <w:right w:val="none" w:sz="0" w:space="0" w:color="auto"/>
                  </w:divBdr>
                </w:div>
                <w:div w:id="2104184000">
                  <w:marLeft w:val="640"/>
                  <w:marRight w:val="0"/>
                  <w:marTop w:val="0"/>
                  <w:marBottom w:val="0"/>
                  <w:divBdr>
                    <w:top w:val="none" w:sz="0" w:space="0" w:color="auto"/>
                    <w:left w:val="none" w:sz="0" w:space="0" w:color="auto"/>
                    <w:bottom w:val="none" w:sz="0" w:space="0" w:color="auto"/>
                    <w:right w:val="none" w:sz="0" w:space="0" w:color="auto"/>
                  </w:divBdr>
                </w:div>
                <w:div w:id="2110732769">
                  <w:marLeft w:val="640"/>
                  <w:marRight w:val="0"/>
                  <w:marTop w:val="0"/>
                  <w:marBottom w:val="0"/>
                  <w:divBdr>
                    <w:top w:val="none" w:sz="0" w:space="0" w:color="auto"/>
                    <w:left w:val="none" w:sz="0" w:space="0" w:color="auto"/>
                    <w:bottom w:val="none" w:sz="0" w:space="0" w:color="auto"/>
                    <w:right w:val="none" w:sz="0" w:space="0" w:color="auto"/>
                  </w:divBdr>
                </w:div>
              </w:divsChild>
            </w:div>
            <w:div w:id="364866002">
              <w:marLeft w:val="0"/>
              <w:marRight w:val="0"/>
              <w:marTop w:val="0"/>
              <w:marBottom w:val="0"/>
              <w:divBdr>
                <w:top w:val="none" w:sz="0" w:space="0" w:color="auto"/>
                <w:left w:val="none" w:sz="0" w:space="0" w:color="auto"/>
                <w:bottom w:val="none" w:sz="0" w:space="0" w:color="auto"/>
                <w:right w:val="none" w:sz="0" w:space="0" w:color="auto"/>
              </w:divBdr>
              <w:divsChild>
                <w:div w:id="17121739">
                  <w:marLeft w:val="640"/>
                  <w:marRight w:val="0"/>
                  <w:marTop w:val="0"/>
                  <w:marBottom w:val="0"/>
                  <w:divBdr>
                    <w:top w:val="none" w:sz="0" w:space="0" w:color="auto"/>
                    <w:left w:val="none" w:sz="0" w:space="0" w:color="auto"/>
                    <w:bottom w:val="none" w:sz="0" w:space="0" w:color="auto"/>
                    <w:right w:val="none" w:sz="0" w:space="0" w:color="auto"/>
                  </w:divBdr>
                </w:div>
                <w:div w:id="50425204">
                  <w:marLeft w:val="640"/>
                  <w:marRight w:val="0"/>
                  <w:marTop w:val="0"/>
                  <w:marBottom w:val="0"/>
                  <w:divBdr>
                    <w:top w:val="none" w:sz="0" w:space="0" w:color="auto"/>
                    <w:left w:val="none" w:sz="0" w:space="0" w:color="auto"/>
                    <w:bottom w:val="none" w:sz="0" w:space="0" w:color="auto"/>
                    <w:right w:val="none" w:sz="0" w:space="0" w:color="auto"/>
                  </w:divBdr>
                </w:div>
                <w:div w:id="133723398">
                  <w:marLeft w:val="640"/>
                  <w:marRight w:val="0"/>
                  <w:marTop w:val="0"/>
                  <w:marBottom w:val="0"/>
                  <w:divBdr>
                    <w:top w:val="none" w:sz="0" w:space="0" w:color="auto"/>
                    <w:left w:val="none" w:sz="0" w:space="0" w:color="auto"/>
                    <w:bottom w:val="none" w:sz="0" w:space="0" w:color="auto"/>
                    <w:right w:val="none" w:sz="0" w:space="0" w:color="auto"/>
                  </w:divBdr>
                </w:div>
                <w:div w:id="223873869">
                  <w:marLeft w:val="640"/>
                  <w:marRight w:val="0"/>
                  <w:marTop w:val="0"/>
                  <w:marBottom w:val="0"/>
                  <w:divBdr>
                    <w:top w:val="none" w:sz="0" w:space="0" w:color="auto"/>
                    <w:left w:val="none" w:sz="0" w:space="0" w:color="auto"/>
                    <w:bottom w:val="none" w:sz="0" w:space="0" w:color="auto"/>
                    <w:right w:val="none" w:sz="0" w:space="0" w:color="auto"/>
                  </w:divBdr>
                </w:div>
                <w:div w:id="269826074">
                  <w:marLeft w:val="640"/>
                  <w:marRight w:val="0"/>
                  <w:marTop w:val="0"/>
                  <w:marBottom w:val="0"/>
                  <w:divBdr>
                    <w:top w:val="none" w:sz="0" w:space="0" w:color="auto"/>
                    <w:left w:val="none" w:sz="0" w:space="0" w:color="auto"/>
                    <w:bottom w:val="none" w:sz="0" w:space="0" w:color="auto"/>
                    <w:right w:val="none" w:sz="0" w:space="0" w:color="auto"/>
                  </w:divBdr>
                </w:div>
                <w:div w:id="283660518">
                  <w:marLeft w:val="640"/>
                  <w:marRight w:val="0"/>
                  <w:marTop w:val="0"/>
                  <w:marBottom w:val="0"/>
                  <w:divBdr>
                    <w:top w:val="none" w:sz="0" w:space="0" w:color="auto"/>
                    <w:left w:val="none" w:sz="0" w:space="0" w:color="auto"/>
                    <w:bottom w:val="none" w:sz="0" w:space="0" w:color="auto"/>
                    <w:right w:val="none" w:sz="0" w:space="0" w:color="auto"/>
                  </w:divBdr>
                </w:div>
                <w:div w:id="318388073">
                  <w:marLeft w:val="640"/>
                  <w:marRight w:val="0"/>
                  <w:marTop w:val="0"/>
                  <w:marBottom w:val="0"/>
                  <w:divBdr>
                    <w:top w:val="none" w:sz="0" w:space="0" w:color="auto"/>
                    <w:left w:val="none" w:sz="0" w:space="0" w:color="auto"/>
                    <w:bottom w:val="none" w:sz="0" w:space="0" w:color="auto"/>
                    <w:right w:val="none" w:sz="0" w:space="0" w:color="auto"/>
                  </w:divBdr>
                </w:div>
                <w:div w:id="410659664">
                  <w:marLeft w:val="640"/>
                  <w:marRight w:val="0"/>
                  <w:marTop w:val="0"/>
                  <w:marBottom w:val="0"/>
                  <w:divBdr>
                    <w:top w:val="none" w:sz="0" w:space="0" w:color="auto"/>
                    <w:left w:val="none" w:sz="0" w:space="0" w:color="auto"/>
                    <w:bottom w:val="none" w:sz="0" w:space="0" w:color="auto"/>
                    <w:right w:val="none" w:sz="0" w:space="0" w:color="auto"/>
                  </w:divBdr>
                </w:div>
                <w:div w:id="452014828">
                  <w:marLeft w:val="640"/>
                  <w:marRight w:val="0"/>
                  <w:marTop w:val="0"/>
                  <w:marBottom w:val="0"/>
                  <w:divBdr>
                    <w:top w:val="none" w:sz="0" w:space="0" w:color="auto"/>
                    <w:left w:val="none" w:sz="0" w:space="0" w:color="auto"/>
                    <w:bottom w:val="none" w:sz="0" w:space="0" w:color="auto"/>
                    <w:right w:val="none" w:sz="0" w:space="0" w:color="auto"/>
                  </w:divBdr>
                </w:div>
                <w:div w:id="494761984">
                  <w:marLeft w:val="640"/>
                  <w:marRight w:val="0"/>
                  <w:marTop w:val="0"/>
                  <w:marBottom w:val="0"/>
                  <w:divBdr>
                    <w:top w:val="none" w:sz="0" w:space="0" w:color="auto"/>
                    <w:left w:val="none" w:sz="0" w:space="0" w:color="auto"/>
                    <w:bottom w:val="none" w:sz="0" w:space="0" w:color="auto"/>
                    <w:right w:val="none" w:sz="0" w:space="0" w:color="auto"/>
                  </w:divBdr>
                </w:div>
                <w:div w:id="600261541">
                  <w:marLeft w:val="640"/>
                  <w:marRight w:val="0"/>
                  <w:marTop w:val="0"/>
                  <w:marBottom w:val="0"/>
                  <w:divBdr>
                    <w:top w:val="none" w:sz="0" w:space="0" w:color="auto"/>
                    <w:left w:val="none" w:sz="0" w:space="0" w:color="auto"/>
                    <w:bottom w:val="none" w:sz="0" w:space="0" w:color="auto"/>
                    <w:right w:val="none" w:sz="0" w:space="0" w:color="auto"/>
                  </w:divBdr>
                </w:div>
                <w:div w:id="609900727">
                  <w:marLeft w:val="640"/>
                  <w:marRight w:val="0"/>
                  <w:marTop w:val="0"/>
                  <w:marBottom w:val="0"/>
                  <w:divBdr>
                    <w:top w:val="none" w:sz="0" w:space="0" w:color="auto"/>
                    <w:left w:val="none" w:sz="0" w:space="0" w:color="auto"/>
                    <w:bottom w:val="none" w:sz="0" w:space="0" w:color="auto"/>
                    <w:right w:val="none" w:sz="0" w:space="0" w:color="auto"/>
                  </w:divBdr>
                </w:div>
                <w:div w:id="639305519">
                  <w:marLeft w:val="640"/>
                  <w:marRight w:val="0"/>
                  <w:marTop w:val="0"/>
                  <w:marBottom w:val="0"/>
                  <w:divBdr>
                    <w:top w:val="none" w:sz="0" w:space="0" w:color="auto"/>
                    <w:left w:val="none" w:sz="0" w:space="0" w:color="auto"/>
                    <w:bottom w:val="none" w:sz="0" w:space="0" w:color="auto"/>
                    <w:right w:val="none" w:sz="0" w:space="0" w:color="auto"/>
                  </w:divBdr>
                </w:div>
                <w:div w:id="675499815">
                  <w:marLeft w:val="640"/>
                  <w:marRight w:val="0"/>
                  <w:marTop w:val="0"/>
                  <w:marBottom w:val="0"/>
                  <w:divBdr>
                    <w:top w:val="none" w:sz="0" w:space="0" w:color="auto"/>
                    <w:left w:val="none" w:sz="0" w:space="0" w:color="auto"/>
                    <w:bottom w:val="none" w:sz="0" w:space="0" w:color="auto"/>
                    <w:right w:val="none" w:sz="0" w:space="0" w:color="auto"/>
                  </w:divBdr>
                </w:div>
                <w:div w:id="689911459">
                  <w:marLeft w:val="640"/>
                  <w:marRight w:val="0"/>
                  <w:marTop w:val="0"/>
                  <w:marBottom w:val="0"/>
                  <w:divBdr>
                    <w:top w:val="none" w:sz="0" w:space="0" w:color="auto"/>
                    <w:left w:val="none" w:sz="0" w:space="0" w:color="auto"/>
                    <w:bottom w:val="none" w:sz="0" w:space="0" w:color="auto"/>
                    <w:right w:val="none" w:sz="0" w:space="0" w:color="auto"/>
                  </w:divBdr>
                </w:div>
                <w:div w:id="719478669">
                  <w:marLeft w:val="640"/>
                  <w:marRight w:val="0"/>
                  <w:marTop w:val="0"/>
                  <w:marBottom w:val="0"/>
                  <w:divBdr>
                    <w:top w:val="none" w:sz="0" w:space="0" w:color="auto"/>
                    <w:left w:val="none" w:sz="0" w:space="0" w:color="auto"/>
                    <w:bottom w:val="none" w:sz="0" w:space="0" w:color="auto"/>
                    <w:right w:val="none" w:sz="0" w:space="0" w:color="auto"/>
                  </w:divBdr>
                </w:div>
                <w:div w:id="727655762">
                  <w:marLeft w:val="640"/>
                  <w:marRight w:val="0"/>
                  <w:marTop w:val="0"/>
                  <w:marBottom w:val="0"/>
                  <w:divBdr>
                    <w:top w:val="none" w:sz="0" w:space="0" w:color="auto"/>
                    <w:left w:val="none" w:sz="0" w:space="0" w:color="auto"/>
                    <w:bottom w:val="none" w:sz="0" w:space="0" w:color="auto"/>
                    <w:right w:val="none" w:sz="0" w:space="0" w:color="auto"/>
                  </w:divBdr>
                </w:div>
                <w:div w:id="778644572">
                  <w:marLeft w:val="640"/>
                  <w:marRight w:val="0"/>
                  <w:marTop w:val="0"/>
                  <w:marBottom w:val="0"/>
                  <w:divBdr>
                    <w:top w:val="none" w:sz="0" w:space="0" w:color="auto"/>
                    <w:left w:val="none" w:sz="0" w:space="0" w:color="auto"/>
                    <w:bottom w:val="none" w:sz="0" w:space="0" w:color="auto"/>
                    <w:right w:val="none" w:sz="0" w:space="0" w:color="auto"/>
                  </w:divBdr>
                </w:div>
                <w:div w:id="833254462">
                  <w:marLeft w:val="640"/>
                  <w:marRight w:val="0"/>
                  <w:marTop w:val="0"/>
                  <w:marBottom w:val="0"/>
                  <w:divBdr>
                    <w:top w:val="none" w:sz="0" w:space="0" w:color="auto"/>
                    <w:left w:val="none" w:sz="0" w:space="0" w:color="auto"/>
                    <w:bottom w:val="none" w:sz="0" w:space="0" w:color="auto"/>
                    <w:right w:val="none" w:sz="0" w:space="0" w:color="auto"/>
                  </w:divBdr>
                </w:div>
                <w:div w:id="857500782">
                  <w:marLeft w:val="640"/>
                  <w:marRight w:val="0"/>
                  <w:marTop w:val="0"/>
                  <w:marBottom w:val="0"/>
                  <w:divBdr>
                    <w:top w:val="none" w:sz="0" w:space="0" w:color="auto"/>
                    <w:left w:val="none" w:sz="0" w:space="0" w:color="auto"/>
                    <w:bottom w:val="none" w:sz="0" w:space="0" w:color="auto"/>
                    <w:right w:val="none" w:sz="0" w:space="0" w:color="auto"/>
                  </w:divBdr>
                </w:div>
                <w:div w:id="865366482">
                  <w:marLeft w:val="640"/>
                  <w:marRight w:val="0"/>
                  <w:marTop w:val="0"/>
                  <w:marBottom w:val="0"/>
                  <w:divBdr>
                    <w:top w:val="none" w:sz="0" w:space="0" w:color="auto"/>
                    <w:left w:val="none" w:sz="0" w:space="0" w:color="auto"/>
                    <w:bottom w:val="none" w:sz="0" w:space="0" w:color="auto"/>
                    <w:right w:val="none" w:sz="0" w:space="0" w:color="auto"/>
                  </w:divBdr>
                </w:div>
                <w:div w:id="866338001">
                  <w:marLeft w:val="640"/>
                  <w:marRight w:val="0"/>
                  <w:marTop w:val="0"/>
                  <w:marBottom w:val="0"/>
                  <w:divBdr>
                    <w:top w:val="none" w:sz="0" w:space="0" w:color="auto"/>
                    <w:left w:val="none" w:sz="0" w:space="0" w:color="auto"/>
                    <w:bottom w:val="none" w:sz="0" w:space="0" w:color="auto"/>
                    <w:right w:val="none" w:sz="0" w:space="0" w:color="auto"/>
                  </w:divBdr>
                </w:div>
                <w:div w:id="875435826">
                  <w:marLeft w:val="640"/>
                  <w:marRight w:val="0"/>
                  <w:marTop w:val="0"/>
                  <w:marBottom w:val="0"/>
                  <w:divBdr>
                    <w:top w:val="none" w:sz="0" w:space="0" w:color="auto"/>
                    <w:left w:val="none" w:sz="0" w:space="0" w:color="auto"/>
                    <w:bottom w:val="none" w:sz="0" w:space="0" w:color="auto"/>
                    <w:right w:val="none" w:sz="0" w:space="0" w:color="auto"/>
                  </w:divBdr>
                </w:div>
                <w:div w:id="909005029">
                  <w:marLeft w:val="640"/>
                  <w:marRight w:val="0"/>
                  <w:marTop w:val="0"/>
                  <w:marBottom w:val="0"/>
                  <w:divBdr>
                    <w:top w:val="none" w:sz="0" w:space="0" w:color="auto"/>
                    <w:left w:val="none" w:sz="0" w:space="0" w:color="auto"/>
                    <w:bottom w:val="none" w:sz="0" w:space="0" w:color="auto"/>
                    <w:right w:val="none" w:sz="0" w:space="0" w:color="auto"/>
                  </w:divBdr>
                </w:div>
                <w:div w:id="991524119">
                  <w:marLeft w:val="640"/>
                  <w:marRight w:val="0"/>
                  <w:marTop w:val="0"/>
                  <w:marBottom w:val="0"/>
                  <w:divBdr>
                    <w:top w:val="none" w:sz="0" w:space="0" w:color="auto"/>
                    <w:left w:val="none" w:sz="0" w:space="0" w:color="auto"/>
                    <w:bottom w:val="none" w:sz="0" w:space="0" w:color="auto"/>
                    <w:right w:val="none" w:sz="0" w:space="0" w:color="auto"/>
                  </w:divBdr>
                </w:div>
                <w:div w:id="992490351">
                  <w:marLeft w:val="640"/>
                  <w:marRight w:val="0"/>
                  <w:marTop w:val="0"/>
                  <w:marBottom w:val="0"/>
                  <w:divBdr>
                    <w:top w:val="none" w:sz="0" w:space="0" w:color="auto"/>
                    <w:left w:val="none" w:sz="0" w:space="0" w:color="auto"/>
                    <w:bottom w:val="none" w:sz="0" w:space="0" w:color="auto"/>
                    <w:right w:val="none" w:sz="0" w:space="0" w:color="auto"/>
                  </w:divBdr>
                </w:div>
                <w:div w:id="1008945478">
                  <w:marLeft w:val="640"/>
                  <w:marRight w:val="0"/>
                  <w:marTop w:val="0"/>
                  <w:marBottom w:val="0"/>
                  <w:divBdr>
                    <w:top w:val="none" w:sz="0" w:space="0" w:color="auto"/>
                    <w:left w:val="none" w:sz="0" w:space="0" w:color="auto"/>
                    <w:bottom w:val="none" w:sz="0" w:space="0" w:color="auto"/>
                    <w:right w:val="none" w:sz="0" w:space="0" w:color="auto"/>
                  </w:divBdr>
                </w:div>
                <w:div w:id="1043287602">
                  <w:marLeft w:val="640"/>
                  <w:marRight w:val="0"/>
                  <w:marTop w:val="0"/>
                  <w:marBottom w:val="0"/>
                  <w:divBdr>
                    <w:top w:val="none" w:sz="0" w:space="0" w:color="auto"/>
                    <w:left w:val="none" w:sz="0" w:space="0" w:color="auto"/>
                    <w:bottom w:val="none" w:sz="0" w:space="0" w:color="auto"/>
                    <w:right w:val="none" w:sz="0" w:space="0" w:color="auto"/>
                  </w:divBdr>
                </w:div>
                <w:div w:id="1052341517">
                  <w:marLeft w:val="640"/>
                  <w:marRight w:val="0"/>
                  <w:marTop w:val="0"/>
                  <w:marBottom w:val="0"/>
                  <w:divBdr>
                    <w:top w:val="none" w:sz="0" w:space="0" w:color="auto"/>
                    <w:left w:val="none" w:sz="0" w:space="0" w:color="auto"/>
                    <w:bottom w:val="none" w:sz="0" w:space="0" w:color="auto"/>
                    <w:right w:val="none" w:sz="0" w:space="0" w:color="auto"/>
                  </w:divBdr>
                </w:div>
                <w:div w:id="1129980842">
                  <w:marLeft w:val="640"/>
                  <w:marRight w:val="0"/>
                  <w:marTop w:val="0"/>
                  <w:marBottom w:val="0"/>
                  <w:divBdr>
                    <w:top w:val="none" w:sz="0" w:space="0" w:color="auto"/>
                    <w:left w:val="none" w:sz="0" w:space="0" w:color="auto"/>
                    <w:bottom w:val="none" w:sz="0" w:space="0" w:color="auto"/>
                    <w:right w:val="none" w:sz="0" w:space="0" w:color="auto"/>
                  </w:divBdr>
                </w:div>
                <w:div w:id="1185366731">
                  <w:marLeft w:val="640"/>
                  <w:marRight w:val="0"/>
                  <w:marTop w:val="0"/>
                  <w:marBottom w:val="0"/>
                  <w:divBdr>
                    <w:top w:val="none" w:sz="0" w:space="0" w:color="auto"/>
                    <w:left w:val="none" w:sz="0" w:space="0" w:color="auto"/>
                    <w:bottom w:val="none" w:sz="0" w:space="0" w:color="auto"/>
                    <w:right w:val="none" w:sz="0" w:space="0" w:color="auto"/>
                  </w:divBdr>
                </w:div>
                <w:div w:id="1397436679">
                  <w:marLeft w:val="640"/>
                  <w:marRight w:val="0"/>
                  <w:marTop w:val="0"/>
                  <w:marBottom w:val="0"/>
                  <w:divBdr>
                    <w:top w:val="none" w:sz="0" w:space="0" w:color="auto"/>
                    <w:left w:val="none" w:sz="0" w:space="0" w:color="auto"/>
                    <w:bottom w:val="none" w:sz="0" w:space="0" w:color="auto"/>
                    <w:right w:val="none" w:sz="0" w:space="0" w:color="auto"/>
                  </w:divBdr>
                </w:div>
                <w:div w:id="1585801173">
                  <w:marLeft w:val="640"/>
                  <w:marRight w:val="0"/>
                  <w:marTop w:val="0"/>
                  <w:marBottom w:val="0"/>
                  <w:divBdr>
                    <w:top w:val="none" w:sz="0" w:space="0" w:color="auto"/>
                    <w:left w:val="none" w:sz="0" w:space="0" w:color="auto"/>
                    <w:bottom w:val="none" w:sz="0" w:space="0" w:color="auto"/>
                    <w:right w:val="none" w:sz="0" w:space="0" w:color="auto"/>
                  </w:divBdr>
                </w:div>
                <w:div w:id="1618096232">
                  <w:marLeft w:val="640"/>
                  <w:marRight w:val="0"/>
                  <w:marTop w:val="0"/>
                  <w:marBottom w:val="0"/>
                  <w:divBdr>
                    <w:top w:val="none" w:sz="0" w:space="0" w:color="auto"/>
                    <w:left w:val="none" w:sz="0" w:space="0" w:color="auto"/>
                    <w:bottom w:val="none" w:sz="0" w:space="0" w:color="auto"/>
                    <w:right w:val="none" w:sz="0" w:space="0" w:color="auto"/>
                  </w:divBdr>
                </w:div>
                <w:div w:id="1662272028">
                  <w:marLeft w:val="640"/>
                  <w:marRight w:val="0"/>
                  <w:marTop w:val="0"/>
                  <w:marBottom w:val="0"/>
                  <w:divBdr>
                    <w:top w:val="none" w:sz="0" w:space="0" w:color="auto"/>
                    <w:left w:val="none" w:sz="0" w:space="0" w:color="auto"/>
                    <w:bottom w:val="none" w:sz="0" w:space="0" w:color="auto"/>
                    <w:right w:val="none" w:sz="0" w:space="0" w:color="auto"/>
                  </w:divBdr>
                </w:div>
                <w:div w:id="1748847732">
                  <w:marLeft w:val="640"/>
                  <w:marRight w:val="0"/>
                  <w:marTop w:val="0"/>
                  <w:marBottom w:val="0"/>
                  <w:divBdr>
                    <w:top w:val="none" w:sz="0" w:space="0" w:color="auto"/>
                    <w:left w:val="none" w:sz="0" w:space="0" w:color="auto"/>
                    <w:bottom w:val="none" w:sz="0" w:space="0" w:color="auto"/>
                    <w:right w:val="none" w:sz="0" w:space="0" w:color="auto"/>
                  </w:divBdr>
                </w:div>
                <w:div w:id="1782601744">
                  <w:marLeft w:val="640"/>
                  <w:marRight w:val="0"/>
                  <w:marTop w:val="0"/>
                  <w:marBottom w:val="0"/>
                  <w:divBdr>
                    <w:top w:val="none" w:sz="0" w:space="0" w:color="auto"/>
                    <w:left w:val="none" w:sz="0" w:space="0" w:color="auto"/>
                    <w:bottom w:val="none" w:sz="0" w:space="0" w:color="auto"/>
                    <w:right w:val="none" w:sz="0" w:space="0" w:color="auto"/>
                  </w:divBdr>
                </w:div>
                <w:div w:id="1793596731">
                  <w:marLeft w:val="640"/>
                  <w:marRight w:val="0"/>
                  <w:marTop w:val="0"/>
                  <w:marBottom w:val="0"/>
                  <w:divBdr>
                    <w:top w:val="none" w:sz="0" w:space="0" w:color="auto"/>
                    <w:left w:val="none" w:sz="0" w:space="0" w:color="auto"/>
                    <w:bottom w:val="none" w:sz="0" w:space="0" w:color="auto"/>
                    <w:right w:val="none" w:sz="0" w:space="0" w:color="auto"/>
                  </w:divBdr>
                </w:div>
                <w:div w:id="1895311100">
                  <w:marLeft w:val="640"/>
                  <w:marRight w:val="0"/>
                  <w:marTop w:val="0"/>
                  <w:marBottom w:val="0"/>
                  <w:divBdr>
                    <w:top w:val="none" w:sz="0" w:space="0" w:color="auto"/>
                    <w:left w:val="none" w:sz="0" w:space="0" w:color="auto"/>
                    <w:bottom w:val="none" w:sz="0" w:space="0" w:color="auto"/>
                    <w:right w:val="none" w:sz="0" w:space="0" w:color="auto"/>
                  </w:divBdr>
                </w:div>
                <w:div w:id="1953322695">
                  <w:marLeft w:val="640"/>
                  <w:marRight w:val="0"/>
                  <w:marTop w:val="0"/>
                  <w:marBottom w:val="0"/>
                  <w:divBdr>
                    <w:top w:val="none" w:sz="0" w:space="0" w:color="auto"/>
                    <w:left w:val="none" w:sz="0" w:space="0" w:color="auto"/>
                    <w:bottom w:val="none" w:sz="0" w:space="0" w:color="auto"/>
                    <w:right w:val="none" w:sz="0" w:space="0" w:color="auto"/>
                  </w:divBdr>
                </w:div>
                <w:div w:id="1999455306">
                  <w:marLeft w:val="640"/>
                  <w:marRight w:val="0"/>
                  <w:marTop w:val="0"/>
                  <w:marBottom w:val="0"/>
                  <w:divBdr>
                    <w:top w:val="none" w:sz="0" w:space="0" w:color="auto"/>
                    <w:left w:val="none" w:sz="0" w:space="0" w:color="auto"/>
                    <w:bottom w:val="none" w:sz="0" w:space="0" w:color="auto"/>
                    <w:right w:val="none" w:sz="0" w:space="0" w:color="auto"/>
                  </w:divBdr>
                </w:div>
                <w:div w:id="2012373619">
                  <w:marLeft w:val="640"/>
                  <w:marRight w:val="0"/>
                  <w:marTop w:val="0"/>
                  <w:marBottom w:val="0"/>
                  <w:divBdr>
                    <w:top w:val="none" w:sz="0" w:space="0" w:color="auto"/>
                    <w:left w:val="none" w:sz="0" w:space="0" w:color="auto"/>
                    <w:bottom w:val="none" w:sz="0" w:space="0" w:color="auto"/>
                    <w:right w:val="none" w:sz="0" w:space="0" w:color="auto"/>
                  </w:divBdr>
                </w:div>
                <w:div w:id="21027916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1420730">
          <w:marLeft w:val="640"/>
          <w:marRight w:val="0"/>
          <w:marTop w:val="0"/>
          <w:marBottom w:val="0"/>
          <w:divBdr>
            <w:top w:val="none" w:sz="0" w:space="0" w:color="auto"/>
            <w:left w:val="none" w:sz="0" w:space="0" w:color="auto"/>
            <w:bottom w:val="none" w:sz="0" w:space="0" w:color="auto"/>
            <w:right w:val="none" w:sz="0" w:space="0" w:color="auto"/>
          </w:divBdr>
        </w:div>
        <w:div w:id="1734346919">
          <w:marLeft w:val="640"/>
          <w:marRight w:val="0"/>
          <w:marTop w:val="0"/>
          <w:marBottom w:val="0"/>
          <w:divBdr>
            <w:top w:val="none" w:sz="0" w:space="0" w:color="auto"/>
            <w:left w:val="none" w:sz="0" w:space="0" w:color="auto"/>
            <w:bottom w:val="none" w:sz="0" w:space="0" w:color="auto"/>
            <w:right w:val="none" w:sz="0" w:space="0" w:color="auto"/>
          </w:divBdr>
        </w:div>
        <w:div w:id="1743335088">
          <w:marLeft w:val="640"/>
          <w:marRight w:val="0"/>
          <w:marTop w:val="0"/>
          <w:marBottom w:val="0"/>
          <w:divBdr>
            <w:top w:val="none" w:sz="0" w:space="0" w:color="auto"/>
            <w:left w:val="none" w:sz="0" w:space="0" w:color="auto"/>
            <w:bottom w:val="none" w:sz="0" w:space="0" w:color="auto"/>
            <w:right w:val="none" w:sz="0" w:space="0" w:color="auto"/>
          </w:divBdr>
        </w:div>
        <w:div w:id="1783188662">
          <w:marLeft w:val="640"/>
          <w:marRight w:val="0"/>
          <w:marTop w:val="0"/>
          <w:marBottom w:val="0"/>
          <w:divBdr>
            <w:top w:val="none" w:sz="0" w:space="0" w:color="auto"/>
            <w:left w:val="none" w:sz="0" w:space="0" w:color="auto"/>
            <w:bottom w:val="none" w:sz="0" w:space="0" w:color="auto"/>
            <w:right w:val="none" w:sz="0" w:space="0" w:color="auto"/>
          </w:divBdr>
        </w:div>
        <w:div w:id="1812290440">
          <w:marLeft w:val="640"/>
          <w:marRight w:val="0"/>
          <w:marTop w:val="0"/>
          <w:marBottom w:val="0"/>
          <w:divBdr>
            <w:top w:val="none" w:sz="0" w:space="0" w:color="auto"/>
            <w:left w:val="none" w:sz="0" w:space="0" w:color="auto"/>
            <w:bottom w:val="none" w:sz="0" w:space="0" w:color="auto"/>
            <w:right w:val="none" w:sz="0" w:space="0" w:color="auto"/>
          </w:divBdr>
        </w:div>
        <w:div w:id="1880848542">
          <w:marLeft w:val="640"/>
          <w:marRight w:val="0"/>
          <w:marTop w:val="0"/>
          <w:marBottom w:val="0"/>
          <w:divBdr>
            <w:top w:val="none" w:sz="0" w:space="0" w:color="auto"/>
            <w:left w:val="none" w:sz="0" w:space="0" w:color="auto"/>
            <w:bottom w:val="none" w:sz="0" w:space="0" w:color="auto"/>
            <w:right w:val="none" w:sz="0" w:space="0" w:color="auto"/>
          </w:divBdr>
        </w:div>
        <w:div w:id="1904487224">
          <w:marLeft w:val="640"/>
          <w:marRight w:val="0"/>
          <w:marTop w:val="0"/>
          <w:marBottom w:val="0"/>
          <w:divBdr>
            <w:top w:val="none" w:sz="0" w:space="0" w:color="auto"/>
            <w:left w:val="none" w:sz="0" w:space="0" w:color="auto"/>
            <w:bottom w:val="none" w:sz="0" w:space="0" w:color="auto"/>
            <w:right w:val="none" w:sz="0" w:space="0" w:color="auto"/>
          </w:divBdr>
        </w:div>
        <w:div w:id="1920289993">
          <w:marLeft w:val="640"/>
          <w:marRight w:val="0"/>
          <w:marTop w:val="0"/>
          <w:marBottom w:val="0"/>
          <w:divBdr>
            <w:top w:val="none" w:sz="0" w:space="0" w:color="auto"/>
            <w:left w:val="none" w:sz="0" w:space="0" w:color="auto"/>
            <w:bottom w:val="none" w:sz="0" w:space="0" w:color="auto"/>
            <w:right w:val="none" w:sz="0" w:space="0" w:color="auto"/>
          </w:divBdr>
        </w:div>
        <w:div w:id="1961649205">
          <w:marLeft w:val="640"/>
          <w:marRight w:val="0"/>
          <w:marTop w:val="0"/>
          <w:marBottom w:val="0"/>
          <w:divBdr>
            <w:top w:val="none" w:sz="0" w:space="0" w:color="auto"/>
            <w:left w:val="none" w:sz="0" w:space="0" w:color="auto"/>
            <w:bottom w:val="none" w:sz="0" w:space="0" w:color="auto"/>
            <w:right w:val="none" w:sz="0" w:space="0" w:color="auto"/>
          </w:divBdr>
        </w:div>
        <w:div w:id="1962689957">
          <w:marLeft w:val="640"/>
          <w:marRight w:val="0"/>
          <w:marTop w:val="0"/>
          <w:marBottom w:val="0"/>
          <w:divBdr>
            <w:top w:val="none" w:sz="0" w:space="0" w:color="auto"/>
            <w:left w:val="none" w:sz="0" w:space="0" w:color="auto"/>
            <w:bottom w:val="none" w:sz="0" w:space="0" w:color="auto"/>
            <w:right w:val="none" w:sz="0" w:space="0" w:color="auto"/>
          </w:divBdr>
        </w:div>
        <w:div w:id="1965500983">
          <w:marLeft w:val="640"/>
          <w:marRight w:val="0"/>
          <w:marTop w:val="0"/>
          <w:marBottom w:val="0"/>
          <w:divBdr>
            <w:top w:val="none" w:sz="0" w:space="0" w:color="auto"/>
            <w:left w:val="none" w:sz="0" w:space="0" w:color="auto"/>
            <w:bottom w:val="none" w:sz="0" w:space="0" w:color="auto"/>
            <w:right w:val="none" w:sz="0" w:space="0" w:color="auto"/>
          </w:divBdr>
        </w:div>
        <w:div w:id="1971473967">
          <w:marLeft w:val="640"/>
          <w:marRight w:val="0"/>
          <w:marTop w:val="0"/>
          <w:marBottom w:val="0"/>
          <w:divBdr>
            <w:top w:val="none" w:sz="0" w:space="0" w:color="auto"/>
            <w:left w:val="none" w:sz="0" w:space="0" w:color="auto"/>
            <w:bottom w:val="none" w:sz="0" w:space="0" w:color="auto"/>
            <w:right w:val="none" w:sz="0" w:space="0" w:color="auto"/>
          </w:divBdr>
        </w:div>
        <w:div w:id="2080592403">
          <w:marLeft w:val="640"/>
          <w:marRight w:val="0"/>
          <w:marTop w:val="0"/>
          <w:marBottom w:val="0"/>
          <w:divBdr>
            <w:top w:val="none" w:sz="0" w:space="0" w:color="auto"/>
            <w:left w:val="none" w:sz="0" w:space="0" w:color="auto"/>
            <w:bottom w:val="none" w:sz="0" w:space="0" w:color="auto"/>
            <w:right w:val="none" w:sz="0" w:space="0" w:color="auto"/>
          </w:divBdr>
        </w:div>
        <w:div w:id="2083990850">
          <w:marLeft w:val="640"/>
          <w:marRight w:val="0"/>
          <w:marTop w:val="0"/>
          <w:marBottom w:val="0"/>
          <w:divBdr>
            <w:top w:val="none" w:sz="0" w:space="0" w:color="auto"/>
            <w:left w:val="none" w:sz="0" w:space="0" w:color="auto"/>
            <w:bottom w:val="none" w:sz="0" w:space="0" w:color="auto"/>
            <w:right w:val="none" w:sz="0" w:space="0" w:color="auto"/>
          </w:divBdr>
        </w:div>
        <w:div w:id="2099330381">
          <w:marLeft w:val="640"/>
          <w:marRight w:val="0"/>
          <w:marTop w:val="0"/>
          <w:marBottom w:val="0"/>
          <w:divBdr>
            <w:top w:val="none" w:sz="0" w:space="0" w:color="auto"/>
            <w:left w:val="none" w:sz="0" w:space="0" w:color="auto"/>
            <w:bottom w:val="none" w:sz="0" w:space="0" w:color="auto"/>
            <w:right w:val="none" w:sz="0" w:space="0" w:color="auto"/>
          </w:divBdr>
        </w:div>
      </w:divsChild>
    </w:div>
    <w:div w:id="174001136">
      <w:bodyDiv w:val="1"/>
      <w:marLeft w:val="0"/>
      <w:marRight w:val="0"/>
      <w:marTop w:val="0"/>
      <w:marBottom w:val="0"/>
      <w:divBdr>
        <w:top w:val="none" w:sz="0" w:space="0" w:color="auto"/>
        <w:left w:val="none" w:sz="0" w:space="0" w:color="auto"/>
        <w:bottom w:val="none" w:sz="0" w:space="0" w:color="auto"/>
        <w:right w:val="none" w:sz="0" w:space="0" w:color="auto"/>
      </w:divBdr>
      <w:divsChild>
        <w:div w:id="36392102">
          <w:marLeft w:val="640"/>
          <w:marRight w:val="0"/>
          <w:marTop w:val="0"/>
          <w:marBottom w:val="0"/>
          <w:divBdr>
            <w:top w:val="none" w:sz="0" w:space="0" w:color="auto"/>
            <w:left w:val="none" w:sz="0" w:space="0" w:color="auto"/>
            <w:bottom w:val="none" w:sz="0" w:space="0" w:color="auto"/>
            <w:right w:val="none" w:sz="0" w:space="0" w:color="auto"/>
          </w:divBdr>
        </w:div>
        <w:div w:id="49354241">
          <w:marLeft w:val="640"/>
          <w:marRight w:val="0"/>
          <w:marTop w:val="0"/>
          <w:marBottom w:val="0"/>
          <w:divBdr>
            <w:top w:val="none" w:sz="0" w:space="0" w:color="auto"/>
            <w:left w:val="none" w:sz="0" w:space="0" w:color="auto"/>
            <w:bottom w:val="none" w:sz="0" w:space="0" w:color="auto"/>
            <w:right w:val="none" w:sz="0" w:space="0" w:color="auto"/>
          </w:divBdr>
        </w:div>
        <w:div w:id="50732907">
          <w:marLeft w:val="640"/>
          <w:marRight w:val="0"/>
          <w:marTop w:val="0"/>
          <w:marBottom w:val="0"/>
          <w:divBdr>
            <w:top w:val="none" w:sz="0" w:space="0" w:color="auto"/>
            <w:left w:val="none" w:sz="0" w:space="0" w:color="auto"/>
            <w:bottom w:val="none" w:sz="0" w:space="0" w:color="auto"/>
            <w:right w:val="none" w:sz="0" w:space="0" w:color="auto"/>
          </w:divBdr>
        </w:div>
        <w:div w:id="77295637">
          <w:marLeft w:val="640"/>
          <w:marRight w:val="0"/>
          <w:marTop w:val="0"/>
          <w:marBottom w:val="0"/>
          <w:divBdr>
            <w:top w:val="none" w:sz="0" w:space="0" w:color="auto"/>
            <w:left w:val="none" w:sz="0" w:space="0" w:color="auto"/>
            <w:bottom w:val="none" w:sz="0" w:space="0" w:color="auto"/>
            <w:right w:val="none" w:sz="0" w:space="0" w:color="auto"/>
          </w:divBdr>
        </w:div>
        <w:div w:id="83887122">
          <w:marLeft w:val="640"/>
          <w:marRight w:val="0"/>
          <w:marTop w:val="0"/>
          <w:marBottom w:val="0"/>
          <w:divBdr>
            <w:top w:val="none" w:sz="0" w:space="0" w:color="auto"/>
            <w:left w:val="none" w:sz="0" w:space="0" w:color="auto"/>
            <w:bottom w:val="none" w:sz="0" w:space="0" w:color="auto"/>
            <w:right w:val="none" w:sz="0" w:space="0" w:color="auto"/>
          </w:divBdr>
        </w:div>
        <w:div w:id="175853412">
          <w:marLeft w:val="640"/>
          <w:marRight w:val="0"/>
          <w:marTop w:val="0"/>
          <w:marBottom w:val="0"/>
          <w:divBdr>
            <w:top w:val="none" w:sz="0" w:space="0" w:color="auto"/>
            <w:left w:val="none" w:sz="0" w:space="0" w:color="auto"/>
            <w:bottom w:val="none" w:sz="0" w:space="0" w:color="auto"/>
            <w:right w:val="none" w:sz="0" w:space="0" w:color="auto"/>
          </w:divBdr>
        </w:div>
        <w:div w:id="178474105">
          <w:marLeft w:val="640"/>
          <w:marRight w:val="0"/>
          <w:marTop w:val="0"/>
          <w:marBottom w:val="0"/>
          <w:divBdr>
            <w:top w:val="none" w:sz="0" w:space="0" w:color="auto"/>
            <w:left w:val="none" w:sz="0" w:space="0" w:color="auto"/>
            <w:bottom w:val="none" w:sz="0" w:space="0" w:color="auto"/>
            <w:right w:val="none" w:sz="0" w:space="0" w:color="auto"/>
          </w:divBdr>
        </w:div>
        <w:div w:id="196502579">
          <w:marLeft w:val="640"/>
          <w:marRight w:val="0"/>
          <w:marTop w:val="0"/>
          <w:marBottom w:val="0"/>
          <w:divBdr>
            <w:top w:val="none" w:sz="0" w:space="0" w:color="auto"/>
            <w:left w:val="none" w:sz="0" w:space="0" w:color="auto"/>
            <w:bottom w:val="none" w:sz="0" w:space="0" w:color="auto"/>
            <w:right w:val="none" w:sz="0" w:space="0" w:color="auto"/>
          </w:divBdr>
        </w:div>
        <w:div w:id="245311741">
          <w:marLeft w:val="640"/>
          <w:marRight w:val="0"/>
          <w:marTop w:val="0"/>
          <w:marBottom w:val="0"/>
          <w:divBdr>
            <w:top w:val="none" w:sz="0" w:space="0" w:color="auto"/>
            <w:left w:val="none" w:sz="0" w:space="0" w:color="auto"/>
            <w:bottom w:val="none" w:sz="0" w:space="0" w:color="auto"/>
            <w:right w:val="none" w:sz="0" w:space="0" w:color="auto"/>
          </w:divBdr>
        </w:div>
        <w:div w:id="266157222">
          <w:marLeft w:val="640"/>
          <w:marRight w:val="0"/>
          <w:marTop w:val="0"/>
          <w:marBottom w:val="0"/>
          <w:divBdr>
            <w:top w:val="none" w:sz="0" w:space="0" w:color="auto"/>
            <w:left w:val="none" w:sz="0" w:space="0" w:color="auto"/>
            <w:bottom w:val="none" w:sz="0" w:space="0" w:color="auto"/>
            <w:right w:val="none" w:sz="0" w:space="0" w:color="auto"/>
          </w:divBdr>
        </w:div>
        <w:div w:id="349139932">
          <w:marLeft w:val="640"/>
          <w:marRight w:val="0"/>
          <w:marTop w:val="0"/>
          <w:marBottom w:val="0"/>
          <w:divBdr>
            <w:top w:val="none" w:sz="0" w:space="0" w:color="auto"/>
            <w:left w:val="none" w:sz="0" w:space="0" w:color="auto"/>
            <w:bottom w:val="none" w:sz="0" w:space="0" w:color="auto"/>
            <w:right w:val="none" w:sz="0" w:space="0" w:color="auto"/>
          </w:divBdr>
        </w:div>
        <w:div w:id="448551647">
          <w:marLeft w:val="640"/>
          <w:marRight w:val="0"/>
          <w:marTop w:val="0"/>
          <w:marBottom w:val="0"/>
          <w:divBdr>
            <w:top w:val="none" w:sz="0" w:space="0" w:color="auto"/>
            <w:left w:val="none" w:sz="0" w:space="0" w:color="auto"/>
            <w:bottom w:val="none" w:sz="0" w:space="0" w:color="auto"/>
            <w:right w:val="none" w:sz="0" w:space="0" w:color="auto"/>
          </w:divBdr>
        </w:div>
        <w:div w:id="481774713">
          <w:marLeft w:val="640"/>
          <w:marRight w:val="0"/>
          <w:marTop w:val="0"/>
          <w:marBottom w:val="0"/>
          <w:divBdr>
            <w:top w:val="none" w:sz="0" w:space="0" w:color="auto"/>
            <w:left w:val="none" w:sz="0" w:space="0" w:color="auto"/>
            <w:bottom w:val="none" w:sz="0" w:space="0" w:color="auto"/>
            <w:right w:val="none" w:sz="0" w:space="0" w:color="auto"/>
          </w:divBdr>
        </w:div>
        <w:div w:id="510723918">
          <w:marLeft w:val="640"/>
          <w:marRight w:val="0"/>
          <w:marTop w:val="0"/>
          <w:marBottom w:val="0"/>
          <w:divBdr>
            <w:top w:val="none" w:sz="0" w:space="0" w:color="auto"/>
            <w:left w:val="none" w:sz="0" w:space="0" w:color="auto"/>
            <w:bottom w:val="none" w:sz="0" w:space="0" w:color="auto"/>
            <w:right w:val="none" w:sz="0" w:space="0" w:color="auto"/>
          </w:divBdr>
        </w:div>
        <w:div w:id="519707312">
          <w:marLeft w:val="640"/>
          <w:marRight w:val="0"/>
          <w:marTop w:val="0"/>
          <w:marBottom w:val="0"/>
          <w:divBdr>
            <w:top w:val="none" w:sz="0" w:space="0" w:color="auto"/>
            <w:left w:val="none" w:sz="0" w:space="0" w:color="auto"/>
            <w:bottom w:val="none" w:sz="0" w:space="0" w:color="auto"/>
            <w:right w:val="none" w:sz="0" w:space="0" w:color="auto"/>
          </w:divBdr>
        </w:div>
        <w:div w:id="532350177">
          <w:marLeft w:val="640"/>
          <w:marRight w:val="0"/>
          <w:marTop w:val="0"/>
          <w:marBottom w:val="0"/>
          <w:divBdr>
            <w:top w:val="none" w:sz="0" w:space="0" w:color="auto"/>
            <w:left w:val="none" w:sz="0" w:space="0" w:color="auto"/>
            <w:bottom w:val="none" w:sz="0" w:space="0" w:color="auto"/>
            <w:right w:val="none" w:sz="0" w:space="0" w:color="auto"/>
          </w:divBdr>
        </w:div>
        <w:div w:id="565380246">
          <w:marLeft w:val="640"/>
          <w:marRight w:val="0"/>
          <w:marTop w:val="0"/>
          <w:marBottom w:val="0"/>
          <w:divBdr>
            <w:top w:val="none" w:sz="0" w:space="0" w:color="auto"/>
            <w:left w:val="none" w:sz="0" w:space="0" w:color="auto"/>
            <w:bottom w:val="none" w:sz="0" w:space="0" w:color="auto"/>
            <w:right w:val="none" w:sz="0" w:space="0" w:color="auto"/>
          </w:divBdr>
        </w:div>
        <w:div w:id="620722589">
          <w:marLeft w:val="640"/>
          <w:marRight w:val="0"/>
          <w:marTop w:val="0"/>
          <w:marBottom w:val="0"/>
          <w:divBdr>
            <w:top w:val="none" w:sz="0" w:space="0" w:color="auto"/>
            <w:left w:val="none" w:sz="0" w:space="0" w:color="auto"/>
            <w:bottom w:val="none" w:sz="0" w:space="0" w:color="auto"/>
            <w:right w:val="none" w:sz="0" w:space="0" w:color="auto"/>
          </w:divBdr>
        </w:div>
        <w:div w:id="645428320">
          <w:marLeft w:val="640"/>
          <w:marRight w:val="0"/>
          <w:marTop w:val="0"/>
          <w:marBottom w:val="0"/>
          <w:divBdr>
            <w:top w:val="none" w:sz="0" w:space="0" w:color="auto"/>
            <w:left w:val="none" w:sz="0" w:space="0" w:color="auto"/>
            <w:bottom w:val="none" w:sz="0" w:space="0" w:color="auto"/>
            <w:right w:val="none" w:sz="0" w:space="0" w:color="auto"/>
          </w:divBdr>
        </w:div>
        <w:div w:id="674190437">
          <w:marLeft w:val="640"/>
          <w:marRight w:val="0"/>
          <w:marTop w:val="0"/>
          <w:marBottom w:val="0"/>
          <w:divBdr>
            <w:top w:val="none" w:sz="0" w:space="0" w:color="auto"/>
            <w:left w:val="none" w:sz="0" w:space="0" w:color="auto"/>
            <w:bottom w:val="none" w:sz="0" w:space="0" w:color="auto"/>
            <w:right w:val="none" w:sz="0" w:space="0" w:color="auto"/>
          </w:divBdr>
        </w:div>
        <w:div w:id="675421434">
          <w:marLeft w:val="640"/>
          <w:marRight w:val="0"/>
          <w:marTop w:val="0"/>
          <w:marBottom w:val="0"/>
          <w:divBdr>
            <w:top w:val="none" w:sz="0" w:space="0" w:color="auto"/>
            <w:left w:val="none" w:sz="0" w:space="0" w:color="auto"/>
            <w:bottom w:val="none" w:sz="0" w:space="0" w:color="auto"/>
            <w:right w:val="none" w:sz="0" w:space="0" w:color="auto"/>
          </w:divBdr>
        </w:div>
        <w:div w:id="759259357">
          <w:marLeft w:val="640"/>
          <w:marRight w:val="0"/>
          <w:marTop w:val="0"/>
          <w:marBottom w:val="0"/>
          <w:divBdr>
            <w:top w:val="none" w:sz="0" w:space="0" w:color="auto"/>
            <w:left w:val="none" w:sz="0" w:space="0" w:color="auto"/>
            <w:bottom w:val="none" w:sz="0" w:space="0" w:color="auto"/>
            <w:right w:val="none" w:sz="0" w:space="0" w:color="auto"/>
          </w:divBdr>
        </w:div>
        <w:div w:id="822622514">
          <w:marLeft w:val="640"/>
          <w:marRight w:val="0"/>
          <w:marTop w:val="0"/>
          <w:marBottom w:val="0"/>
          <w:divBdr>
            <w:top w:val="none" w:sz="0" w:space="0" w:color="auto"/>
            <w:left w:val="none" w:sz="0" w:space="0" w:color="auto"/>
            <w:bottom w:val="none" w:sz="0" w:space="0" w:color="auto"/>
            <w:right w:val="none" w:sz="0" w:space="0" w:color="auto"/>
          </w:divBdr>
        </w:div>
        <w:div w:id="961033790">
          <w:marLeft w:val="640"/>
          <w:marRight w:val="0"/>
          <w:marTop w:val="0"/>
          <w:marBottom w:val="0"/>
          <w:divBdr>
            <w:top w:val="none" w:sz="0" w:space="0" w:color="auto"/>
            <w:left w:val="none" w:sz="0" w:space="0" w:color="auto"/>
            <w:bottom w:val="none" w:sz="0" w:space="0" w:color="auto"/>
            <w:right w:val="none" w:sz="0" w:space="0" w:color="auto"/>
          </w:divBdr>
        </w:div>
        <w:div w:id="966395845">
          <w:marLeft w:val="640"/>
          <w:marRight w:val="0"/>
          <w:marTop w:val="0"/>
          <w:marBottom w:val="0"/>
          <w:divBdr>
            <w:top w:val="none" w:sz="0" w:space="0" w:color="auto"/>
            <w:left w:val="none" w:sz="0" w:space="0" w:color="auto"/>
            <w:bottom w:val="none" w:sz="0" w:space="0" w:color="auto"/>
            <w:right w:val="none" w:sz="0" w:space="0" w:color="auto"/>
          </w:divBdr>
        </w:div>
        <w:div w:id="968316055">
          <w:marLeft w:val="640"/>
          <w:marRight w:val="0"/>
          <w:marTop w:val="0"/>
          <w:marBottom w:val="0"/>
          <w:divBdr>
            <w:top w:val="none" w:sz="0" w:space="0" w:color="auto"/>
            <w:left w:val="none" w:sz="0" w:space="0" w:color="auto"/>
            <w:bottom w:val="none" w:sz="0" w:space="0" w:color="auto"/>
            <w:right w:val="none" w:sz="0" w:space="0" w:color="auto"/>
          </w:divBdr>
        </w:div>
        <w:div w:id="979574340">
          <w:marLeft w:val="640"/>
          <w:marRight w:val="0"/>
          <w:marTop w:val="0"/>
          <w:marBottom w:val="0"/>
          <w:divBdr>
            <w:top w:val="none" w:sz="0" w:space="0" w:color="auto"/>
            <w:left w:val="none" w:sz="0" w:space="0" w:color="auto"/>
            <w:bottom w:val="none" w:sz="0" w:space="0" w:color="auto"/>
            <w:right w:val="none" w:sz="0" w:space="0" w:color="auto"/>
          </w:divBdr>
        </w:div>
        <w:div w:id="980501824">
          <w:marLeft w:val="640"/>
          <w:marRight w:val="0"/>
          <w:marTop w:val="0"/>
          <w:marBottom w:val="0"/>
          <w:divBdr>
            <w:top w:val="none" w:sz="0" w:space="0" w:color="auto"/>
            <w:left w:val="none" w:sz="0" w:space="0" w:color="auto"/>
            <w:bottom w:val="none" w:sz="0" w:space="0" w:color="auto"/>
            <w:right w:val="none" w:sz="0" w:space="0" w:color="auto"/>
          </w:divBdr>
        </w:div>
        <w:div w:id="980503764">
          <w:marLeft w:val="640"/>
          <w:marRight w:val="0"/>
          <w:marTop w:val="0"/>
          <w:marBottom w:val="0"/>
          <w:divBdr>
            <w:top w:val="none" w:sz="0" w:space="0" w:color="auto"/>
            <w:left w:val="none" w:sz="0" w:space="0" w:color="auto"/>
            <w:bottom w:val="none" w:sz="0" w:space="0" w:color="auto"/>
            <w:right w:val="none" w:sz="0" w:space="0" w:color="auto"/>
          </w:divBdr>
        </w:div>
        <w:div w:id="1000738010">
          <w:marLeft w:val="640"/>
          <w:marRight w:val="0"/>
          <w:marTop w:val="0"/>
          <w:marBottom w:val="0"/>
          <w:divBdr>
            <w:top w:val="none" w:sz="0" w:space="0" w:color="auto"/>
            <w:left w:val="none" w:sz="0" w:space="0" w:color="auto"/>
            <w:bottom w:val="none" w:sz="0" w:space="0" w:color="auto"/>
            <w:right w:val="none" w:sz="0" w:space="0" w:color="auto"/>
          </w:divBdr>
        </w:div>
        <w:div w:id="1019115523">
          <w:marLeft w:val="640"/>
          <w:marRight w:val="0"/>
          <w:marTop w:val="0"/>
          <w:marBottom w:val="0"/>
          <w:divBdr>
            <w:top w:val="none" w:sz="0" w:space="0" w:color="auto"/>
            <w:left w:val="none" w:sz="0" w:space="0" w:color="auto"/>
            <w:bottom w:val="none" w:sz="0" w:space="0" w:color="auto"/>
            <w:right w:val="none" w:sz="0" w:space="0" w:color="auto"/>
          </w:divBdr>
        </w:div>
        <w:div w:id="1048535191">
          <w:marLeft w:val="640"/>
          <w:marRight w:val="0"/>
          <w:marTop w:val="0"/>
          <w:marBottom w:val="0"/>
          <w:divBdr>
            <w:top w:val="none" w:sz="0" w:space="0" w:color="auto"/>
            <w:left w:val="none" w:sz="0" w:space="0" w:color="auto"/>
            <w:bottom w:val="none" w:sz="0" w:space="0" w:color="auto"/>
            <w:right w:val="none" w:sz="0" w:space="0" w:color="auto"/>
          </w:divBdr>
        </w:div>
        <w:div w:id="1067924140">
          <w:marLeft w:val="640"/>
          <w:marRight w:val="0"/>
          <w:marTop w:val="0"/>
          <w:marBottom w:val="0"/>
          <w:divBdr>
            <w:top w:val="none" w:sz="0" w:space="0" w:color="auto"/>
            <w:left w:val="none" w:sz="0" w:space="0" w:color="auto"/>
            <w:bottom w:val="none" w:sz="0" w:space="0" w:color="auto"/>
            <w:right w:val="none" w:sz="0" w:space="0" w:color="auto"/>
          </w:divBdr>
        </w:div>
        <w:div w:id="1082490772">
          <w:marLeft w:val="640"/>
          <w:marRight w:val="0"/>
          <w:marTop w:val="0"/>
          <w:marBottom w:val="0"/>
          <w:divBdr>
            <w:top w:val="none" w:sz="0" w:space="0" w:color="auto"/>
            <w:left w:val="none" w:sz="0" w:space="0" w:color="auto"/>
            <w:bottom w:val="none" w:sz="0" w:space="0" w:color="auto"/>
            <w:right w:val="none" w:sz="0" w:space="0" w:color="auto"/>
          </w:divBdr>
        </w:div>
        <w:div w:id="1151293195">
          <w:marLeft w:val="640"/>
          <w:marRight w:val="0"/>
          <w:marTop w:val="0"/>
          <w:marBottom w:val="0"/>
          <w:divBdr>
            <w:top w:val="none" w:sz="0" w:space="0" w:color="auto"/>
            <w:left w:val="none" w:sz="0" w:space="0" w:color="auto"/>
            <w:bottom w:val="none" w:sz="0" w:space="0" w:color="auto"/>
            <w:right w:val="none" w:sz="0" w:space="0" w:color="auto"/>
          </w:divBdr>
        </w:div>
        <w:div w:id="1165587503">
          <w:marLeft w:val="640"/>
          <w:marRight w:val="0"/>
          <w:marTop w:val="0"/>
          <w:marBottom w:val="0"/>
          <w:divBdr>
            <w:top w:val="none" w:sz="0" w:space="0" w:color="auto"/>
            <w:left w:val="none" w:sz="0" w:space="0" w:color="auto"/>
            <w:bottom w:val="none" w:sz="0" w:space="0" w:color="auto"/>
            <w:right w:val="none" w:sz="0" w:space="0" w:color="auto"/>
          </w:divBdr>
        </w:div>
        <w:div w:id="1185904472">
          <w:marLeft w:val="640"/>
          <w:marRight w:val="0"/>
          <w:marTop w:val="0"/>
          <w:marBottom w:val="0"/>
          <w:divBdr>
            <w:top w:val="none" w:sz="0" w:space="0" w:color="auto"/>
            <w:left w:val="none" w:sz="0" w:space="0" w:color="auto"/>
            <w:bottom w:val="none" w:sz="0" w:space="0" w:color="auto"/>
            <w:right w:val="none" w:sz="0" w:space="0" w:color="auto"/>
          </w:divBdr>
        </w:div>
        <w:div w:id="1267352208">
          <w:marLeft w:val="640"/>
          <w:marRight w:val="0"/>
          <w:marTop w:val="0"/>
          <w:marBottom w:val="0"/>
          <w:divBdr>
            <w:top w:val="none" w:sz="0" w:space="0" w:color="auto"/>
            <w:left w:val="none" w:sz="0" w:space="0" w:color="auto"/>
            <w:bottom w:val="none" w:sz="0" w:space="0" w:color="auto"/>
            <w:right w:val="none" w:sz="0" w:space="0" w:color="auto"/>
          </w:divBdr>
        </w:div>
        <w:div w:id="1280452007">
          <w:marLeft w:val="640"/>
          <w:marRight w:val="0"/>
          <w:marTop w:val="0"/>
          <w:marBottom w:val="0"/>
          <w:divBdr>
            <w:top w:val="none" w:sz="0" w:space="0" w:color="auto"/>
            <w:left w:val="none" w:sz="0" w:space="0" w:color="auto"/>
            <w:bottom w:val="none" w:sz="0" w:space="0" w:color="auto"/>
            <w:right w:val="none" w:sz="0" w:space="0" w:color="auto"/>
          </w:divBdr>
        </w:div>
        <w:div w:id="1323584733">
          <w:marLeft w:val="640"/>
          <w:marRight w:val="0"/>
          <w:marTop w:val="0"/>
          <w:marBottom w:val="0"/>
          <w:divBdr>
            <w:top w:val="none" w:sz="0" w:space="0" w:color="auto"/>
            <w:left w:val="none" w:sz="0" w:space="0" w:color="auto"/>
            <w:bottom w:val="none" w:sz="0" w:space="0" w:color="auto"/>
            <w:right w:val="none" w:sz="0" w:space="0" w:color="auto"/>
          </w:divBdr>
        </w:div>
        <w:div w:id="1382366182">
          <w:marLeft w:val="640"/>
          <w:marRight w:val="0"/>
          <w:marTop w:val="0"/>
          <w:marBottom w:val="0"/>
          <w:divBdr>
            <w:top w:val="none" w:sz="0" w:space="0" w:color="auto"/>
            <w:left w:val="none" w:sz="0" w:space="0" w:color="auto"/>
            <w:bottom w:val="none" w:sz="0" w:space="0" w:color="auto"/>
            <w:right w:val="none" w:sz="0" w:space="0" w:color="auto"/>
          </w:divBdr>
        </w:div>
        <w:div w:id="1430156044">
          <w:marLeft w:val="640"/>
          <w:marRight w:val="0"/>
          <w:marTop w:val="0"/>
          <w:marBottom w:val="0"/>
          <w:divBdr>
            <w:top w:val="none" w:sz="0" w:space="0" w:color="auto"/>
            <w:left w:val="none" w:sz="0" w:space="0" w:color="auto"/>
            <w:bottom w:val="none" w:sz="0" w:space="0" w:color="auto"/>
            <w:right w:val="none" w:sz="0" w:space="0" w:color="auto"/>
          </w:divBdr>
        </w:div>
        <w:div w:id="1446538723">
          <w:marLeft w:val="640"/>
          <w:marRight w:val="0"/>
          <w:marTop w:val="0"/>
          <w:marBottom w:val="0"/>
          <w:divBdr>
            <w:top w:val="none" w:sz="0" w:space="0" w:color="auto"/>
            <w:left w:val="none" w:sz="0" w:space="0" w:color="auto"/>
            <w:bottom w:val="none" w:sz="0" w:space="0" w:color="auto"/>
            <w:right w:val="none" w:sz="0" w:space="0" w:color="auto"/>
          </w:divBdr>
        </w:div>
        <w:div w:id="1463353448">
          <w:marLeft w:val="640"/>
          <w:marRight w:val="0"/>
          <w:marTop w:val="0"/>
          <w:marBottom w:val="0"/>
          <w:divBdr>
            <w:top w:val="none" w:sz="0" w:space="0" w:color="auto"/>
            <w:left w:val="none" w:sz="0" w:space="0" w:color="auto"/>
            <w:bottom w:val="none" w:sz="0" w:space="0" w:color="auto"/>
            <w:right w:val="none" w:sz="0" w:space="0" w:color="auto"/>
          </w:divBdr>
        </w:div>
        <w:div w:id="1467049175">
          <w:marLeft w:val="640"/>
          <w:marRight w:val="0"/>
          <w:marTop w:val="0"/>
          <w:marBottom w:val="0"/>
          <w:divBdr>
            <w:top w:val="none" w:sz="0" w:space="0" w:color="auto"/>
            <w:left w:val="none" w:sz="0" w:space="0" w:color="auto"/>
            <w:bottom w:val="none" w:sz="0" w:space="0" w:color="auto"/>
            <w:right w:val="none" w:sz="0" w:space="0" w:color="auto"/>
          </w:divBdr>
        </w:div>
        <w:div w:id="1503661614">
          <w:marLeft w:val="640"/>
          <w:marRight w:val="0"/>
          <w:marTop w:val="0"/>
          <w:marBottom w:val="0"/>
          <w:divBdr>
            <w:top w:val="none" w:sz="0" w:space="0" w:color="auto"/>
            <w:left w:val="none" w:sz="0" w:space="0" w:color="auto"/>
            <w:bottom w:val="none" w:sz="0" w:space="0" w:color="auto"/>
            <w:right w:val="none" w:sz="0" w:space="0" w:color="auto"/>
          </w:divBdr>
        </w:div>
        <w:div w:id="1595746005">
          <w:marLeft w:val="640"/>
          <w:marRight w:val="0"/>
          <w:marTop w:val="0"/>
          <w:marBottom w:val="0"/>
          <w:divBdr>
            <w:top w:val="none" w:sz="0" w:space="0" w:color="auto"/>
            <w:left w:val="none" w:sz="0" w:space="0" w:color="auto"/>
            <w:bottom w:val="none" w:sz="0" w:space="0" w:color="auto"/>
            <w:right w:val="none" w:sz="0" w:space="0" w:color="auto"/>
          </w:divBdr>
        </w:div>
        <w:div w:id="1635259248">
          <w:marLeft w:val="640"/>
          <w:marRight w:val="0"/>
          <w:marTop w:val="0"/>
          <w:marBottom w:val="0"/>
          <w:divBdr>
            <w:top w:val="none" w:sz="0" w:space="0" w:color="auto"/>
            <w:left w:val="none" w:sz="0" w:space="0" w:color="auto"/>
            <w:bottom w:val="none" w:sz="0" w:space="0" w:color="auto"/>
            <w:right w:val="none" w:sz="0" w:space="0" w:color="auto"/>
          </w:divBdr>
        </w:div>
        <w:div w:id="1666396827">
          <w:marLeft w:val="640"/>
          <w:marRight w:val="0"/>
          <w:marTop w:val="0"/>
          <w:marBottom w:val="0"/>
          <w:divBdr>
            <w:top w:val="none" w:sz="0" w:space="0" w:color="auto"/>
            <w:left w:val="none" w:sz="0" w:space="0" w:color="auto"/>
            <w:bottom w:val="none" w:sz="0" w:space="0" w:color="auto"/>
            <w:right w:val="none" w:sz="0" w:space="0" w:color="auto"/>
          </w:divBdr>
          <w:divsChild>
            <w:div w:id="525796600">
              <w:marLeft w:val="0"/>
              <w:marRight w:val="0"/>
              <w:marTop w:val="0"/>
              <w:marBottom w:val="0"/>
              <w:divBdr>
                <w:top w:val="none" w:sz="0" w:space="0" w:color="auto"/>
                <w:left w:val="none" w:sz="0" w:space="0" w:color="auto"/>
                <w:bottom w:val="none" w:sz="0" w:space="0" w:color="auto"/>
                <w:right w:val="none" w:sz="0" w:space="0" w:color="auto"/>
              </w:divBdr>
              <w:divsChild>
                <w:div w:id="97213825">
                  <w:marLeft w:val="640"/>
                  <w:marRight w:val="0"/>
                  <w:marTop w:val="0"/>
                  <w:marBottom w:val="0"/>
                  <w:divBdr>
                    <w:top w:val="none" w:sz="0" w:space="0" w:color="auto"/>
                    <w:left w:val="none" w:sz="0" w:space="0" w:color="auto"/>
                    <w:bottom w:val="none" w:sz="0" w:space="0" w:color="auto"/>
                    <w:right w:val="none" w:sz="0" w:space="0" w:color="auto"/>
                  </w:divBdr>
                </w:div>
                <w:div w:id="148209364">
                  <w:marLeft w:val="640"/>
                  <w:marRight w:val="0"/>
                  <w:marTop w:val="0"/>
                  <w:marBottom w:val="0"/>
                  <w:divBdr>
                    <w:top w:val="none" w:sz="0" w:space="0" w:color="auto"/>
                    <w:left w:val="none" w:sz="0" w:space="0" w:color="auto"/>
                    <w:bottom w:val="none" w:sz="0" w:space="0" w:color="auto"/>
                    <w:right w:val="none" w:sz="0" w:space="0" w:color="auto"/>
                  </w:divBdr>
                </w:div>
                <w:div w:id="156845575">
                  <w:marLeft w:val="640"/>
                  <w:marRight w:val="0"/>
                  <w:marTop w:val="0"/>
                  <w:marBottom w:val="0"/>
                  <w:divBdr>
                    <w:top w:val="none" w:sz="0" w:space="0" w:color="auto"/>
                    <w:left w:val="none" w:sz="0" w:space="0" w:color="auto"/>
                    <w:bottom w:val="none" w:sz="0" w:space="0" w:color="auto"/>
                    <w:right w:val="none" w:sz="0" w:space="0" w:color="auto"/>
                  </w:divBdr>
                </w:div>
                <w:div w:id="180970567">
                  <w:marLeft w:val="640"/>
                  <w:marRight w:val="0"/>
                  <w:marTop w:val="0"/>
                  <w:marBottom w:val="0"/>
                  <w:divBdr>
                    <w:top w:val="none" w:sz="0" w:space="0" w:color="auto"/>
                    <w:left w:val="none" w:sz="0" w:space="0" w:color="auto"/>
                    <w:bottom w:val="none" w:sz="0" w:space="0" w:color="auto"/>
                    <w:right w:val="none" w:sz="0" w:space="0" w:color="auto"/>
                  </w:divBdr>
                </w:div>
                <w:div w:id="234247120">
                  <w:marLeft w:val="640"/>
                  <w:marRight w:val="0"/>
                  <w:marTop w:val="0"/>
                  <w:marBottom w:val="0"/>
                  <w:divBdr>
                    <w:top w:val="none" w:sz="0" w:space="0" w:color="auto"/>
                    <w:left w:val="none" w:sz="0" w:space="0" w:color="auto"/>
                    <w:bottom w:val="none" w:sz="0" w:space="0" w:color="auto"/>
                    <w:right w:val="none" w:sz="0" w:space="0" w:color="auto"/>
                  </w:divBdr>
                </w:div>
                <w:div w:id="235824541">
                  <w:marLeft w:val="640"/>
                  <w:marRight w:val="0"/>
                  <w:marTop w:val="0"/>
                  <w:marBottom w:val="0"/>
                  <w:divBdr>
                    <w:top w:val="none" w:sz="0" w:space="0" w:color="auto"/>
                    <w:left w:val="none" w:sz="0" w:space="0" w:color="auto"/>
                    <w:bottom w:val="none" w:sz="0" w:space="0" w:color="auto"/>
                    <w:right w:val="none" w:sz="0" w:space="0" w:color="auto"/>
                  </w:divBdr>
                </w:div>
                <w:div w:id="315191126">
                  <w:marLeft w:val="640"/>
                  <w:marRight w:val="0"/>
                  <w:marTop w:val="0"/>
                  <w:marBottom w:val="0"/>
                  <w:divBdr>
                    <w:top w:val="none" w:sz="0" w:space="0" w:color="auto"/>
                    <w:left w:val="none" w:sz="0" w:space="0" w:color="auto"/>
                    <w:bottom w:val="none" w:sz="0" w:space="0" w:color="auto"/>
                    <w:right w:val="none" w:sz="0" w:space="0" w:color="auto"/>
                  </w:divBdr>
                </w:div>
                <w:div w:id="331110335">
                  <w:marLeft w:val="640"/>
                  <w:marRight w:val="0"/>
                  <w:marTop w:val="0"/>
                  <w:marBottom w:val="0"/>
                  <w:divBdr>
                    <w:top w:val="none" w:sz="0" w:space="0" w:color="auto"/>
                    <w:left w:val="none" w:sz="0" w:space="0" w:color="auto"/>
                    <w:bottom w:val="none" w:sz="0" w:space="0" w:color="auto"/>
                    <w:right w:val="none" w:sz="0" w:space="0" w:color="auto"/>
                  </w:divBdr>
                </w:div>
                <w:div w:id="345838126">
                  <w:marLeft w:val="640"/>
                  <w:marRight w:val="0"/>
                  <w:marTop w:val="0"/>
                  <w:marBottom w:val="0"/>
                  <w:divBdr>
                    <w:top w:val="none" w:sz="0" w:space="0" w:color="auto"/>
                    <w:left w:val="none" w:sz="0" w:space="0" w:color="auto"/>
                    <w:bottom w:val="none" w:sz="0" w:space="0" w:color="auto"/>
                    <w:right w:val="none" w:sz="0" w:space="0" w:color="auto"/>
                  </w:divBdr>
                </w:div>
                <w:div w:id="444542239">
                  <w:marLeft w:val="640"/>
                  <w:marRight w:val="0"/>
                  <w:marTop w:val="0"/>
                  <w:marBottom w:val="0"/>
                  <w:divBdr>
                    <w:top w:val="none" w:sz="0" w:space="0" w:color="auto"/>
                    <w:left w:val="none" w:sz="0" w:space="0" w:color="auto"/>
                    <w:bottom w:val="none" w:sz="0" w:space="0" w:color="auto"/>
                    <w:right w:val="none" w:sz="0" w:space="0" w:color="auto"/>
                  </w:divBdr>
                </w:div>
                <w:div w:id="470442849">
                  <w:marLeft w:val="640"/>
                  <w:marRight w:val="0"/>
                  <w:marTop w:val="0"/>
                  <w:marBottom w:val="0"/>
                  <w:divBdr>
                    <w:top w:val="none" w:sz="0" w:space="0" w:color="auto"/>
                    <w:left w:val="none" w:sz="0" w:space="0" w:color="auto"/>
                    <w:bottom w:val="none" w:sz="0" w:space="0" w:color="auto"/>
                    <w:right w:val="none" w:sz="0" w:space="0" w:color="auto"/>
                  </w:divBdr>
                </w:div>
                <w:div w:id="509835681">
                  <w:marLeft w:val="640"/>
                  <w:marRight w:val="0"/>
                  <w:marTop w:val="0"/>
                  <w:marBottom w:val="0"/>
                  <w:divBdr>
                    <w:top w:val="none" w:sz="0" w:space="0" w:color="auto"/>
                    <w:left w:val="none" w:sz="0" w:space="0" w:color="auto"/>
                    <w:bottom w:val="none" w:sz="0" w:space="0" w:color="auto"/>
                    <w:right w:val="none" w:sz="0" w:space="0" w:color="auto"/>
                  </w:divBdr>
                </w:div>
                <w:div w:id="531695851">
                  <w:marLeft w:val="640"/>
                  <w:marRight w:val="0"/>
                  <w:marTop w:val="0"/>
                  <w:marBottom w:val="0"/>
                  <w:divBdr>
                    <w:top w:val="none" w:sz="0" w:space="0" w:color="auto"/>
                    <w:left w:val="none" w:sz="0" w:space="0" w:color="auto"/>
                    <w:bottom w:val="none" w:sz="0" w:space="0" w:color="auto"/>
                    <w:right w:val="none" w:sz="0" w:space="0" w:color="auto"/>
                  </w:divBdr>
                </w:div>
                <w:div w:id="569076958">
                  <w:marLeft w:val="640"/>
                  <w:marRight w:val="0"/>
                  <w:marTop w:val="0"/>
                  <w:marBottom w:val="0"/>
                  <w:divBdr>
                    <w:top w:val="none" w:sz="0" w:space="0" w:color="auto"/>
                    <w:left w:val="none" w:sz="0" w:space="0" w:color="auto"/>
                    <w:bottom w:val="none" w:sz="0" w:space="0" w:color="auto"/>
                    <w:right w:val="none" w:sz="0" w:space="0" w:color="auto"/>
                  </w:divBdr>
                </w:div>
                <w:div w:id="588004386">
                  <w:marLeft w:val="640"/>
                  <w:marRight w:val="0"/>
                  <w:marTop w:val="0"/>
                  <w:marBottom w:val="0"/>
                  <w:divBdr>
                    <w:top w:val="none" w:sz="0" w:space="0" w:color="auto"/>
                    <w:left w:val="none" w:sz="0" w:space="0" w:color="auto"/>
                    <w:bottom w:val="none" w:sz="0" w:space="0" w:color="auto"/>
                    <w:right w:val="none" w:sz="0" w:space="0" w:color="auto"/>
                  </w:divBdr>
                </w:div>
                <w:div w:id="602348116">
                  <w:marLeft w:val="640"/>
                  <w:marRight w:val="0"/>
                  <w:marTop w:val="0"/>
                  <w:marBottom w:val="0"/>
                  <w:divBdr>
                    <w:top w:val="none" w:sz="0" w:space="0" w:color="auto"/>
                    <w:left w:val="none" w:sz="0" w:space="0" w:color="auto"/>
                    <w:bottom w:val="none" w:sz="0" w:space="0" w:color="auto"/>
                    <w:right w:val="none" w:sz="0" w:space="0" w:color="auto"/>
                  </w:divBdr>
                </w:div>
                <w:div w:id="644821622">
                  <w:marLeft w:val="640"/>
                  <w:marRight w:val="0"/>
                  <w:marTop w:val="0"/>
                  <w:marBottom w:val="0"/>
                  <w:divBdr>
                    <w:top w:val="none" w:sz="0" w:space="0" w:color="auto"/>
                    <w:left w:val="none" w:sz="0" w:space="0" w:color="auto"/>
                    <w:bottom w:val="none" w:sz="0" w:space="0" w:color="auto"/>
                    <w:right w:val="none" w:sz="0" w:space="0" w:color="auto"/>
                  </w:divBdr>
                </w:div>
                <w:div w:id="682822916">
                  <w:marLeft w:val="640"/>
                  <w:marRight w:val="0"/>
                  <w:marTop w:val="0"/>
                  <w:marBottom w:val="0"/>
                  <w:divBdr>
                    <w:top w:val="none" w:sz="0" w:space="0" w:color="auto"/>
                    <w:left w:val="none" w:sz="0" w:space="0" w:color="auto"/>
                    <w:bottom w:val="none" w:sz="0" w:space="0" w:color="auto"/>
                    <w:right w:val="none" w:sz="0" w:space="0" w:color="auto"/>
                  </w:divBdr>
                </w:div>
                <w:div w:id="702442364">
                  <w:marLeft w:val="640"/>
                  <w:marRight w:val="0"/>
                  <w:marTop w:val="0"/>
                  <w:marBottom w:val="0"/>
                  <w:divBdr>
                    <w:top w:val="none" w:sz="0" w:space="0" w:color="auto"/>
                    <w:left w:val="none" w:sz="0" w:space="0" w:color="auto"/>
                    <w:bottom w:val="none" w:sz="0" w:space="0" w:color="auto"/>
                    <w:right w:val="none" w:sz="0" w:space="0" w:color="auto"/>
                  </w:divBdr>
                </w:div>
                <w:div w:id="737358962">
                  <w:marLeft w:val="640"/>
                  <w:marRight w:val="0"/>
                  <w:marTop w:val="0"/>
                  <w:marBottom w:val="0"/>
                  <w:divBdr>
                    <w:top w:val="none" w:sz="0" w:space="0" w:color="auto"/>
                    <w:left w:val="none" w:sz="0" w:space="0" w:color="auto"/>
                    <w:bottom w:val="none" w:sz="0" w:space="0" w:color="auto"/>
                    <w:right w:val="none" w:sz="0" w:space="0" w:color="auto"/>
                  </w:divBdr>
                </w:div>
                <w:div w:id="748425904">
                  <w:marLeft w:val="640"/>
                  <w:marRight w:val="0"/>
                  <w:marTop w:val="0"/>
                  <w:marBottom w:val="0"/>
                  <w:divBdr>
                    <w:top w:val="none" w:sz="0" w:space="0" w:color="auto"/>
                    <w:left w:val="none" w:sz="0" w:space="0" w:color="auto"/>
                    <w:bottom w:val="none" w:sz="0" w:space="0" w:color="auto"/>
                    <w:right w:val="none" w:sz="0" w:space="0" w:color="auto"/>
                  </w:divBdr>
                </w:div>
                <w:div w:id="807548188">
                  <w:marLeft w:val="640"/>
                  <w:marRight w:val="0"/>
                  <w:marTop w:val="0"/>
                  <w:marBottom w:val="0"/>
                  <w:divBdr>
                    <w:top w:val="none" w:sz="0" w:space="0" w:color="auto"/>
                    <w:left w:val="none" w:sz="0" w:space="0" w:color="auto"/>
                    <w:bottom w:val="none" w:sz="0" w:space="0" w:color="auto"/>
                    <w:right w:val="none" w:sz="0" w:space="0" w:color="auto"/>
                  </w:divBdr>
                </w:div>
                <w:div w:id="828440840">
                  <w:marLeft w:val="640"/>
                  <w:marRight w:val="0"/>
                  <w:marTop w:val="0"/>
                  <w:marBottom w:val="0"/>
                  <w:divBdr>
                    <w:top w:val="none" w:sz="0" w:space="0" w:color="auto"/>
                    <w:left w:val="none" w:sz="0" w:space="0" w:color="auto"/>
                    <w:bottom w:val="none" w:sz="0" w:space="0" w:color="auto"/>
                    <w:right w:val="none" w:sz="0" w:space="0" w:color="auto"/>
                  </w:divBdr>
                </w:div>
                <w:div w:id="855391698">
                  <w:marLeft w:val="640"/>
                  <w:marRight w:val="0"/>
                  <w:marTop w:val="0"/>
                  <w:marBottom w:val="0"/>
                  <w:divBdr>
                    <w:top w:val="none" w:sz="0" w:space="0" w:color="auto"/>
                    <w:left w:val="none" w:sz="0" w:space="0" w:color="auto"/>
                    <w:bottom w:val="none" w:sz="0" w:space="0" w:color="auto"/>
                    <w:right w:val="none" w:sz="0" w:space="0" w:color="auto"/>
                  </w:divBdr>
                </w:div>
                <w:div w:id="856626024">
                  <w:marLeft w:val="640"/>
                  <w:marRight w:val="0"/>
                  <w:marTop w:val="0"/>
                  <w:marBottom w:val="0"/>
                  <w:divBdr>
                    <w:top w:val="none" w:sz="0" w:space="0" w:color="auto"/>
                    <w:left w:val="none" w:sz="0" w:space="0" w:color="auto"/>
                    <w:bottom w:val="none" w:sz="0" w:space="0" w:color="auto"/>
                    <w:right w:val="none" w:sz="0" w:space="0" w:color="auto"/>
                  </w:divBdr>
                </w:div>
                <w:div w:id="893732299">
                  <w:marLeft w:val="640"/>
                  <w:marRight w:val="0"/>
                  <w:marTop w:val="0"/>
                  <w:marBottom w:val="0"/>
                  <w:divBdr>
                    <w:top w:val="none" w:sz="0" w:space="0" w:color="auto"/>
                    <w:left w:val="none" w:sz="0" w:space="0" w:color="auto"/>
                    <w:bottom w:val="none" w:sz="0" w:space="0" w:color="auto"/>
                    <w:right w:val="none" w:sz="0" w:space="0" w:color="auto"/>
                  </w:divBdr>
                </w:div>
                <w:div w:id="904490712">
                  <w:marLeft w:val="640"/>
                  <w:marRight w:val="0"/>
                  <w:marTop w:val="0"/>
                  <w:marBottom w:val="0"/>
                  <w:divBdr>
                    <w:top w:val="none" w:sz="0" w:space="0" w:color="auto"/>
                    <w:left w:val="none" w:sz="0" w:space="0" w:color="auto"/>
                    <w:bottom w:val="none" w:sz="0" w:space="0" w:color="auto"/>
                    <w:right w:val="none" w:sz="0" w:space="0" w:color="auto"/>
                  </w:divBdr>
                </w:div>
                <w:div w:id="923219924">
                  <w:marLeft w:val="640"/>
                  <w:marRight w:val="0"/>
                  <w:marTop w:val="0"/>
                  <w:marBottom w:val="0"/>
                  <w:divBdr>
                    <w:top w:val="none" w:sz="0" w:space="0" w:color="auto"/>
                    <w:left w:val="none" w:sz="0" w:space="0" w:color="auto"/>
                    <w:bottom w:val="none" w:sz="0" w:space="0" w:color="auto"/>
                    <w:right w:val="none" w:sz="0" w:space="0" w:color="auto"/>
                  </w:divBdr>
                </w:div>
                <w:div w:id="1014185679">
                  <w:marLeft w:val="640"/>
                  <w:marRight w:val="0"/>
                  <w:marTop w:val="0"/>
                  <w:marBottom w:val="0"/>
                  <w:divBdr>
                    <w:top w:val="none" w:sz="0" w:space="0" w:color="auto"/>
                    <w:left w:val="none" w:sz="0" w:space="0" w:color="auto"/>
                    <w:bottom w:val="none" w:sz="0" w:space="0" w:color="auto"/>
                    <w:right w:val="none" w:sz="0" w:space="0" w:color="auto"/>
                  </w:divBdr>
                </w:div>
                <w:div w:id="1051268093">
                  <w:marLeft w:val="640"/>
                  <w:marRight w:val="0"/>
                  <w:marTop w:val="0"/>
                  <w:marBottom w:val="0"/>
                  <w:divBdr>
                    <w:top w:val="none" w:sz="0" w:space="0" w:color="auto"/>
                    <w:left w:val="none" w:sz="0" w:space="0" w:color="auto"/>
                    <w:bottom w:val="none" w:sz="0" w:space="0" w:color="auto"/>
                    <w:right w:val="none" w:sz="0" w:space="0" w:color="auto"/>
                  </w:divBdr>
                </w:div>
                <w:div w:id="1099985244">
                  <w:marLeft w:val="640"/>
                  <w:marRight w:val="0"/>
                  <w:marTop w:val="0"/>
                  <w:marBottom w:val="0"/>
                  <w:divBdr>
                    <w:top w:val="none" w:sz="0" w:space="0" w:color="auto"/>
                    <w:left w:val="none" w:sz="0" w:space="0" w:color="auto"/>
                    <w:bottom w:val="none" w:sz="0" w:space="0" w:color="auto"/>
                    <w:right w:val="none" w:sz="0" w:space="0" w:color="auto"/>
                  </w:divBdr>
                </w:div>
                <w:div w:id="1202666217">
                  <w:marLeft w:val="640"/>
                  <w:marRight w:val="0"/>
                  <w:marTop w:val="0"/>
                  <w:marBottom w:val="0"/>
                  <w:divBdr>
                    <w:top w:val="none" w:sz="0" w:space="0" w:color="auto"/>
                    <w:left w:val="none" w:sz="0" w:space="0" w:color="auto"/>
                    <w:bottom w:val="none" w:sz="0" w:space="0" w:color="auto"/>
                    <w:right w:val="none" w:sz="0" w:space="0" w:color="auto"/>
                  </w:divBdr>
                </w:div>
                <w:div w:id="1212420662">
                  <w:marLeft w:val="640"/>
                  <w:marRight w:val="0"/>
                  <w:marTop w:val="0"/>
                  <w:marBottom w:val="0"/>
                  <w:divBdr>
                    <w:top w:val="none" w:sz="0" w:space="0" w:color="auto"/>
                    <w:left w:val="none" w:sz="0" w:space="0" w:color="auto"/>
                    <w:bottom w:val="none" w:sz="0" w:space="0" w:color="auto"/>
                    <w:right w:val="none" w:sz="0" w:space="0" w:color="auto"/>
                  </w:divBdr>
                </w:div>
                <w:div w:id="1415785355">
                  <w:marLeft w:val="640"/>
                  <w:marRight w:val="0"/>
                  <w:marTop w:val="0"/>
                  <w:marBottom w:val="0"/>
                  <w:divBdr>
                    <w:top w:val="none" w:sz="0" w:space="0" w:color="auto"/>
                    <w:left w:val="none" w:sz="0" w:space="0" w:color="auto"/>
                    <w:bottom w:val="none" w:sz="0" w:space="0" w:color="auto"/>
                    <w:right w:val="none" w:sz="0" w:space="0" w:color="auto"/>
                  </w:divBdr>
                </w:div>
                <w:div w:id="1539321918">
                  <w:marLeft w:val="640"/>
                  <w:marRight w:val="0"/>
                  <w:marTop w:val="0"/>
                  <w:marBottom w:val="0"/>
                  <w:divBdr>
                    <w:top w:val="none" w:sz="0" w:space="0" w:color="auto"/>
                    <w:left w:val="none" w:sz="0" w:space="0" w:color="auto"/>
                    <w:bottom w:val="none" w:sz="0" w:space="0" w:color="auto"/>
                    <w:right w:val="none" w:sz="0" w:space="0" w:color="auto"/>
                  </w:divBdr>
                </w:div>
                <w:div w:id="1545285559">
                  <w:marLeft w:val="640"/>
                  <w:marRight w:val="0"/>
                  <w:marTop w:val="0"/>
                  <w:marBottom w:val="0"/>
                  <w:divBdr>
                    <w:top w:val="none" w:sz="0" w:space="0" w:color="auto"/>
                    <w:left w:val="none" w:sz="0" w:space="0" w:color="auto"/>
                    <w:bottom w:val="none" w:sz="0" w:space="0" w:color="auto"/>
                    <w:right w:val="none" w:sz="0" w:space="0" w:color="auto"/>
                  </w:divBdr>
                </w:div>
                <w:div w:id="1568495767">
                  <w:marLeft w:val="640"/>
                  <w:marRight w:val="0"/>
                  <w:marTop w:val="0"/>
                  <w:marBottom w:val="0"/>
                  <w:divBdr>
                    <w:top w:val="none" w:sz="0" w:space="0" w:color="auto"/>
                    <w:left w:val="none" w:sz="0" w:space="0" w:color="auto"/>
                    <w:bottom w:val="none" w:sz="0" w:space="0" w:color="auto"/>
                    <w:right w:val="none" w:sz="0" w:space="0" w:color="auto"/>
                  </w:divBdr>
                </w:div>
                <w:div w:id="1588660709">
                  <w:marLeft w:val="640"/>
                  <w:marRight w:val="0"/>
                  <w:marTop w:val="0"/>
                  <w:marBottom w:val="0"/>
                  <w:divBdr>
                    <w:top w:val="none" w:sz="0" w:space="0" w:color="auto"/>
                    <w:left w:val="none" w:sz="0" w:space="0" w:color="auto"/>
                    <w:bottom w:val="none" w:sz="0" w:space="0" w:color="auto"/>
                    <w:right w:val="none" w:sz="0" w:space="0" w:color="auto"/>
                  </w:divBdr>
                </w:div>
                <w:div w:id="1597858811">
                  <w:marLeft w:val="640"/>
                  <w:marRight w:val="0"/>
                  <w:marTop w:val="0"/>
                  <w:marBottom w:val="0"/>
                  <w:divBdr>
                    <w:top w:val="none" w:sz="0" w:space="0" w:color="auto"/>
                    <w:left w:val="none" w:sz="0" w:space="0" w:color="auto"/>
                    <w:bottom w:val="none" w:sz="0" w:space="0" w:color="auto"/>
                    <w:right w:val="none" w:sz="0" w:space="0" w:color="auto"/>
                  </w:divBdr>
                </w:div>
                <w:div w:id="1613130530">
                  <w:marLeft w:val="640"/>
                  <w:marRight w:val="0"/>
                  <w:marTop w:val="0"/>
                  <w:marBottom w:val="0"/>
                  <w:divBdr>
                    <w:top w:val="none" w:sz="0" w:space="0" w:color="auto"/>
                    <w:left w:val="none" w:sz="0" w:space="0" w:color="auto"/>
                    <w:bottom w:val="none" w:sz="0" w:space="0" w:color="auto"/>
                    <w:right w:val="none" w:sz="0" w:space="0" w:color="auto"/>
                  </w:divBdr>
                </w:div>
                <w:div w:id="1614433997">
                  <w:marLeft w:val="640"/>
                  <w:marRight w:val="0"/>
                  <w:marTop w:val="0"/>
                  <w:marBottom w:val="0"/>
                  <w:divBdr>
                    <w:top w:val="none" w:sz="0" w:space="0" w:color="auto"/>
                    <w:left w:val="none" w:sz="0" w:space="0" w:color="auto"/>
                    <w:bottom w:val="none" w:sz="0" w:space="0" w:color="auto"/>
                    <w:right w:val="none" w:sz="0" w:space="0" w:color="auto"/>
                  </w:divBdr>
                </w:div>
                <w:div w:id="1645742146">
                  <w:marLeft w:val="640"/>
                  <w:marRight w:val="0"/>
                  <w:marTop w:val="0"/>
                  <w:marBottom w:val="0"/>
                  <w:divBdr>
                    <w:top w:val="none" w:sz="0" w:space="0" w:color="auto"/>
                    <w:left w:val="none" w:sz="0" w:space="0" w:color="auto"/>
                    <w:bottom w:val="none" w:sz="0" w:space="0" w:color="auto"/>
                    <w:right w:val="none" w:sz="0" w:space="0" w:color="auto"/>
                  </w:divBdr>
                </w:div>
                <w:div w:id="1647009455">
                  <w:marLeft w:val="640"/>
                  <w:marRight w:val="0"/>
                  <w:marTop w:val="0"/>
                  <w:marBottom w:val="0"/>
                  <w:divBdr>
                    <w:top w:val="none" w:sz="0" w:space="0" w:color="auto"/>
                    <w:left w:val="none" w:sz="0" w:space="0" w:color="auto"/>
                    <w:bottom w:val="none" w:sz="0" w:space="0" w:color="auto"/>
                    <w:right w:val="none" w:sz="0" w:space="0" w:color="auto"/>
                  </w:divBdr>
                </w:div>
                <w:div w:id="1660572866">
                  <w:marLeft w:val="640"/>
                  <w:marRight w:val="0"/>
                  <w:marTop w:val="0"/>
                  <w:marBottom w:val="0"/>
                  <w:divBdr>
                    <w:top w:val="none" w:sz="0" w:space="0" w:color="auto"/>
                    <w:left w:val="none" w:sz="0" w:space="0" w:color="auto"/>
                    <w:bottom w:val="none" w:sz="0" w:space="0" w:color="auto"/>
                    <w:right w:val="none" w:sz="0" w:space="0" w:color="auto"/>
                  </w:divBdr>
                </w:div>
                <w:div w:id="1667980152">
                  <w:marLeft w:val="640"/>
                  <w:marRight w:val="0"/>
                  <w:marTop w:val="0"/>
                  <w:marBottom w:val="0"/>
                  <w:divBdr>
                    <w:top w:val="none" w:sz="0" w:space="0" w:color="auto"/>
                    <w:left w:val="none" w:sz="0" w:space="0" w:color="auto"/>
                    <w:bottom w:val="none" w:sz="0" w:space="0" w:color="auto"/>
                    <w:right w:val="none" w:sz="0" w:space="0" w:color="auto"/>
                  </w:divBdr>
                </w:div>
                <w:div w:id="1682273282">
                  <w:marLeft w:val="640"/>
                  <w:marRight w:val="0"/>
                  <w:marTop w:val="0"/>
                  <w:marBottom w:val="0"/>
                  <w:divBdr>
                    <w:top w:val="none" w:sz="0" w:space="0" w:color="auto"/>
                    <w:left w:val="none" w:sz="0" w:space="0" w:color="auto"/>
                    <w:bottom w:val="none" w:sz="0" w:space="0" w:color="auto"/>
                    <w:right w:val="none" w:sz="0" w:space="0" w:color="auto"/>
                  </w:divBdr>
                </w:div>
                <w:div w:id="1796756790">
                  <w:marLeft w:val="640"/>
                  <w:marRight w:val="0"/>
                  <w:marTop w:val="0"/>
                  <w:marBottom w:val="0"/>
                  <w:divBdr>
                    <w:top w:val="none" w:sz="0" w:space="0" w:color="auto"/>
                    <w:left w:val="none" w:sz="0" w:space="0" w:color="auto"/>
                    <w:bottom w:val="none" w:sz="0" w:space="0" w:color="auto"/>
                    <w:right w:val="none" w:sz="0" w:space="0" w:color="auto"/>
                  </w:divBdr>
                </w:div>
                <w:div w:id="1861778594">
                  <w:marLeft w:val="640"/>
                  <w:marRight w:val="0"/>
                  <w:marTop w:val="0"/>
                  <w:marBottom w:val="0"/>
                  <w:divBdr>
                    <w:top w:val="none" w:sz="0" w:space="0" w:color="auto"/>
                    <w:left w:val="none" w:sz="0" w:space="0" w:color="auto"/>
                    <w:bottom w:val="none" w:sz="0" w:space="0" w:color="auto"/>
                    <w:right w:val="none" w:sz="0" w:space="0" w:color="auto"/>
                  </w:divBdr>
                </w:div>
                <w:div w:id="1931893120">
                  <w:marLeft w:val="640"/>
                  <w:marRight w:val="0"/>
                  <w:marTop w:val="0"/>
                  <w:marBottom w:val="0"/>
                  <w:divBdr>
                    <w:top w:val="none" w:sz="0" w:space="0" w:color="auto"/>
                    <w:left w:val="none" w:sz="0" w:space="0" w:color="auto"/>
                    <w:bottom w:val="none" w:sz="0" w:space="0" w:color="auto"/>
                    <w:right w:val="none" w:sz="0" w:space="0" w:color="auto"/>
                  </w:divBdr>
                </w:div>
                <w:div w:id="1980257242">
                  <w:marLeft w:val="640"/>
                  <w:marRight w:val="0"/>
                  <w:marTop w:val="0"/>
                  <w:marBottom w:val="0"/>
                  <w:divBdr>
                    <w:top w:val="none" w:sz="0" w:space="0" w:color="auto"/>
                    <w:left w:val="none" w:sz="0" w:space="0" w:color="auto"/>
                    <w:bottom w:val="none" w:sz="0" w:space="0" w:color="auto"/>
                    <w:right w:val="none" w:sz="0" w:space="0" w:color="auto"/>
                  </w:divBdr>
                </w:div>
                <w:div w:id="2001807819">
                  <w:marLeft w:val="640"/>
                  <w:marRight w:val="0"/>
                  <w:marTop w:val="0"/>
                  <w:marBottom w:val="0"/>
                  <w:divBdr>
                    <w:top w:val="none" w:sz="0" w:space="0" w:color="auto"/>
                    <w:left w:val="none" w:sz="0" w:space="0" w:color="auto"/>
                    <w:bottom w:val="none" w:sz="0" w:space="0" w:color="auto"/>
                    <w:right w:val="none" w:sz="0" w:space="0" w:color="auto"/>
                  </w:divBdr>
                </w:div>
                <w:div w:id="2050183818">
                  <w:marLeft w:val="640"/>
                  <w:marRight w:val="0"/>
                  <w:marTop w:val="0"/>
                  <w:marBottom w:val="0"/>
                  <w:divBdr>
                    <w:top w:val="none" w:sz="0" w:space="0" w:color="auto"/>
                    <w:left w:val="none" w:sz="0" w:space="0" w:color="auto"/>
                    <w:bottom w:val="none" w:sz="0" w:space="0" w:color="auto"/>
                    <w:right w:val="none" w:sz="0" w:space="0" w:color="auto"/>
                  </w:divBdr>
                </w:div>
                <w:div w:id="2078355145">
                  <w:marLeft w:val="640"/>
                  <w:marRight w:val="0"/>
                  <w:marTop w:val="0"/>
                  <w:marBottom w:val="0"/>
                  <w:divBdr>
                    <w:top w:val="none" w:sz="0" w:space="0" w:color="auto"/>
                    <w:left w:val="none" w:sz="0" w:space="0" w:color="auto"/>
                    <w:bottom w:val="none" w:sz="0" w:space="0" w:color="auto"/>
                    <w:right w:val="none" w:sz="0" w:space="0" w:color="auto"/>
                  </w:divBdr>
                </w:div>
                <w:div w:id="2096365754">
                  <w:marLeft w:val="640"/>
                  <w:marRight w:val="0"/>
                  <w:marTop w:val="0"/>
                  <w:marBottom w:val="0"/>
                  <w:divBdr>
                    <w:top w:val="none" w:sz="0" w:space="0" w:color="auto"/>
                    <w:left w:val="none" w:sz="0" w:space="0" w:color="auto"/>
                    <w:bottom w:val="none" w:sz="0" w:space="0" w:color="auto"/>
                    <w:right w:val="none" w:sz="0" w:space="0" w:color="auto"/>
                  </w:divBdr>
                </w:div>
              </w:divsChild>
            </w:div>
            <w:div w:id="588781796">
              <w:marLeft w:val="0"/>
              <w:marRight w:val="0"/>
              <w:marTop w:val="0"/>
              <w:marBottom w:val="0"/>
              <w:divBdr>
                <w:top w:val="none" w:sz="0" w:space="0" w:color="auto"/>
                <w:left w:val="none" w:sz="0" w:space="0" w:color="auto"/>
                <w:bottom w:val="none" w:sz="0" w:space="0" w:color="auto"/>
                <w:right w:val="none" w:sz="0" w:space="0" w:color="auto"/>
              </w:divBdr>
              <w:divsChild>
                <w:div w:id="44449201">
                  <w:marLeft w:val="640"/>
                  <w:marRight w:val="0"/>
                  <w:marTop w:val="0"/>
                  <w:marBottom w:val="0"/>
                  <w:divBdr>
                    <w:top w:val="none" w:sz="0" w:space="0" w:color="auto"/>
                    <w:left w:val="none" w:sz="0" w:space="0" w:color="auto"/>
                    <w:bottom w:val="none" w:sz="0" w:space="0" w:color="auto"/>
                    <w:right w:val="none" w:sz="0" w:space="0" w:color="auto"/>
                  </w:divBdr>
                </w:div>
                <w:div w:id="88278674">
                  <w:marLeft w:val="640"/>
                  <w:marRight w:val="0"/>
                  <w:marTop w:val="0"/>
                  <w:marBottom w:val="0"/>
                  <w:divBdr>
                    <w:top w:val="none" w:sz="0" w:space="0" w:color="auto"/>
                    <w:left w:val="none" w:sz="0" w:space="0" w:color="auto"/>
                    <w:bottom w:val="none" w:sz="0" w:space="0" w:color="auto"/>
                    <w:right w:val="none" w:sz="0" w:space="0" w:color="auto"/>
                  </w:divBdr>
                </w:div>
                <w:div w:id="133526300">
                  <w:marLeft w:val="640"/>
                  <w:marRight w:val="0"/>
                  <w:marTop w:val="0"/>
                  <w:marBottom w:val="0"/>
                  <w:divBdr>
                    <w:top w:val="none" w:sz="0" w:space="0" w:color="auto"/>
                    <w:left w:val="none" w:sz="0" w:space="0" w:color="auto"/>
                    <w:bottom w:val="none" w:sz="0" w:space="0" w:color="auto"/>
                    <w:right w:val="none" w:sz="0" w:space="0" w:color="auto"/>
                  </w:divBdr>
                </w:div>
                <w:div w:id="142357818">
                  <w:marLeft w:val="640"/>
                  <w:marRight w:val="0"/>
                  <w:marTop w:val="0"/>
                  <w:marBottom w:val="0"/>
                  <w:divBdr>
                    <w:top w:val="none" w:sz="0" w:space="0" w:color="auto"/>
                    <w:left w:val="none" w:sz="0" w:space="0" w:color="auto"/>
                    <w:bottom w:val="none" w:sz="0" w:space="0" w:color="auto"/>
                    <w:right w:val="none" w:sz="0" w:space="0" w:color="auto"/>
                  </w:divBdr>
                </w:div>
                <w:div w:id="166140211">
                  <w:marLeft w:val="640"/>
                  <w:marRight w:val="0"/>
                  <w:marTop w:val="0"/>
                  <w:marBottom w:val="0"/>
                  <w:divBdr>
                    <w:top w:val="none" w:sz="0" w:space="0" w:color="auto"/>
                    <w:left w:val="none" w:sz="0" w:space="0" w:color="auto"/>
                    <w:bottom w:val="none" w:sz="0" w:space="0" w:color="auto"/>
                    <w:right w:val="none" w:sz="0" w:space="0" w:color="auto"/>
                  </w:divBdr>
                </w:div>
                <w:div w:id="174536957">
                  <w:marLeft w:val="640"/>
                  <w:marRight w:val="0"/>
                  <w:marTop w:val="0"/>
                  <w:marBottom w:val="0"/>
                  <w:divBdr>
                    <w:top w:val="none" w:sz="0" w:space="0" w:color="auto"/>
                    <w:left w:val="none" w:sz="0" w:space="0" w:color="auto"/>
                    <w:bottom w:val="none" w:sz="0" w:space="0" w:color="auto"/>
                    <w:right w:val="none" w:sz="0" w:space="0" w:color="auto"/>
                  </w:divBdr>
                </w:div>
                <w:div w:id="229728222">
                  <w:marLeft w:val="640"/>
                  <w:marRight w:val="0"/>
                  <w:marTop w:val="0"/>
                  <w:marBottom w:val="0"/>
                  <w:divBdr>
                    <w:top w:val="none" w:sz="0" w:space="0" w:color="auto"/>
                    <w:left w:val="none" w:sz="0" w:space="0" w:color="auto"/>
                    <w:bottom w:val="none" w:sz="0" w:space="0" w:color="auto"/>
                    <w:right w:val="none" w:sz="0" w:space="0" w:color="auto"/>
                  </w:divBdr>
                </w:div>
                <w:div w:id="241567831">
                  <w:marLeft w:val="640"/>
                  <w:marRight w:val="0"/>
                  <w:marTop w:val="0"/>
                  <w:marBottom w:val="0"/>
                  <w:divBdr>
                    <w:top w:val="none" w:sz="0" w:space="0" w:color="auto"/>
                    <w:left w:val="none" w:sz="0" w:space="0" w:color="auto"/>
                    <w:bottom w:val="none" w:sz="0" w:space="0" w:color="auto"/>
                    <w:right w:val="none" w:sz="0" w:space="0" w:color="auto"/>
                  </w:divBdr>
                </w:div>
                <w:div w:id="266281472">
                  <w:marLeft w:val="640"/>
                  <w:marRight w:val="0"/>
                  <w:marTop w:val="0"/>
                  <w:marBottom w:val="0"/>
                  <w:divBdr>
                    <w:top w:val="none" w:sz="0" w:space="0" w:color="auto"/>
                    <w:left w:val="none" w:sz="0" w:space="0" w:color="auto"/>
                    <w:bottom w:val="none" w:sz="0" w:space="0" w:color="auto"/>
                    <w:right w:val="none" w:sz="0" w:space="0" w:color="auto"/>
                  </w:divBdr>
                </w:div>
                <w:div w:id="317224908">
                  <w:marLeft w:val="640"/>
                  <w:marRight w:val="0"/>
                  <w:marTop w:val="0"/>
                  <w:marBottom w:val="0"/>
                  <w:divBdr>
                    <w:top w:val="none" w:sz="0" w:space="0" w:color="auto"/>
                    <w:left w:val="none" w:sz="0" w:space="0" w:color="auto"/>
                    <w:bottom w:val="none" w:sz="0" w:space="0" w:color="auto"/>
                    <w:right w:val="none" w:sz="0" w:space="0" w:color="auto"/>
                  </w:divBdr>
                </w:div>
                <w:div w:id="318778225">
                  <w:marLeft w:val="640"/>
                  <w:marRight w:val="0"/>
                  <w:marTop w:val="0"/>
                  <w:marBottom w:val="0"/>
                  <w:divBdr>
                    <w:top w:val="none" w:sz="0" w:space="0" w:color="auto"/>
                    <w:left w:val="none" w:sz="0" w:space="0" w:color="auto"/>
                    <w:bottom w:val="none" w:sz="0" w:space="0" w:color="auto"/>
                    <w:right w:val="none" w:sz="0" w:space="0" w:color="auto"/>
                  </w:divBdr>
                </w:div>
                <w:div w:id="357318674">
                  <w:marLeft w:val="640"/>
                  <w:marRight w:val="0"/>
                  <w:marTop w:val="0"/>
                  <w:marBottom w:val="0"/>
                  <w:divBdr>
                    <w:top w:val="none" w:sz="0" w:space="0" w:color="auto"/>
                    <w:left w:val="none" w:sz="0" w:space="0" w:color="auto"/>
                    <w:bottom w:val="none" w:sz="0" w:space="0" w:color="auto"/>
                    <w:right w:val="none" w:sz="0" w:space="0" w:color="auto"/>
                  </w:divBdr>
                </w:div>
                <w:div w:id="373312692">
                  <w:marLeft w:val="640"/>
                  <w:marRight w:val="0"/>
                  <w:marTop w:val="0"/>
                  <w:marBottom w:val="0"/>
                  <w:divBdr>
                    <w:top w:val="none" w:sz="0" w:space="0" w:color="auto"/>
                    <w:left w:val="none" w:sz="0" w:space="0" w:color="auto"/>
                    <w:bottom w:val="none" w:sz="0" w:space="0" w:color="auto"/>
                    <w:right w:val="none" w:sz="0" w:space="0" w:color="auto"/>
                  </w:divBdr>
                </w:div>
                <w:div w:id="415248264">
                  <w:marLeft w:val="640"/>
                  <w:marRight w:val="0"/>
                  <w:marTop w:val="0"/>
                  <w:marBottom w:val="0"/>
                  <w:divBdr>
                    <w:top w:val="none" w:sz="0" w:space="0" w:color="auto"/>
                    <w:left w:val="none" w:sz="0" w:space="0" w:color="auto"/>
                    <w:bottom w:val="none" w:sz="0" w:space="0" w:color="auto"/>
                    <w:right w:val="none" w:sz="0" w:space="0" w:color="auto"/>
                  </w:divBdr>
                </w:div>
                <w:div w:id="422259361">
                  <w:marLeft w:val="640"/>
                  <w:marRight w:val="0"/>
                  <w:marTop w:val="0"/>
                  <w:marBottom w:val="0"/>
                  <w:divBdr>
                    <w:top w:val="none" w:sz="0" w:space="0" w:color="auto"/>
                    <w:left w:val="none" w:sz="0" w:space="0" w:color="auto"/>
                    <w:bottom w:val="none" w:sz="0" w:space="0" w:color="auto"/>
                    <w:right w:val="none" w:sz="0" w:space="0" w:color="auto"/>
                  </w:divBdr>
                </w:div>
                <w:div w:id="472914858">
                  <w:marLeft w:val="640"/>
                  <w:marRight w:val="0"/>
                  <w:marTop w:val="0"/>
                  <w:marBottom w:val="0"/>
                  <w:divBdr>
                    <w:top w:val="none" w:sz="0" w:space="0" w:color="auto"/>
                    <w:left w:val="none" w:sz="0" w:space="0" w:color="auto"/>
                    <w:bottom w:val="none" w:sz="0" w:space="0" w:color="auto"/>
                    <w:right w:val="none" w:sz="0" w:space="0" w:color="auto"/>
                  </w:divBdr>
                </w:div>
                <w:div w:id="491683736">
                  <w:marLeft w:val="640"/>
                  <w:marRight w:val="0"/>
                  <w:marTop w:val="0"/>
                  <w:marBottom w:val="0"/>
                  <w:divBdr>
                    <w:top w:val="none" w:sz="0" w:space="0" w:color="auto"/>
                    <w:left w:val="none" w:sz="0" w:space="0" w:color="auto"/>
                    <w:bottom w:val="none" w:sz="0" w:space="0" w:color="auto"/>
                    <w:right w:val="none" w:sz="0" w:space="0" w:color="auto"/>
                  </w:divBdr>
                </w:div>
                <w:div w:id="511378203">
                  <w:marLeft w:val="640"/>
                  <w:marRight w:val="0"/>
                  <w:marTop w:val="0"/>
                  <w:marBottom w:val="0"/>
                  <w:divBdr>
                    <w:top w:val="none" w:sz="0" w:space="0" w:color="auto"/>
                    <w:left w:val="none" w:sz="0" w:space="0" w:color="auto"/>
                    <w:bottom w:val="none" w:sz="0" w:space="0" w:color="auto"/>
                    <w:right w:val="none" w:sz="0" w:space="0" w:color="auto"/>
                  </w:divBdr>
                </w:div>
                <w:div w:id="605885192">
                  <w:marLeft w:val="640"/>
                  <w:marRight w:val="0"/>
                  <w:marTop w:val="0"/>
                  <w:marBottom w:val="0"/>
                  <w:divBdr>
                    <w:top w:val="none" w:sz="0" w:space="0" w:color="auto"/>
                    <w:left w:val="none" w:sz="0" w:space="0" w:color="auto"/>
                    <w:bottom w:val="none" w:sz="0" w:space="0" w:color="auto"/>
                    <w:right w:val="none" w:sz="0" w:space="0" w:color="auto"/>
                  </w:divBdr>
                </w:div>
                <w:div w:id="641424696">
                  <w:marLeft w:val="640"/>
                  <w:marRight w:val="0"/>
                  <w:marTop w:val="0"/>
                  <w:marBottom w:val="0"/>
                  <w:divBdr>
                    <w:top w:val="none" w:sz="0" w:space="0" w:color="auto"/>
                    <w:left w:val="none" w:sz="0" w:space="0" w:color="auto"/>
                    <w:bottom w:val="none" w:sz="0" w:space="0" w:color="auto"/>
                    <w:right w:val="none" w:sz="0" w:space="0" w:color="auto"/>
                  </w:divBdr>
                </w:div>
                <w:div w:id="746340931">
                  <w:marLeft w:val="640"/>
                  <w:marRight w:val="0"/>
                  <w:marTop w:val="0"/>
                  <w:marBottom w:val="0"/>
                  <w:divBdr>
                    <w:top w:val="none" w:sz="0" w:space="0" w:color="auto"/>
                    <w:left w:val="none" w:sz="0" w:space="0" w:color="auto"/>
                    <w:bottom w:val="none" w:sz="0" w:space="0" w:color="auto"/>
                    <w:right w:val="none" w:sz="0" w:space="0" w:color="auto"/>
                  </w:divBdr>
                </w:div>
                <w:div w:id="756559197">
                  <w:marLeft w:val="640"/>
                  <w:marRight w:val="0"/>
                  <w:marTop w:val="0"/>
                  <w:marBottom w:val="0"/>
                  <w:divBdr>
                    <w:top w:val="none" w:sz="0" w:space="0" w:color="auto"/>
                    <w:left w:val="none" w:sz="0" w:space="0" w:color="auto"/>
                    <w:bottom w:val="none" w:sz="0" w:space="0" w:color="auto"/>
                    <w:right w:val="none" w:sz="0" w:space="0" w:color="auto"/>
                  </w:divBdr>
                </w:div>
                <w:div w:id="782463486">
                  <w:marLeft w:val="640"/>
                  <w:marRight w:val="0"/>
                  <w:marTop w:val="0"/>
                  <w:marBottom w:val="0"/>
                  <w:divBdr>
                    <w:top w:val="none" w:sz="0" w:space="0" w:color="auto"/>
                    <w:left w:val="none" w:sz="0" w:space="0" w:color="auto"/>
                    <w:bottom w:val="none" w:sz="0" w:space="0" w:color="auto"/>
                    <w:right w:val="none" w:sz="0" w:space="0" w:color="auto"/>
                  </w:divBdr>
                </w:div>
                <w:div w:id="840121633">
                  <w:marLeft w:val="640"/>
                  <w:marRight w:val="0"/>
                  <w:marTop w:val="0"/>
                  <w:marBottom w:val="0"/>
                  <w:divBdr>
                    <w:top w:val="none" w:sz="0" w:space="0" w:color="auto"/>
                    <w:left w:val="none" w:sz="0" w:space="0" w:color="auto"/>
                    <w:bottom w:val="none" w:sz="0" w:space="0" w:color="auto"/>
                    <w:right w:val="none" w:sz="0" w:space="0" w:color="auto"/>
                  </w:divBdr>
                </w:div>
                <w:div w:id="865215488">
                  <w:marLeft w:val="640"/>
                  <w:marRight w:val="0"/>
                  <w:marTop w:val="0"/>
                  <w:marBottom w:val="0"/>
                  <w:divBdr>
                    <w:top w:val="none" w:sz="0" w:space="0" w:color="auto"/>
                    <w:left w:val="none" w:sz="0" w:space="0" w:color="auto"/>
                    <w:bottom w:val="none" w:sz="0" w:space="0" w:color="auto"/>
                    <w:right w:val="none" w:sz="0" w:space="0" w:color="auto"/>
                  </w:divBdr>
                </w:div>
                <w:div w:id="913466427">
                  <w:marLeft w:val="640"/>
                  <w:marRight w:val="0"/>
                  <w:marTop w:val="0"/>
                  <w:marBottom w:val="0"/>
                  <w:divBdr>
                    <w:top w:val="none" w:sz="0" w:space="0" w:color="auto"/>
                    <w:left w:val="none" w:sz="0" w:space="0" w:color="auto"/>
                    <w:bottom w:val="none" w:sz="0" w:space="0" w:color="auto"/>
                    <w:right w:val="none" w:sz="0" w:space="0" w:color="auto"/>
                  </w:divBdr>
                </w:div>
                <w:div w:id="920679160">
                  <w:marLeft w:val="640"/>
                  <w:marRight w:val="0"/>
                  <w:marTop w:val="0"/>
                  <w:marBottom w:val="0"/>
                  <w:divBdr>
                    <w:top w:val="none" w:sz="0" w:space="0" w:color="auto"/>
                    <w:left w:val="none" w:sz="0" w:space="0" w:color="auto"/>
                    <w:bottom w:val="none" w:sz="0" w:space="0" w:color="auto"/>
                    <w:right w:val="none" w:sz="0" w:space="0" w:color="auto"/>
                  </w:divBdr>
                </w:div>
                <w:div w:id="979531916">
                  <w:marLeft w:val="640"/>
                  <w:marRight w:val="0"/>
                  <w:marTop w:val="0"/>
                  <w:marBottom w:val="0"/>
                  <w:divBdr>
                    <w:top w:val="none" w:sz="0" w:space="0" w:color="auto"/>
                    <w:left w:val="none" w:sz="0" w:space="0" w:color="auto"/>
                    <w:bottom w:val="none" w:sz="0" w:space="0" w:color="auto"/>
                    <w:right w:val="none" w:sz="0" w:space="0" w:color="auto"/>
                  </w:divBdr>
                </w:div>
                <w:div w:id="993875969">
                  <w:marLeft w:val="640"/>
                  <w:marRight w:val="0"/>
                  <w:marTop w:val="0"/>
                  <w:marBottom w:val="0"/>
                  <w:divBdr>
                    <w:top w:val="none" w:sz="0" w:space="0" w:color="auto"/>
                    <w:left w:val="none" w:sz="0" w:space="0" w:color="auto"/>
                    <w:bottom w:val="none" w:sz="0" w:space="0" w:color="auto"/>
                    <w:right w:val="none" w:sz="0" w:space="0" w:color="auto"/>
                  </w:divBdr>
                </w:div>
                <w:div w:id="1037971642">
                  <w:marLeft w:val="640"/>
                  <w:marRight w:val="0"/>
                  <w:marTop w:val="0"/>
                  <w:marBottom w:val="0"/>
                  <w:divBdr>
                    <w:top w:val="none" w:sz="0" w:space="0" w:color="auto"/>
                    <w:left w:val="none" w:sz="0" w:space="0" w:color="auto"/>
                    <w:bottom w:val="none" w:sz="0" w:space="0" w:color="auto"/>
                    <w:right w:val="none" w:sz="0" w:space="0" w:color="auto"/>
                  </w:divBdr>
                </w:div>
                <w:div w:id="1052773171">
                  <w:marLeft w:val="640"/>
                  <w:marRight w:val="0"/>
                  <w:marTop w:val="0"/>
                  <w:marBottom w:val="0"/>
                  <w:divBdr>
                    <w:top w:val="none" w:sz="0" w:space="0" w:color="auto"/>
                    <w:left w:val="none" w:sz="0" w:space="0" w:color="auto"/>
                    <w:bottom w:val="none" w:sz="0" w:space="0" w:color="auto"/>
                    <w:right w:val="none" w:sz="0" w:space="0" w:color="auto"/>
                  </w:divBdr>
                </w:div>
                <w:div w:id="1060980888">
                  <w:marLeft w:val="640"/>
                  <w:marRight w:val="0"/>
                  <w:marTop w:val="0"/>
                  <w:marBottom w:val="0"/>
                  <w:divBdr>
                    <w:top w:val="none" w:sz="0" w:space="0" w:color="auto"/>
                    <w:left w:val="none" w:sz="0" w:space="0" w:color="auto"/>
                    <w:bottom w:val="none" w:sz="0" w:space="0" w:color="auto"/>
                    <w:right w:val="none" w:sz="0" w:space="0" w:color="auto"/>
                  </w:divBdr>
                </w:div>
                <w:div w:id="1071856012">
                  <w:marLeft w:val="640"/>
                  <w:marRight w:val="0"/>
                  <w:marTop w:val="0"/>
                  <w:marBottom w:val="0"/>
                  <w:divBdr>
                    <w:top w:val="none" w:sz="0" w:space="0" w:color="auto"/>
                    <w:left w:val="none" w:sz="0" w:space="0" w:color="auto"/>
                    <w:bottom w:val="none" w:sz="0" w:space="0" w:color="auto"/>
                    <w:right w:val="none" w:sz="0" w:space="0" w:color="auto"/>
                  </w:divBdr>
                </w:div>
                <w:div w:id="1104957757">
                  <w:marLeft w:val="640"/>
                  <w:marRight w:val="0"/>
                  <w:marTop w:val="0"/>
                  <w:marBottom w:val="0"/>
                  <w:divBdr>
                    <w:top w:val="none" w:sz="0" w:space="0" w:color="auto"/>
                    <w:left w:val="none" w:sz="0" w:space="0" w:color="auto"/>
                    <w:bottom w:val="none" w:sz="0" w:space="0" w:color="auto"/>
                    <w:right w:val="none" w:sz="0" w:space="0" w:color="auto"/>
                  </w:divBdr>
                </w:div>
                <w:div w:id="1158619749">
                  <w:marLeft w:val="640"/>
                  <w:marRight w:val="0"/>
                  <w:marTop w:val="0"/>
                  <w:marBottom w:val="0"/>
                  <w:divBdr>
                    <w:top w:val="none" w:sz="0" w:space="0" w:color="auto"/>
                    <w:left w:val="none" w:sz="0" w:space="0" w:color="auto"/>
                    <w:bottom w:val="none" w:sz="0" w:space="0" w:color="auto"/>
                    <w:right w:val="none" w:sz="0" w:space="0" w:color="auto"/>
                  </w:divBdr>
                </w:div>
                <w:div w:id="1204172219">
                  <w:marLeft w:val="640"/>
                  <w:marRight w:val="0"/>
                  <w:marTop w:val="0"/>
                  <w:marBottom w:val="0"/>
                  <w:divBdr>
                    <w:top w:val="none" w:sz="0" w:space="0" w:color="auto"/>
                    <w:left w:val="none" w:sz="0" w:space="0" w:color="auto"/>
                    <w:bottom w:val="none" w:sz="0" w:space="0" w:color="auto"/>
                    <w:right w:val="none" w:sz="0" w:space="0" w:color="auto"/>
                  </w:divBdr>
                </w:div>
                <w:div w:id="1211645803">
                  <w:marLeft w:val="640"/>
                  <w:marRight w:val="0"/>
                  <w:marTop w:val="0"/>
                  <w:marBottom w:val="0"/>
                  <w:divBdr>
                    <w:top w:val="none" w:sz="0" w:space="0" w:color="auto"/>
                    <w:left w:val="none" w:sz="0" w:space="0" w:color="auto"/>
                    <w:bottom w:val="none" w:sz="0" w:space="0" w:color="auto"/>
                    <w:right w:val="none" w:sz="0" w:space="0" w:color="auto"/>
                  </w:divBdr>
                </w:div>
                <w:div w:id="1294024695">
                  <w:marLeft w:val="640"/>
                  <w:marRight w:val="0"/>
                  <w:marTop w:val="0"/>
                  <w:marBottom w:val="0"/>
                  <w:divBdr>
                    <w:top w:val="none" w:sz="0" w:space="0" w:color="auto"/>
                    <w:left w:val="none" w:sz="0" w:space="0" w:color="auto"/>
                    <w:bottom w:val="none" w:sz="0" w:space="0" w:color="auto"/>
                    <w:right w:val="none" w:sz="0" w:space="0" w:color="auto"/>
                  </w:divBdr>
                </w:div>
                <w:div w:id="1388870145">
                  <w:marLeft w:val="640"/>
                  <w:marRight w:val="0"/>
                  <w:marTop w:val="0"/>
                  <w:marBottom w:val="0"/>
                  <w:divBdr>
                    <w:top w:val="none" w:sz="0" w:space="0" w:color="auto"/>
                    <w:left w:val="none" w:sz="0" w:space="0" w:color="auto"/>
                    <w:bottom w:val="none" w:sz="0" w:space="0" w:color="auto"/>
                    <w:right w:val="none" w:sz="0" w:space="0" w:color="auto"/>
                  </w:divBdr>
                </w:div>
                <w:div w:id="1426002245">
                  <w:marLeft w:val="640"/>
                  <w:marRight w:val="0"/>
                  <w:marTop w:val="0"/>
                  <w:marBottom w:val="0"/>
                  <w:divBdr>
                    <w:top w:val="none" w:sz="0" w:space="0" w:color="auto"/>
                    <w:left w:val="none" w:sz="0" w:space="0" w:color="auto"/>
                    <w:bottom w:val="none" w:sz="0" w:space="0" w:color="auto"/>
                    <w:right w:val="none" w:sz="0" w:space="0" w:color="auto"/>
                  </w:divBdr>
                </w:div>
                <w:div w:id="1429542680">
                  <w:marLeft w:val="640"/>
                  <w:marRight w:val="0"/>
                  <w:marTop w:val="0"/>
                  <w:marBottom w:val="0"/>
                  <w:divBdr>
                    <w:top w:val="none" w:sz="0" w:space="0" w:color="auto"/>
                    <w:left w:val="none" w:sz="0" w:space="0" w:color="auto"/>
                    <w:bottom w:val="none" w:sz="0" w:space="0" w:color="auto"/>
                    <w:right w:val="none" w:sz="0" w:space="0" w:color="auto"/>
                  </w:divBdr>
                </w:div>
                <w:div w:id="1503858687">
                  <w:marLeft w:val="640"/>
                  <w:marRight w:val="0"/>
                  <w:marTop w:val="0"/>
                  <w:marBottom w:val="0"/>
                  <w:divBdr>
                    <w:top w:val="none" w:sz="0" w:space="0" w:color="auto"/>
                    <w:left w:val="none" w:sz="0" w:space="0" w:color="auto"/>
                    <w:bottom w:val="none" w:sz="0" w:space="0" w:color="auto"/>
                    <w:right w:val="none" w:sz="0" w:space="0" w:color="auto"/>
                  </w:divBdr>
                </w:div>
                <w:div w:id="1531455403">
                  <w:marLeft w:val="640"/>
                  <w:marRight w:val="0"/>
                  <w:marTop w:val="0"/>
                  <w:marBottom w:val="0"/>
                  <w:divBdr>
                    <w:top w:val="none" w:sz="0" w:space="0" w:color="auto"/>
                    <w:left w:val="none" w:sz="0" w:space="0" w:color="auto"/>
                    <w:bottom w:val="none" w:sz="0" w:space="0" w:color="auto"/>
                    <w:right w:val="none" w:sz="0" w:space="0" w:color="auto"/>
                  </w:divBdr>
                </w:div>
                <w:div w:id="1543714276">
                  <w:marLeft w:val="640"/>
                  <w:marRight w:val="0"/>
                  <w:marTop w:val="0"/>
                  <w:marBottom w:val="0"/>
                  <w:divBdr>
                    <w:top w:val="none" w:sz="0" w:space="0" w:color="auto"/>
                    <w:left w:val="none" w:sz="0" w:space="0" w:color="auto"/>
                    <w:bottom w:val="none" w:sz="0" w:space="0" w:color="auto"/>
                    <w:right w:val="none" w:sz="0" w:space="0" w:color="auto"/>
                  </w:divBdr>
                </w:div>
                <w:div w:id="1589728820">
                  <w:marLeft w:val="640"/>
                  <w:marRight w:val="0"/>
                  <w:marTop w:val="0"/>
                  <w:marBottom w:val="0"/>
                  <w:divBdr>
                    <w:top w:val="none" w:sz="0" w:space="0" w:color="auto"/>
                    <w:left w:val="none" w:sz="0" w:space="0" w:color="auto"/>
                    <w:bottom w:val="none" w:sz="0" w:space="0" w:color="auto"/>
                    <w:right w:val="none" w:sz="0" w:space="0" w:color="auto"/>
                  </w:divBdr>
                </w:div>
                <w:div w:id="1697347401">
                  <w:marLeft w:val="640"/>
                  <w:marRight w:val="0"/>
                  <w:marTop w:val="0"/>
                  <w:marBottom w:val="0"/>
                  <w:divBdr>
                    <w:top w:val="none" w:sz="0" w:space="0" w:color="auto"/>
                    <w:left w:val="none" w:sz="0" w:space="0" w:color="auto"/>
                    <w:bottom w:val="none" w:sz="0" w:space="0" w:color="auto"/>
                    <w:right w:val="none" w:sz="0" w:space="0" w:color="auto"/>
                  </w:divBdr>
                </w:div>
                <w:div w:id="1710758803">
                  <w:marLeft w:val="640"/>
                  <w:marRight w:val="0"/>
                  <w:marTop w:val="0"/>
                  <w:marBottom w:val="0"/>
                  <w:divBdr>
                    <w:top w:val="none" w:sz="0" w:space="0" w:color="auto"/>
                    <w:left w:val="none" w:sz="0" w:space="0" w:color="auto"/>
                    <w:bottom w:val="none" w:sz="0" w:space="0" w:color="auto"/>
                    <w:right w:val="none" w:sz="0" w:space="0" w:color="auto"/>
                  </w:divBdr>
                </w:div>
                <w:div w:id="1783650335">
                  <w:marLeft w:val="640"/>
                  <w:marRight w:val="0"/>
                  <w:marTop w:val="0"/>
                  <w:marBottom w:val="0"/>
                  <w:divBdr>
                    <w:top w:val="none" w:sz="0" w:space="0" w:color="auto"/>
                    <w:left w:val="none" w:sz="0" w:space="0" w:color="auto"/>
                    <w:bottom w:val="none" w:sz="0" w:space="0" w:color="auto"/>
                    <w:right w:val="none" w:sz="0" w:space="0" w:color="auto"/>
                  </w:divBdr>
                </w:div>
                <w:div w:id="1863591157">
                  <w:marLeft w:val="640"/>
                  <w:marRight w:val="0"/>
                  <w:marTop w:val="0"/>
                  <w:marBottom w:val="0"/>
                  <w:divBdr>
                    <w:top w:val="none" w:sz="0" w:space="0" w:color="auto"/>
                    <w:left w:val="none" w:sz="0" w:space="0" w:color="auto"/>
                    <w:bottom w:val="none" w:sz="0" w:space="0" w:color="auto"/>
                    <w:right w:val="none" w:sz="0" w:space="0" w:color="auto"/>
                  </w:divBdr>
                </w:div>
                <w:div w:id="1885172394">
                  <w:marLeft w:val="640"/>
                  <w:marRight w:val="0"/>
                  <w:marTop w:val="0"/>
                  <w:marBottom w:val="0"/>
                  <w:divBdr>
                    <w:top w:val="none" w:sz="0" w:space="0" w:color="auto"/>
                    <w:left w:val="none" w:sz="0" w:space="0" w:color="auto"/>
                    <w:bottom w:val="none" w:sz="0" w:space="0" w:color="auto"/>
                    <w:right w:val="none" w:sz="0" w:space="0" w:color="auto"/>
                  </w:divBdr>
                </w:div>
                <w:div w:id="1887987299">
                  <w:marLeft w:val="640"/>
                  <w:marRight w:val="0"/>
                  <w:marTop w:val="0"/>
                  <w:marBottom w:val="0"/>
                  <w:divBdr>
                    <w:top w:val="none" w:sz="0" w:space="0" w:color="auto"/>
                    <w:left w:val="none" w:sz="0" w:space="0" w:color="auto"/>
                    <w:bottom w:val="none" w:sz="0" w:space="0" w:color="auto"/>
                    <w:right w:val="none" w:sz="0" w:space="0" w:color="auto"/>
                  </w:divBdr>
                </w:div>
                <w:div w:id="1888489697">
                  <w:marLeft w:val="640"/>
                  <w:marRight w:val="0"/>
                  <w:marTop w:val="0"/>
                  <w:marBottom w:val="0"/>
                  <w:divBdr>
                    <w:top w:val="none" w:sz="0" w:space="0" w:color="auto"/>
                    <w:left w:val="none" w:sz="0" w:space="0" w:color="auto"/>
                    <w:bottom w:val="none" w:sz="0" w:space="0" w:color="auto"/>
                    <w:right w:val="none" w:sz="0" w:space="0" w:color="auto"/>
                  </w:divBdr>
                </w:div>
                <w:div w:id="1984314906">
                  <w:marLeft w:val="640"/>
                  <w:marRight w:val="0"/>
                  <w:marTop w:val="0"/>
                  <w:marBottom w:val="0"/>
                  <w:divBdr>
                    <w:top w:val="none" w:sz="0" w:space="0" w:color="auto"/>
                    <w:left w:val="none" w:sz="0" w:space="0" w:color="auto"/>
                    <w:bottom w:val="none" w:sz="0" w:space="0" w:color="auto"/>
                    <w:right w:val="none" w:sz="0" w:space="0" w:color="auto"/>
                  </w:divBdr>
                </w:div>
                <w:div w:id="2008897021">
                  <w:marLeft w:val="640"/>
                  <w:marRight w:val="0"/>
                  <w:marTop w:val="0"/>
                  <w:marBottom w:val="0"/>
                  <w:divBdr>
                    <w:top w:val="none" w:sz="0" w:space="0" w:color="auto"/>
                    <w:left w:val="none" w:sz="0" w:space="0" w:color="auto"/>
                    <w:bottom w:val="none" w:sz="0" w:space="0" w:color="auto"/>
                    <w:right w:val="none" w:sz="0" w:space="0" w:color="auto"/>
                  </w:divBdr>
                </w:div>
                <w:div w:id="2014136942">
                  <w:marLeft w:val="640"/>
                  <w:marRight w:val="0"/>
                  <w:marTop w:val="0"/>
                  <w:marBottom w:val="0"/>
                  <w:divBdr>
                    <w:top w:val="none" w:sz="0" w:space="0" w:color="auto"/>
                    <w:left w:val="none" w:sz="0" w:space="0" w:color="auto"/>
                    <w:bottom w:val="none" w:sz="0" w:space="0" w:color="auto"/>
                    <w:right w:val="none" w:sz="0" w:space="0" w:color="auto"/>
                  </w:divBdr>
                </w:div>
              </w:divsChild>
            </w:div>
            <w:div w:id="1093747292">
              <w:marLeft w:val="0"/>
              <w:marRight w:val="0"/>
              <w:marTop w:val="0"/>
              <w:marBottom w:val="0"/>
              <w:divBdr>
                <w:top w:val="none" w:sz="0" w:space="0" w:color="auto"/>
                <w:left w:val="none" w:sz="0" w:space="0" w:color="auto"/>
                <w:bottom w:val="none" w:sz="0" w:space="0" w:color="auto"/>
                <w:right w:val="none" w:sz="0" w:space="0" w:color="auto"/>
              </w:divBdr>
              <w:divsChild>
                <w:div w:id="11807830">
                  <w:marLeft w:val="640"/>
                  <w:marRight w:val="0"/>
                  <w:marTop w:val="0"/>
                  <w:marBottom w:val="0"/>
                  <w:divBdr>
                    <w:top w:val="none" w:sz="0" w:space="0" w:color="auto"/>
                    <w:left w:val="none" w:sz="0" w:space="0" w:color="auto"/>
                    <w:bottom w:val="none" w:sz="0" w:space="0" w:color="auto"/>
                    <w:right w:val="none" w:sz="0" w:space="0" w:color="auto"/>
                  </w:divBdr>
                </w:div>
                <w:div w:id="18288166">
                  <w:marLeft w:val="640"/>
                  <w:marRight w:val="0"/>
                  <w:marTop w:val="0"/>
                  <w:marBottom w:val="0"/>
                  <w:divBdr>
                    <w:top w:val="none" w:sz="0" w:space="0" w:color="auto"/>
                    <w:left w:val="none" w:sz="0" w:space="0" w:color="auto"/>
                    <w:bottom w:val="none" w:sz="0" w:space="0" w:color="auto"/>
                    <w:right w:val="none" w:sz="0" w:space="0" w:color="auto"/>
                  </w:divBdr>
                </w:div>
                <w:div w:id="53283401">
                  <w:marLeft w:val="640"/>
                  <w:marRight w:val="0"/>
                  <w:marTop w:val="0"/>
                  <w:marBottom w:val="0"/>
                  <w:divBdr>
                    <w:top w:val="none" w:sz="0" w:space="0" w:color="auto"/>
                    <w:left w:val="none" w:sz="0" w:space="0" w:color="auto"/>
                    <w:bottom w:val="none" w:sz="0" w:space="0" w:color="auto"/>
                    <w:right w:val="none" w:sz="0" w:space="0" w:color="auto"/>
                  </w:divBdr>
                </w:div>
                <w:div w:id="105734099">
                  <w:marLeft w:val="640"/>
                  <w:marRight w:val="0"/>
                  <w:marTop w:val="0"/>
                  <w:marBottom w:val="0"/>
                  <w:divBdr>
                    <w:top w:val="none" w:sz="0" w:space="0" w:color="auto"/>
                    <w:left w:val="none" w:sz="0" w:space="0" w:color="auto"/>
                    <w:bottom w:val="none" w:sz="0" w:space="0" w:color="auto"/>
                    <w:right w:val="none" w:sz="0" w:space="0" w:color="auto"/>
                  </w:divBdr>
                </w:div>
                <w:div w:id="117145048">
                  <w:marLeft w:val="640"/>
                  <w:marRight w:val="0"/>
                  <w:marTop w:val="0"/>
                  <w:marBottom w:val="0"/>
                  <w:divBdr>
                    <w:top w:val="none" w:sz="0" w:space="0" w:color="auto"/>
                    <w:left w:val="none" w:sz="0" w:space="0" w:color="auto"/>
                    <w:bottom w:val="none" w:sz="0" w:space="0" w:color="auto"/>
                    <w:right w:val="none" w:sz="0" w:space="0" w:color="auto"/>
                  </w:divBdr>
                </w:div>
                <w:div w:id="129790442">
                  <w:marLeft w:val="640"/>
                  <w:marRight w:val="0"/>
                  <w:marTop w:val="0"/>
                  <w:marBottom w:val="0"/>
                  <w:divBdr>
                    <w:top w:val="none" w:sz="0" w:space="0" w:color="auto"/>
                    <w:left w:val="none" w:sz="0" w:space="0" w:color="auto"/>
                    <w:bottom w:val="none" w:sz="0" w:space="0" w:color="auto"/>
                    <w:right w:val="none" w:sz="0" w:space="0" w:color="auto"/>
                  </w:divBdr>
                </w:div>
                <w:div w:id="138613269">
                  <w:marLeft w:val="640"/>
                  <w:marRight w:val="0"/>
                  <w:marTop w:val="0"/>
                  <w:marBottom w:val="0"/>
                  <w:divBdr>
                    <w:top w:val="none" w:sz="0" w:space="0" w:color="auto"/>
                    <w:left w:val="none" w:sz="0" w:space="0" w:color="auto"/>
                    <w:bottom w:val="none" w:sz="0" w:space="0" w:color="auto"/>
                    <w:right w:val="none" w:sz="0" w:space="0" w:color="auto"/>
                  </w:divBdr>
                </w:div>
                <w:div w:id="140661337">
                  <w:marLeft w:val="640"/>
                  <w:marRight w:val="0"/>
                  <w:marTop w:val="0"/>
                  <w:marBottom w:val="0"/>
                  <w:divBdr>
                    <w:top w:val="none" w:sz="0" w:space="0" w:color="auto"/>
                    <w:left w:val="none" w:sz="0" w:space="0" w:color="auto"/>
                    <w:bottom w:val="none" w:sz="0" w:space="0" w:color="auto"/>
                    <w:right w:val="none" w:sz="0" w:space="0" w:color="auto"/>
                  </w:divBdr>
                </w:div>
                <w:div w:id="229465937">
                  <w:marLeft w:val="640"/>
                  <w:marRight w:val="0"/>
                  <w:marTop w:val="0"/>
                  <w:marBottom w:val="0"/>
                  <w:divBdr>
                    <w:top w:val="none" w:sz="0" w:space="0" w:color="auto"/>
                    <w:left w:val="none" w:sz="0" w:space="0" w:color="auto"/>
                    <w:bottom w:val="none" w:sz="0" w:space="0" w:color="auto"/>
                    <w:right w:val="none" w:sz="0" w:space="0" w:color="auto"/>
                  </w:divBdr>
                </w:div>
                <w:div w:id="263079849">
                  <w:marLeft w:val="640"/>
                  <w:marRight w:val="0"/>
                  <w:marTop w:val="0"/>
                  <w:marBottom w:val="0"/>
                  <w:divBdr>
                    <w:top w:val="none" w:sz="0" w:space="0" w:color="auto"/>
                    <w:left w:val="none" w:sz="0" w:space="0" w:color="auto"/>
                    <w:bottom w:val="none" w:sz="0" w:space="0" w:color="auto"/>
                    <w:right w:val="none" w:sz="0" w:space="0" w:color="auto"/>
                  </w:divBdr>
                </w:div>
                <w:div w:id="286551758">
                  <w:marLeft w:val="640"/>
                  <w:marRight w:val="0"/>
                  <w:marTop w:val="0"/>
                  <w:marBottom w:val="0"/>
                  <w:divBdr>
                    <w:top w:val="none" w:sz="0" w:space="0" w:color="auto"/>
                    <w:left w:val="none" w:sz="0" w:space="0" w:color="auto"/>
                    <w:bottom w:val="none" w:sz="0" w:space="0" w:color="auto"/>
                    <w:right w:val="none" w:sz="0" w:space="0" w:color="auto"/>
                  </w:divBdr>
                </w:div>
                <w:div w:id="292716058">
                  <w:marLeft w:val="640"/>
                  <w:marRight w:val="0"/>
                  <w:marTop w:val="0"/>
                  <w:marBottom w:val="0"/>
                  <w:divBdr>
                    <w:top w:val="none" w:sz="0" w:space="0" w:color="auto"/>
                    <w:left w:val="none" w:sz="0" w:space="0" w:color="auto"/>
                    <w:bottom w:val="none" w:sz="0" w:space="0" w:color="auto"/>
                    <w:right w:val="none" w:sz="0" w:space="0" w:color="auto"/>
                  </w:divBdr>
                </w:div>
                <w:div w:id="329332052">
                  <w:marLeft w:val="640"/>
                  <w:marRight w:val="0"/>
                  <w:marTop w:val="0"/>
                  <w:marBottom w:val="0"/>
                  <w:divBdr>
                    <w:top w:val="none" w:sz="0" w:space="0" w:color="auto"/>
                    <w:left w:val="none" w:sz="0" w:space="0" w:color="auto"/>
                    <w:bottom w:val="none" w:sz="0" w:space="0" w:color="auto"/>
                    <w:right w:val="none" w:sz="0" w:space="0" w:color="auto"/>
                  </w:divBdr>
                </w:div>
                <w:div w:id="339435740">
                  <w:marLeft w:val="640"/>
                  <w:marRight w:val="0"/>
                  <w:marTop w:val="0"/>
                  <w:marBottom w:val="0"/>
                  <w:divBdr>
                    <w:top w:val="none" w:sz="0" w:space="0" w:color="auto"/>
                    <w:left w:val="none" w:sz="0" w:space="0" w:color="auto"/>
                    <w:bottom w:val="none" w:sz="0" w:space="0" w:color="auto"/>
                    <w:right w:val="none" w:sz="0" w:space="0" w:color="auto"/>
                  </w:divBdr>
                </w:div>
                <w:div w:id="412431338">
                  <w:marLeft w:val="640"/>
                  <w:marRight w:val="0"/>
                  <w:marTop w:val="0"/>
                  <w:marBottom w:val="0"/>
                  <w:divBdr>
                    <w:top w:val="none" w:sz="0" w:space="0" w:color="auto"/>
                    <w:left w:val="none" w:sz="0" w:space="0" w:color="auto"/>
                    <w:bottom w:val="none" w:sz="0" w:space="0" w:color="auto"/>
                    <w:right w:val="none" w:sz="0" w:space="0" w:color="auto"/>
                  </w:divBdr>
                </w:div>
                <w:div w:id="476075444">
                  <w:marLeft w:val="640"/>
                  <w:marRight w:val="0"/>
                  <w:marTop w:val="0"/>
                  <w:marBottom w:val="0"/>
                  <w:divBdr>
                    <w:top w:val="none" w:sz="0" w:space="0" w:color="auto"/>
                    <w:left w:val="none" w:sz="0" w:space="0" w:color="auto"/>
                    <w:bottom w:val="none" w:sz="0" w:space="0" w:color="auto"/>
                    <w:right w:val="none" w:sz="0" w:space="0" w:color="auto"/>
                  </w:divBdr>
                </w:div>
                <w:div w:id="548297852">
                  <w:marLeft w:val="640"/>
                  <w:marRight w:val="0"/>
                  <w:marTop w:val="0"/>
                  <w:marBottom w:val="0"/>
                  <w:divBdr>
                    <w:top w:val="none" w:sz="0" w:space="0" w:color="auto"/>
                    <w:left w:val="none" w:sz="0" w:space="0" w:color="auto"/>
                    <w:bottom w:val="none" w:sz="0" w:space="0" w:color="auto"/>
                    <w:right w:val="none" w:sz="0" w:space="0" w:color="auto"/>
                  </w:divBdr>
                </w:div>
                <w:div w:id="633486643">
                  <w:marLeft w:val="640"/>
                  <w:marRight w:val="0"/>
                  <w:marTop w:val="0"/>
                  <w:marBottom w:val="0"/>
                  <w:divBdr>
                    <w:top w:val="none" w:sz="0" w:space="0" w:color="auto"/>
                    <w:left w:val="none" w:sz="0" w:space="0" w:color="auto"/>
                    <w:bottom w:val="none" w:sz="0" w:space="0" w:color="auto"/>
                    <w:right w:val="none" w:sz="0" w:space="0" w:color="auto"/>
                  </w:divBdr>
                </w:div>
                <w:div w:id="707610546">
                  <w:marLeft w:val="640"/>
                  <w:marRight w:val="0"/>
                  <w:marTop w:val="0"/>
                  <w:marBottom w:val="0"/>
                  <w:divBdr>
                    <w:top w:val="none" w:sz="0" w:space="0" w:color="auto"/>
                    <w:left w:val="none" w:sz="0" w:space="0" w:color="auto"/>
                    <w:bottom w:val="none" w:sz="0" w:space="0" w:color="auto"/>
                    <w:right w:val="none" w:sz="0" w:space="0" w:color="auto"/>
                  </w:divBdr>
                </w:div>
                <w:div w:id="753742792">
                  <w:marLeft w:val="640"/>
                  <w:marRight w:val="0"/>
                  <w:marTop w:val="0"/>
                  <w:marBottom w:val="0"/>
                  <w:divBdr>
                    <w:top w:val="none" w:sz="0" w:space="0" w:color="auto"/>
                    <w:left w:val="none" w:sz="0" w:space="0" w:color="auto"/>
                    <w:bottom w:val="none" w:sz="0" w:space="0" w:color="auto"/>
                    <w:right w:val="none" w:sz="0" w:space="0" w:color="auto"/>
                  </w:divBdr>
                </w:div>
                <w:div w:id="757411627">
                  <w:marLeft w:val="640"/>
                  <w:marRight w:val="0"/>
                  <w:marTop w:val="0"/>
                  <w:marBottom w:val="0"/>
                  <w:divBdr>
                    <w:top w:val="none" w:sz="0" w:space="0" w:color="auto"/>
                    <w:left w:val="none" w:sz="0" w:space="0" w:color="auto"/>
                    <w:bottom w:val="none" w:sz="0" w:space="0" w:color="auto"/>
                    <w:right w:val="none" w:sz="0" w:space="0" w:color="auto"/>
                  </w:divBdr>
                </w:div>
                <w:div w:id="766655175">
                  <w:marLeft w:val="640"/>
                  <w:marRight w:val="0"/>
                  <w:marTop w:val="0"/>
                  <w:marBottom w:val="0"/>
                  <w:divBdr>
                    <w:top w:val="none" w:sz="0" w:space="0" w:color="auto"/>
                    <w:left w:val="none" w:sz="0" w:space="0" w:color="auto"/>
                    <w:bottom w:val="none" w:sz="0" w:space="0" w:color="auto"/>
                    <w:right w:val="none" w:sz="0" w:space="0" w:color="auto"/>
                  </w:divBdr>
                </w:div>
                <w:div w:id="797990819">
                  <w:marLeft w:val="640"/>
                  <w:marRight w:val="0"/>
                  <w:marTop w:val="0"/>
                  <w:marBottom w:val="0"/>
                  <w:divBdr>
                    <w:top w:val="none" w:sz="0" w:space="0" w:color="auto"/>
                    <w:left w:val="none" w:sz="0" w:space="0" w:color="auto"/>
                    <w:bottom w:val="none" w:sz="0" w:space="0" w:color="auto"/>
                    <w:right w:val="none" w:sz="0" w:space="0" w:color="auto"/>
                  </w:divBdr>
                </w:div>
                <w:div w:id="815876094">
                  <w:marLeft w:val="640"/>
                  <w:marRight w:val="0"/>
                  <w:marTop w:val="0"/>
                  <w:marBottom w:val="0"/>
                  <w:divBdr>
                    <w:top w:val="none" w:sz="0" w:space="0" w:color="auto"/>
                    <w:left w:val="none" w:sz="0" w:space="0" w:color="auto"/>
                    <w:bottom w:val="none" w:sz="0" w:space="0" w:color="auto"/>
                    <w:right w:val="none" w:sz="0" w:space="0" w:color="auto"/>
                  </w:divBdr>
                </w:div>
                <w:div w:id="848835580">
                  <w:marLeft w:val="640"/>
                  <w:marRight w:val="0"/>
                  <w:marTop w:val="0"/>
                  <w:marBottom w:val="0"/>
                  <w:divBdr>
                    <w:top w:val="none" w:sz="0" w:space="0" w:color="auto"/>
                    <w:left w:val="none" w:sz="0" w:space="0" w:color="auto"/>
                    <w:bottom w:val="none" w:sz="0" w:space="0" w:color="auto"/>
                    <w:right w:val="none" w:sz="0" w:space="0" w:color="auto"/>
                  </w:divBdr>
                </w:div>
                <w:div w:id="881751075">
                  <w:marLeft w:val="640"/>
                  <w:marRight w:val="0"/>
                  <w:marTop w:val="0"/>
                  <w:marBottom w:val="0"/>
                  <w:divBdr>
                    <w:top w:val="none" w:sz="0" w:space="0" w:color="auto"/>
                    <w:left w:val="none" w:sz="0" w:space="0" w:color="auto"/>
                    <w:bottom w:val="none" w:sz="0" w:space="0" w:color="auto"/>
                    <w:right w:val="none" w:sz="0" w:space="0" w:color="auto"/>
                  </w:divBdr>
                </w:div>
                <w:div w:id="962805988">
                  <w:marLeft w:val="640"/>
                  <w:marRight w:val="0"/>
                  <w:marTop w:val="0"/>
                  <w:marBottom w:val="0"/>
                  <w:divBdr>
                    <w:top w:val="none" w:sz="0" w:space="0" w:color="auto"/>
                    <w:left w:val="none" w:sz="0" w:space="0" w:color="auto"/>
                    <w:bottom w:val="none" w:sz="0" w:space="0" w:color="auto"/>
                    <w:right w:val="none" w:sz="0" w:space="0" w:color="auto"/>
                  </w:divBdr>
                </w:div>
                <w:div w:id="1052845202">
                  <w:marLeft w:val="640"/>
                  <w:marRight w:val="0"/>
                  <w:marTop w:val="0"/>
                  <w:marBottom w:val="0"/>
                  <w:divBdr>
                    <w:top w:val="none" w:sz="0" w:space="0" w:color="auto"/>
                    <w:left w:val="none" w:sz="0" w:space="0" w:color="auto"/>
                    <w:bottom w:val="none" w:sz="0" w:space="0" w:color="auto"/>
                    <w:right w:val="none" w:sz="0" w:space="0" w:color="auto"/>
                  </w:divBdr>
                </w:div>
                <w:div w:id="1054281078">
                  <w:marLeft w:val="640"/>
                  <w:marRight w:val="0"/>
                  <w:marTop w:val="0"/>
                  <w:marBottom w:val="0"/>
                  <w:divBdr>
                    <w:top w:val="none" w:sz="0" w:space="0" w:color="auto"/>
                    <w:left w:val="none" w:sz="0" w:space="0" w:color="auto"/>
                    <w:bottom w:val="none" w:sz="0" w:space="0" w:color="auto"/>
                    <w:right w:val="none" w:sz="0" w:space="0" w:color="auto"/>
                  </w:divBdr>
                </w:div>
                <w:div w:id="1085953923">
                  <w:marLeft w:val="640"/>
                  <w:marRight w:val="0"/>
                  <w:marTop w:val="0"/>
                  <w:marBottom w:val="0"/>
                  <w:divBdr>
                    <w:top w:val="none" w:sz="0" w:space="0" w:color="auto"/>
                    <w:left w:val="none" w:sz="0" w:space="0" w:color="auto"/>
                    <w:bottom w:val="none" w:sz="0" w:space="0" w:color="auto"/>
                    <w:right w:val="none" w:sz="0" w:space="0" w:color="auto"/>
                  </w:divBdr>
                </w:div>
                <w:div w:id="1144467717">
                  <w:marLeft w:val="640"/>
                  <w:marRight w:val="0"/>
                  <w:marTop w:val="0"/>
                  <w:marBottom w:val="0"/>
                  <w:divBdr>
                    <w:top w:val="none" w:sz="0" w:space="0" w:color="auto"/>
                    <w:left w:val="none" w:sz="0" w:space="0" w:color="auto"/>
                    <w:bottom w:val="none" w:sz="0" w:space="0" w:color="auto"/>
                    <w:right w:val="none" w:sz="0" w:space="0" w:color="auto"/>
                  </w:divBdr>
                </w:div>
                <w:div w:id="1166165558">
                  <w:marLeft w:val="640"/>
                  <w:marRight w:val="0"/>
                  <w:marTop w:val="0"/>
                  <w:marBottom w:val="0"/>
                  <w:divBdr>
                    <w:top w:val="none" w:sz="0" w:space="0" w:color="auto"/>
                    <w:left w:val="none" w:sz="0" w:space="0" w:color="auto"/>
                    <w:bottom w:val="none" w:sz="0" w:space="0" w:color="auto"/>
                    <w:right w:val="none" w:sz="0" w:space="0" w:color="auto"/>
                  </w:divBdr>
                </w:div>
                <w:div w:id="1185052069">
                  <w:marLeft w:val="640"/>
                  <w:marRight w:val="0"/>
                  <w:marTop w:val="0"/>
                  <w:marBottom w:val="0"/>
                  <w:divBdr>
                    <w:top w:val="none" w:sz="0" w:space="0" w:color="auto"/>
                    <w:left w:val="none" w:sz="0" w:space="0" w:color="auto"/>
                    <w:bottom w:val="none" w:sz="0" w:space="0" w:color="auto"/>
                    <w:right w:val="none" w:sz="0" w:space="0" w:color="auto"/>
                  </w:divBdr>
                </w:div>
                <w:div w:id="1197278010">
                  <w:marLeft w:val="640"/>
                  <w:marRight w:val="0"/>
                  <w:marTop w:val="0"/>
                  <w:marBottom w:val="0"/>
                  <w:divBdr>
                    <w:top w:val="none" w:sz="0" w:space="0" w:color="auto"/>
                    <w:left w:val="none" w:sz="0" w:space="0" w:color="auto"/>
                    <w:bottom w:val="none" w:sz="0" w:space="0" w:color="auto"/>
                    <w:right w:val="none" w:sz="0" w:space="0" w:color="auto"/>
                  </w:divBdr>
                </w:div>
                <w:div w:id="1287929278">
                  <w:marLeft w:val="640"/>
                  <w:marRight w:val="0"/>
                  <w:marTop w:val="0"/>
                  <w:marBottom w:val="0"/>
                  <w:divBdr>
                    <w:top w:val="none" w:sz="0" w:space="0" w:color="auto"/>
                    <w:left w:val="none" w:sz="0" w:space="0" w:color="auto"/>
                    <w:bottom w:val="none" w:sz="0" w:space="0" w:color="auto"/>
                    <w:right w:val="none" w:sz="0" w:space="0" w:color="auto"/>
                  </w:divBdr>
                </w:div>
                <w:div w:id="1353724222">
                  <w:marLeft w:val="640"/>
                  <w:marRight w:val="0"/>
                  <w:marTop w:val="0"/>
                  <w:marBottom w:val="0"/>
                  <w:divBdr>
                    <w:top w:val="none" w:sz="0" w:space="0" w:color="auto"/>
                    <w:left w:val="none" w:sz="0" w:space="0" w:color="auto"/>
                    <w:bottom w:val="none" w:sz="0" w:space="0" w:color="auto"/>
                    <w:right w:val="none" w:sz="0" w:space="0" w:color="auto"/>
                  </w:divBdr>
                </w:div>
                <w:div w:id="1377200404">
                  <w:marLeft w:val="640"/>
                  <w:marRight w:val="0"/>
                  <w:marTop w:val="0"/>
                  <w:marBottom w:val="0"/>
                  <w:divBdr>
                    <w:top w:val="none" w:sz="0" w:space="0" w:color="auto"/>
                    <w:left w:val="none" w:sz="0" w:space="0" w:color="auto"/>
                    <w:bottom w:val="none" w:sz="0" w:space="0" w:color="auto"/>
                    <w:right w:val="none" w:sz="0" w:space="0" w:color="auto"/>
                  </w:divBdr>
                </w:div>
                <w:div w:id="1394934779">
                  <w:marLeft w:val="640"/>
                  <w:marRight w:val="0"/>
                  <w:marTop w:val="0"/>
                  <w:marBottom w:val="0"/>
                  <w:divBdr>
                    <w:top w:val="none" w:sz="0" w:space="0" w:color="auto"/>
                    <w:left w:val="none" w:sz="0" w:space="0" w:color="auto"/>
                    <w:bottom w:val="none" w:sz="0" w:space="0" w:color="auto"/>
                    <w:right w:val="none" w:sz="0" w:space="0" w:color="auto"/>
                  </w:divBdr>
                </w:div>
                <w:div w:id="1470705004">
                  <w:marLeft w:val="640"/>
                  <w:marRight w:val="0"/>
                  <w:marTop w:val="0"/>
                  <w:marBottom w:val="0"/>
                  <w:divBdr>
                    <w:top w:val="none" w:sz="0" w:space="0" w:color="auto"/>
                    <w:left w:val="none" w:sz="0" w:space="0" w:color="auto"/>
                    <w:bottom w:val="none" w:sz="0" w:space="0" w:color="auto"/>
                    <w:right w:val="none" w:sz="0" w:space="0" w:color="auto"/>
                  </w:divBdr>
                </w:div>
                <w:div w:id="1513648790">
                  <w:marLeft w:val="640"/>
                  <w:marRight w:val="0"/>
                  <w:marTop w:val="0"/>
                  <w:marBottom w:val="0"/>
                  <w:divBdr>
                    <w:top w:val="none" w:sz="0" w:space="0" w:color="auto"/>
                    <w:left w:val="none" w:sz="0" w:space="0" w:color="auto"/>
                    <w:bottom w:val="none" w:sz="0" w:space="0" w:color="auto"/>
                    <w:right w:val="none" w:sz="0" w:space="0" w:color="auto"/>
                  </w:divBdr>
                </w:div>
                <w:div w:id="1521235215">
                  <w:marLeft w:val="640"/>
                  <w:marRight w:val="0"/>
                  <w:marTop w:val="0"/>
                  <w:marBottom w:val="0"/>
                  <w:divBdr>
                    <w:top w:val="none" w:sz="0" w:space="0" w:color="auto"/>
                    <w:left w:val="none" w:sz="0" w:space="0" w:color="auto"/>
                    <w:bottom w:val="none" w:sz="0" w:space="0" w:color="auto"/>
                    <w:right w:val="none" w:sz="0" w:space="0" w:color="auto"/>
                  </w:divBdr>
                </w:div>
                <w:div w:id="1556774527">
                  <w:marLeft w:val="640"/>
                  <w:marRight w:val="0"/>
                  <w:marTop w:val="0"/>
                  <w:marBottom w:val="0"/>
                  <w:divBdr>
                    <w:top w:val="none" w:sz="0" w:space="0" w:color="auto"/>
                    <w:left w:val="none" w:sz="0" w:space="0" w:color="auto"/>
                    <w:bottom w:val="none" w:sz="0" w:space="0" w:color="auto"/>
                    <w:right w:val="none" w:sz="0" w:space="0" w:color="auto"/>
                  </w:divBdr>
                </w:div>
                <w:div w:id="1586452690">
                  <w:marLeft w:val="640"/>
                  <w:marRight w:val="0"/>
                  <w:marTop w:val="0"/>
                  <w:marBottom w:val="0"/>
                  <w:divBdr>
                    <w:top w:val="none" w:sz="0" w:space="0" w:color="auto"/>
                    <w:left w:val="none" w:sz="0" w:space="0" w:color="auto"/>
                    <w:bottom w:val="none" w:sz="0" w:space="0" w:color="auto"/>
                    <w:right w:val="none" w:sz="0" w:space="0" w:color="auto"/>
                  </w:divBdr>
                </w:div>
                <w:div w:id="1734935666">
                  <w:marLeft w:val="640"/>
                  <w:marRight w:val="0"/>
                  <w:marTop w:val="0"/>
                  <w:marBottom w:val="0"/>
                  <w:divBdr>
                    <w:top w:val="none" w:sz="0" w:space="0" w:color="auto"/>
                    <w:left w:val="none" w:sz="0" w:space="0" w:color="auto"/>
                    <w:bottom w:val="none" w:sz="0" w:space="0" w:color="auto"/>
                    <w:right w:val="none" w:sz="0" w:space="0" w:color="auto"/>
                  </w:divBdr>
                </w:div>
                <w:div w:id="1736128567">
                  <w:marLeft w:val="640"/>
                  <w:marRight w:val="0"/>
                  <w:marTop w:val="0"/>
                  <w:marBottom w:val="0"/>
                  <w:divBdr>
                    <w:top w:val="none" w:sz="0" w:space="0" w:color="auto"/>
                    <w:left w:val="none" w:sz="0" w:space="0" w:color="auto"/>
                    <w:bottom w:val="none" w:sz="0" w:space="0" w:color="auto"/>
                    <w:right w:val="none" w:sz="0" w:space="0" w:color="auto"/>
                  </w:divBdr>
                </w:div>
                <w:div w:id="1742483375">
                  <w:marLeft w:val="640"/>
                  <w:marRight w:val="0"/>
                  <w:marTop w:val="0"/>
                  <w:marBottom w:val="0"/>
                  <w:divBdr>
                    <w:top w:val="none" w:sz="0" w:space="0" w:color="auto"/>
                    <w:left w:val="none" w:sz="0" w:space="0" w:color="auto"/>
                    <w:bottom w:val="none" w:sz="0" w:space="0" w:color="auto"/>
                    <w:right w:val="none" w:sz="0" w:space="0" w:color="auto"/>
                  </w:divBdr>
                </w:div>
                <w:div w:id="1788504777">
                  <w:marLeft w:val="640"/>
                  <w:marRight w:val="0"/>
                  <w:marTop w:val="0"/>
                  <w:marBottom w:val="0"/>
                  <w:divBdr>
                    <w:top w:val="none" w:sz="0" w:space="0" w:color="auto"/>
                    <w:left w:val="none" w:sz="0" w:space="0" w:color="auto"/>
                    <w:bottom w:val="none" w:sz="0" w:space="0" w:color="auto"/>
                    <w:right w:val="none" w:sz="0" w:space="0" w:color="auto"/>
                  </w:divBdr>
                </w:div>
                <w:div w:id="1798451660">
                  <w:marLeft w:val="640"/>
                  <w:marRight w:val="0"/>
                  <w:marTop w:val="0"/>
                  <w:marBottom w:val="0"/>
                  <w:divBdr>
                    <w:top w:val="none" w:sz="0" w:space="0" w:color="auto"/>
                    <w:left w:val="none" w:sz="0" w:space="0" w:color="auto"/>
                    <w:bottom w:val="none" w:sz="0" w:space="0" w:color="auto"/>
                    <w:right w:val="none" w:sz="0" w:space="0" w:color="auto"/>
                  </w:divBdr>
                </w:div>
                <w:div w:id="1812792776">
                  <w:marLeft w:val="640"/>
                  <w:marRight w:val="0"/>
                  <w:marTop w:val="0"/>
                  <w:marBottom w:val="0"/>
                  <w:divBdr>
                    <w:top w:val="none" w:sz="0" w:space="0" w:color="auto"/>
                    <w:left w:val="none" w:sz="0" w:space="0" w:color="auto"/>
                    <w:bottom w:val="none" w:sz="0" w:space="0" w:color="auto"/>
                    <w:right w:val="none" w:sz="0" w:space="0" w:color="auto"/>
                  </w:divBdr>
                </w:div>
                <w:div w:id="1818835907">
                  <w:marLeft w:val="640"/>
                  <w:marRight w:val="0"/>
                  <w:marTop w:val="0"/>
                  <w:marBottom w:val="0"/>
                  <w:divBdr>
                    <w:top w:val="none" w:sz="0" w:space="0" w:color="auto"/>
                    <w:left w:val="none" w:sz="0" w:space="0" w:color="auto"/>
                    <w:bottom w:val="none" w:sz="0" w:space="0" w:color="auto"/>
                    <w:right w:val="none" w:sz="0" w:space="0" w:color="auto"/>
                  </w:divBdr>
                </w:div>
                <w:div w:id="1867254402">
                  <w:marLeft w:val="640"/>
                  <w:marRight w:val="0"/>
                  <w:marTop w:val="0"/>
                  <w:marBottom w:val="0"/>
                  <w:divBdr>
                    <w:top w:val="none" w:sz="0" w:space="0" w:color="auto"/>
                    <w:left w:val="none" w:sz="0" w:space="0" w:color="auto"/>
                    <w:bottom w:val="none" w:sz="0" w:space="0" w:color="auto"/>
                    <w:right w:val="none" w:sz="0" w:space="0" w:color="auto"/>
                  </w:divBdr>
                </w:div>
                <w:div w:id="1910530533">
                  <w:marLeft w:val="640"/>
                  <w:marRight w:val="0"/>
                  <w:marTop w:val="0"/>
                  <w:marBottom w:val="0"/>
                  <w:divBdr>
                    <w:top w:val="none" w:sz="0" w:space="0" w:color="auto"/>
                    <w:left w:val="none" w:sz="0" w:space="0" w:color="auto"/>
                    <w:bottom w:val="none" w:sz="0" w:space="0" w:color="auto"/>
                    <w:right w:val="none" w:sz="0" w:space="0" w:color="auto"/>
                  </w:divBdr>
                </w:div>
                <w:div w:id="1918633803">
                  <w:marLeft w:val="640"/>
                  <w:marRight w:val="0"/>
                  <w:marTop w:val="0"/>
                  <w:marBottom w:val="0"/>
                  <w:divBdr>
                    <w:top w:val="none" w:sz="0" w:space="0" w:color="auto"/>
                    <w:left w:val="none" w:sz="0" w:space="0" w:color="auto"/>
                    <w:bottom w:val="none" w:sz="0" w:space="0" w:color="auto"/>
                    <w:right w:val="none" w:sz="0" w:space="0" w:color="auto"/>
                  </w:divBdr>
                </w:div>
                <w:div w:id="1941252469">
                  <w:marLeft w:val="640"/>
                  <w:marRight w:val="0"/>
                  <w:marTop w:val="0"/>
                  <w:marBottom w:val="0"/>
                  <w:divBdr>
                    <w:top w:val="none" w:sz="0" w:space="0" w:color="auto"/>
                    <w:left w:val="none" w:sz="0" w:space="0" w:color="auto"/>
                    <w:bottom w:val="none" w:sz="0" w:space="0" w:color="auto"/>
                    <w:right w:val="none" w:sz="0" w:space="0" w:color="auto"/>
                  </w:divBdr>
                </w:div>
              </w:divsChild>
            </w:div>
            <w:div w:id="1312055300">
              <w:marLeft w:val="0"/>
              <w:marRight w:val="0"/>
              <w:marTop w:val="0"/>
              <w:marBottom w:val="0"/>
              <w:divBdr>
                <w:top w:val="none" w:sz="0" w:space="0" w:color="auto"/>
                <w:left w:val="none" w:sz="0" w:space="0" w:color="auto"/>
                <w:bottom w:val="none" w:sz="0" w:space="0" w:color="auto"/>
                <w:right w:val="none" w:sz="0" w:space="0" w:color="auto"/>
              </w:divBdr>
              <w:divsChild>
                <w:div w:id="3940841">
                  <w:marLeft w:val="640"/>
                  <w:marRight w:val="0"/>
                  <w:marTop w:val="0"/>
                  <w:marBottom w:val="0"/>
                  <w:divBdr>
                    <w:top w:val="none" w:sz="0" w:space="0" w:color="auto"/>
                    <w:left w:val="none" w:sz="0" w:space="0" w:color="auto"/>
                    <w:bottom w:val="none" w:sz="0" w:space="0" w:color="auto"/>
                    <w:right w:val="none" w:sz="0" w:space="0" w:color="auto"/>
                  </w:divBdr>
                </w:div>
                <w:div w:id="27295377">
                  <w:marLeft w:val="640"/>
                  <w:marRight w:val="0"/>
                  <w:marTop w:val="0"/>
                  <w:marBottom w:val="0"/>
                  <w:divBdr>
                    <w:top w:val="none" w:sz="0" w:space="0" w:color="auto"/>
                    <w:left w:val="none" w:sz="0" w:space="0" w:color="auto"/>
                    <w:bottom w:val="none" w:sz="0" w:space="0" w:color="auto"/>
                    <w:right w:val="none" w:sz="0" w:space="0" w:color="auto"/>
                  </w:divBdr>
                </w:div>
                <w:div w:id="29841083">
                  <w:marLeft w:val="640"/>
                  <w:marRight w:val="0"/>
                  <w:marTop w:val="0"/>
                  <w:marBottom w:val="0"/>
                  <w:divBdr>
                    <w:top w:val="none" w:sz="0" w:space="0" w:color="auto"/>
                    <w:left w:val="none" w:sz="0" w:space="0" w:color="auto"/>
                    <w:bottom w:val="none" w:sz="0" w:space="0" w:color="auto"/>
                    <w:right w:val="none" w:sz="0" w:space="0" w:color="auto"/>
                  </w:divBdr>
                </w:div>
                <w:div w:id="90668658">
                  <w:marLeft w:val="640"/>
                  <w:marRight w:val="0"/>
                  <w:marTop w:val="0"/>
                  <w:marBottom w:val="0"/>
                  <w:divBdr>
                    <w:top w:val="none" w:sz="0" w:space="0" w:color="auto"/>
                    <w:left w:val="none" w:sz="0" w:space="0" w:color="auto"/>
                    <w:bottom w:val="none" w:sz="0" w:space="0" w:color="auto"/>
                    <w:right w:val="none" w:sz="0" w:space="0" w:color="auto"/>
                  </w:divBdr>
                </w:div>
                <w:div w:id="106242106">
                  <w:marLeft w:val="640"/>
                  <w:marRight w:val="0"/>
                  <w:marTop w:val="0"/>
                  <w:marBottom w:val="0"/>
                  <w:divBdr>
                    <w:top w:val="none" w:sz="0" w:space="0" w:color="auto"/>
                    <w:left w:val="none" w:sz="0" w:space="0" w:color="auto"/>
                    <w:bottom w:val="none" w:sz="0" w:space="0" w:color="auto"/>
                    <w:right w:val="none" w:sz="0" w:space="0" w:color="auto"/>
                  </w:divBdr>
                </w:div>
                <w:div w:id="145362889">
                  <w:marLeft w:val="640"/>
                  <w:marRight w:val="0"/>
                  <w:marTop w:val="0"/>
                  <w:marBottom w:val="0"/>
                  <w:divBdr>
                    <w:top w:val="none" w:sz="0" w:space="0" w:color="auto"/>
                    <w:left w:val="none" w:sz="0" w:space="0" w:color="auto"/>
                    <w:bottom w:val="none" w:sz="0" w:space="0" w:color="auto"/>
                    <w:right w:val="none" w:sz="0" w:space="0" w:color="auto"/>
                  </w:divBdr>
                </w:div>
                <w:div w:id="200434494">
                  <w:marLeft w:val="640"/>
                  <w:marRight w:val="0"/>
                  <w:marTop w:val="0"/>
                  <w:marBottom w:val="0"/>
                  <w:divBdr>
                    <w:top w:val="none" w:sz="0" w:space="0" w:color="auto"/>
                    <w:left w:val="none" w:sz="0" w:space="0" w:color="auto"/>
                    <w:bottom w:val="none" w:sz="0" w:space="0" w:color="auto"/>
                    <w:right w:val="none" w:sz="0" w:space="0" w:color="auto"/>
                  </w:divBdr>
                </w:div>
                <w:div w:id="357658475">
                  <w:marLeft w:val="640"/>
                  <w:marRight w:val="0"/>
                  <w:marTop w:val="0"/>
                  <w:marBottom w:val="0"/>
                  <w:divBdr>
                    <w:top w:val="none" w:sz="0" w:space="0" w:color="auto"/>
                    <w:left w:val="none" w:sz="0" w:space="0" w:color="auto"/>
                    <w:bottom w:val="none" w:sz="0" w:space="0" w:color="auto"/>
                    <w:right w:val="none" w:sz="0" w:space="0" w:color="auto"/>
                  </w:divBdr>
                </w:div>
                <w:div w:id="363018132">
                  <w:marLeft w:val="640"/>
                  <w:marRight w:val="0"/>
                  <w:marTop w:val="0"/>
                  <w:marBottom w:val="0"/>
                  <w:divBdr>
                    <w:top w:val="none" w:sz="0" w:space="0" w:color="auto"/>
                    <w:left w:val="none" w:sz="0" w:space="0" w:color="auto"/>
                    <w:bottom w:val="none" w:sz="0" w:space="0" w:color="auto"/>
                    <w:right w:val="none" w:sz="0" w:space="0" w:color="auto"/>
                  </w:divBdr>
                </w:div>
                <w:div w:id="446242419">
                  <w:marLeft w:val="640"/>
                  <w:marRight w:val="0"/>
                  <w:marTop w:val="0"/>
                  <w:marBottom w:val="0"/>
                  <w:divBdr>
                    <w:top w:val="none" w:sz="0" w:space="0" w:color="auto"/>
                    <w:left w:val="none" w:sz="0" w:space="0" w:color="auto"/>
                    <w:bottom w:val="none" w:sz="0" w:space="0" w:color="auto"/>
                    <w:right w:val="none" w:sz="0" w:space="0" w:color="auto"/>
                  </w:divBdr>
                </w:div>
                <w:div w:id="487792201">
                  <w:marLeft w:val="640"/>
                  <w:marRight w:val="0"/>
                  <w:marTop w:val="0"/>
                  <w:marBottom w:val="0"/>
                  <w:divBdr>
                    <w:top w:val="none" w:sz="0" w:space="0" w:color="auto"/>
                    <w:left w:val="none" w:sz="0" w:space="0" w:color="auto"/>
                    <w:bottom w:val="none" w:sz="0" w:space="0" w:color="auto"/>
                    <w:right w:val="none" w:sz="0" w:space="0" w:color="auto"/>
                  </w:divBdr>
                </w:div>
                <w:div w:id="491991312">
                  <w:marLeft w:val="640"/>
                  <w:marRight w:val="0"/>
                  <w:marTop w:val="0"/>
                  <w:marBottom w:val="0"/>
                  <w:divBdr>
                    <w:top w:val="none" w:sz="0" w:space="0" w:color="auto"/>
                    <w:left w:val="none" w:sz="0" w:space="0" w:color="auto"/>
                    <w:bottom w:val="none" w:sz="0" w:space="0" w:color="auto"/>
                    <w:right w:val="none" w:sz="0" w:space="0" w:color="auto"/>
                  </w:divBdr>
                </w:div>
                <w:div w:id="507520359">
                  <w:marLeft w:val="640"/>
                  <w:marRight w:val="0"/>
                  <w:marTop w:val="0"/>
                  <w:marBottom w:val="0"/>
                  <w:divBdr>
                    <w:top w:val="none" w:sz="0" w:space="0" w:color="auto"/>
                    <w:left w:val="none" w:sz="0" w:space="0" w:color="auto"/>
                    <w:bottom w:val="none" w:sz="0" w:space="0" w:color="auto"/>
                    <w:right w:val="none" w:sz="0" w:space="0" w:color="auto"/>
                  </w:divBdr>
                </w:div>
                <w:div w:id="519664869">
                  <w:marLeft w:val="640"/>
                  <w:marRight w:val="0"/>
                  <w:marTop w:val="0"/>
                  <w:marBottom w:val="0"/>
                  <w:divBdr>
                    <w:top w:val="none" w:sz="0" w:space="0" w:color="auto"/>
                    <w:left w:val="none" w:sz="0" w:space="0" w:color="auto"/>
                    <w:bottom w:val="none" w:sz="0" w:space="0" w:color="auto"/>
                    <w:right w:val="none" w:sz="0" w:space="0" w:color="auto"/>
                  </w:divBdr>
                </w:div>
                <w:div w:id="666909642">
                  <w:marLeft w:val="640"/>
                  <w:marRight w:val="0"/>
                  <w:marTop w:val="0"/>
                  <w:marBottom w:val="0"/>
                  <w:divBdr>
                    <w:top w:val="none" w:sz="0" w:space="0" w:color="auto"/>
                    <w:left w:val="none" w:sz="0" w:space="0" w:color="auto"/>
                    <w:bottom w:val="none" w:sz="0" w:space="0" w:color="auto"/>
                    <w:right w:val="none" w:sz="0" w:space="0" w:color="auto"/>
                  </w:divBdr>
                </w:div>
                <w:div w:id="693965748">
                  <w:marLeft w:val="640"/>
                  <w:marRight w:val="0"/>
                  <w:marTop w:val="0"/>
                  <w:marBottom w:val="0"/>
                  <w:divBdr>
                    <w:top w:val="none" w:sz="0" w:space="0" w:color="auto"/>
                    <w:left w:val="none" w:sz="0" w:space="0" w:color="auto"/>
                    <w:bottom w:val="none" w:sz="0" w:space="0" w:color="auto"/>
                    <w:right w:val="none" w:sz="0" w:space="0" w:color="auto"/>
                  </w:divBdr>
                </w:div>
                <w:div w:id="694231642">
                  <w:marLeft w:val="640"/>
                  <w:marRight w:val="0"/>
                  <w:marTop w:val="0"/>
                  <w:marBottom w:val="0"/>
                  <w:divBdr>
                    <w:top w:val="none" w:sz="0" w:space="0" w:color="auto"/>
                    <w:left w:val="none" w:sz="0" w:space="0" w:color="auto"/>
                    <w:bottom w:val="none" w:sz="0" w:space="0" w:color="auto"/>
                    <w:right w:val="none" w:sz="0" w:space="0" w:color="auto"/>
                  </w:divBdr>
                </w:div>
                <w:div w:id="725107979">
                  <w:marLeft w:val="640"/>
                  <w:marRight w:val="0"/>
                  <w:marTop w:val="0"/>
                  <w:marBottom w:val="0"/>
                  <w:divBdr>
                    <w:top w:val="none" w:sz="0" w:space="0" w:color="auto"/>
                    <w:left w:val="none" w:sz="0" w:space="0" w:color="auto"/>
                    <w:bottom w:val="none" w:sz="0" w:space="0" w:color="auto"/>
                    <w:right w:val="none" w:sz="0" w:space="0" w:color="auto"/>
                  </w:divBdr>
                </w:div>
                <w:div w:id="817259346">
                  <w:marLeft w:val="640"/>
                  <w:marRight w:val="0"/>
                  <w:marTop w:val="0"/>
                  <w:marBottom w:val="0"/>
                  <w:divBdr>
                    <w:top w:val="none" w:sz="0" w:space="0" w:color="auto"/>
                    <w:left w:val="none" w:sz="0" w:space="0" w:color="auto"/>
                    <w:bottom w:val="none" w:sz="0" w:space="0" w:color="auto"/>
                    <w:right w:val="none" w:sz="0" w:space="0" w:color="auto"/>
                  </w:divBdr>
                </w:div>
                <w:div w:id="826164935">
                  <w:marLeft w:val="640"/>
                  <w:marRight w:val="0"/>
                  <w:marTop w:val="0"/>
                  <w:marBottom w:val="0"/>
                  <w:divBdr>
                    <w:top w:val="none" w:sz="0" w:space="0" w:color="auto"/>
                    <w:left w:val="none" w:sz="0" w:space="0" w:color="auto"/>
                    <w:bottom w:val="none" w:sz="0" w:space="0" w:color="auto"/>
                    <w:right w:val="none" w:sz="0" w:space="0" w:color="auto"/>
                  </w:divBdr>
                </w:div>
                <w:div w:id="848906142">
                  <w:marLeft w:val="640"/>
                  <w:marRight w:val="0"/>
                  <w:marTop w:val="0"/>
                  <w:marBottom w:val="0"/>
                  <w:divBdr>
                    <w:top w:val="none" w:sz="0" w:space="0" w:color="auto"/>
                    <w:left w:val="none" w:sz="0" w:space="0" w:color="auto"/>
                    <w:bottom w:val="none" w:sz="0" w:space="0" w:color="auto"/>
                    <w:right w:val="none" w:sz="0" w:space="0" w:color="auto"/>
                  </w:divBdr>
                </w:div>
                <w:div w:id="850335998">
                  <w:marLeft w:val="640"/>
                  <w:marRight w:val="0"/>
                  <w:marTop w:val="0"/>
                  <w:marBottom w:val="0"/>
                  <w:divBdr>
                    <w:top w:val="none" w:sz="0" w:space="0" w:color="auto"/>
                    <w:left w:val="none" w:sz="0" w:space="0" w:color="auto"/>
                    <w:bottom w:val="none" w:sz="0" w:space="0" w:color="auto"/>
                    <w:right w:val="none" w:sz="0" w:space="0" w:color="auto"/>
                  </w:divBdr>
                </w:div>
                <w:div w:id="963728129">
                  <w:marLeft w:val="640"/>
                  <w:marRight w:val="0"/>
                  <w:marTop w:val="0"/>
                  <w:marBottom w:val="0"/>
                  <w:divBdr>
                    <w:top w:val="none" w:sz="0" w:space="0" w:color="auto"/>
                    <w:left w:val="none" w:sz="0" w:space="0" w:color="auto"/>
                    <w:bottom w:val="none" w:sz="0" w:space="0" w:color="auto"/>
                    <w:right w:val="none" w:sz="0" w:space="0" w:color="auto"/>
                  </w:divBdr>
                </w:div>
                <w:div w:id="974600177">
                  <w:marLeft w:val="640"/>
                  <w:marRight w:val="0"/>
                  <w:marTop w:val="0"/>
                  <w:marBottom w:val="0"/>
                  <w:divBdr>
                    <w:top w:val="none" w:sz="0" w:space="0" w:color="auto"/>
                    <w:left w:val="none" w:sz="0" w:space="0" w:color="auto"/>
                    <w:bottom w:val="none" w:sz="0" w:space="0" w:color="auto"/>
                    <w:right w:val="none" w:sz="0" w:space="0" w:color="auto"/>
                  </w:divBdr>
                </w:div>
                <w:div w:id="1028677866">
                  <w:marLeft w:val="640"/>
                  <w:marRight w:val="0"/>
                  <w:marTop w:val="0"/>
                  <w:marBottom w:val="0"/>
                  <w:divBdr>
                    <w:top w:val="none" w:sz="0" w:space="0" w:color="auto"/>
                    <w:left w:val="none" w:sz="0" w:space="0" w:color="auto"/>
                    <w:bottom w:val="none" w:sz="0" w:space="0" w:color="auto"/>
                    <w:right w:val="none" w:sz="0" w:space="0" w:color="auto"/>
                  </w:divBdr>
                </w:div>
                <w:div w:id="1037852530">
                  <w:marLeft w:val="640"/>
                  <w:marRight w:val="0"/>
                  <w:marTop w:val="0"/>
                  <w:marBottom w:val="0"/>
                  <w:divBdr>
                    <w:top w:val="none" w:sz="0" w:space="0" w:color="auto"/>
                    <w:left w:val="none" w:sz="0" w:space="0" w:color="auto"/>
                    <w:bottom w:val="none" w:sz="0" w:space="0" w:color="auto"/>
                    <w:right w:val="none" w:sz="0" w:space="0" w:color="auto"/>
                  </w:divBdr>
                </w:div>
                <w:div w:id="1085150850">
                  <w:marLeft w:val="640"/>
                  <w:marRight w:val="0"/>
                  <w:marTop w:val="0"/>
                  <w:marBottom w:val="0"/>
                  <w:divBdr>
                    <w:top w:val="none" w:sz="0" w:space="0" w:color="auto"/>
                    <w:left w:val="none" w:sz="0" w:space="0" w:color="auto"/>
                    <w:bottom w:val="none" w:sz="0" w:space="0" w:color="auto"/>
                    <w:right w:val="none" w:sz="0" w:space="0" w:color="auto"/>
                  </w:divBdr>
                </w:div>
                <w:div w:id="1101027259">
                  <w:marLeft w:val="640"/>
                  <w:marRight w:val="0"/>
                  <w:marTop w:val="0"/>
                  <w:marBottom w:val="0"/>
                  <w:divBdr>
                    <w:top w:val="none" w:sz="0" w:space="0" w:color="auto"/>
                    <w:left w:val="none" w:sz="0" w:space="0" w:color="auto"/>
                    <w:bottom w:val="none" w:sz="0" w:space="0" w:color="auto"/>
                    <w:right w:val="none" w:sz="0" w:space="0" w:color="auto"/>
                  </w:divBdr>
                </w:div>
                <w:div w:id="1136030390">
                  <w:marLeft w:val="640"/>
                  <w:marRight w:val="0"/>
                  <w:marTop w:val="0"/>
                  <w:marBottom w:val="0"/>
                  <w:divBdr>
                    <w:top w:val="none" w:sz="0" w:space="0" w:color="auto"/>
                    <w:left w:val="none" w:sz="0" w:space="0" w:color="auto"/>
                    <w:bottom w:val="none" w:sz="0" w:space="0" w:color="auto"/>
                    <w:right w:val="none" w:sz="0" w:space="0" w:color="auto"/>
                  </w:divBdr>
                </w:div>
                <w:div w:id="1233085015">
                  <w:marLeft w:val="640"/>
                  <w:marRight w:val="0"/>
                  <w:marTop w:val="0"/>
                  <w:marBottom w:val="0"/>
                  <w:divBdr>
                    <w:top w:val="none" w:sz="0" w:space="0" w:color="auto"/>
                    <w:left w:val="none" w:sz="0" w:space="0" w:color="auto"/>
                    <w:bottom w:val="none" w:sz="0" w:space="0" w:color="auto"/>
                    <w:right w:val="none" w:sz="0" w:space="0" w:color="auto"/>
                  </w:divBdr>
                </w:div>
                <w:div w:id="1259829781">
                  <w:marLeft w:val="640"/>
                  <w:marRight w:val="0"/>
                  <w:marTop w:val="0"/>
                  <w:marBottom w:val="0"/>
                  <w:divBdr>
                    <w:top w:val="none" w:sz="0" w:space="0" w:color="auto"/>
                    <w:left w:val="none" w:sz="0" w:space="0" w:color="auto"/>
                    <w:bottom w:val="none" w:sz="0" w:space="0" w:color="auto"/>
                    <w:right w:val="none" w:sz="0" w:space="0" w:color="auto"/>
                  </w:divBdr>
                </w:div>
                <w:div w:id="1265965937">
                  <w:marLeft w:val="640"/>
                  <w:marRight w:val="0"/>
                  <w:marTop w:val="0"/>
                  <w:marBottom w:val="0"/>
                  <w:divBdr>
                    <w:top w:val="none" w:sz="0" w:space="0" w:color="auto"/>
                    <w:left w:val="none" w:sz="0" w:space="0" w:color="auto"/>
                    <w:bottom w:val="none" w:sz="0" w:space="0" w:color="auto"/>
                    <w:right w:val="none" w:sz="0" w:space="0" w:color="auto"/>
                  </w:divBdr>
                </w:div>
                <w:div w:id="1324705253">
                  <w:marLeft w:val="640"/>
                  <w:marRight w:val="0"/>
                  <w:marTop w:val="0"/>
                  <w:marBottom w:val="0"/>
                  <w:divBdr>
                    <w:top w:val="none" w:sz="0" w:space="0" w:color="auto"/>
                    <w:left w:val="none" w:sz="0" w:space="0" w:color="auto"/>
                    <w:bottom w:val="none" w:sz="0" w:space="0" w:color="auto"/>
                    <w:right w:val="none" w:sz="0" w:space="0" w:color="auto"/>
                  </w:divBdr>
                </w:div>
                <w:div w:id="1358387405">
                  <w:marLeft w:val="640"/>
                  <w:marRight w:val="0"/>
                  <w:marTop w:val="0"/>
                  <w:marBottom w:val="0"/>
                  <w:divBdr>
                    <w:top w:val="none" w:sz="0" w:space="0" w:color="auto"/>
                    <w:left w:val="none" w:sz="0" w:space="0" w:color="auto"/>
                    <w:bottom w:val="none" w:sz="0" w:space="0" w:color="auto"/>
                    <w:right w:val="none" w:sz="0" w:space="0" w:color="auto"/>
                  </w:divBdr>
                </w:div>
                <w:div w:id="1363048586">
                  <w:marLeft w:val="640"/>
                  <w:marRight w:val="0"/>
                  <w:marTop w:val="0"/>
                  <w:marBottom w:val="0"/>
                  <w:divBdr>
                    <w:top w:val="none" w:sz="0" w:space="0" w:color="auto"/>
                    <w:left w:val="none" w:sz="0" w:space="0" w:color="auto"/>
                    <w:bottom w:val="none" w:sz="0" w:space="0" w:color="auto"/>
                    <w:right w:val="none" w:sz="0" w:space="0" w:color="auto"/>
                  </w:divBdr>
                </w:div>
                <w:div w:id="1363818922">
                  <w:marLeft w:val="640"/>
                  <w:marRight w:val="0"/>
                  <w:marTop w:val="0"/>
                  <w:marBottom w:val="0"/>
                  <w:divBdr>
                    <w:top w:val="none" w:sz="0" w:space="0" w:color="auto"/>
                    <w:left w:val="none" w:sz="0" w:space="0" w:color="auto"/>
                    <w:bottom w:val="none" w:sz="0" w:space="0" w:color="auto"/>
                    <w:right w:val="none" w:sz="0" w:space="0" w:color="auto"/>
                  </w:divBdr>
                </w:div>
                <w:div w:id="1385523354">
                  <w:marLeft w:val="640"/>
                  <w:marRight w:val="0"/>
                  <w:marTop w:val="0"/>
                  <w:marBottom w:val="0"/>
                  <w:divBdr>
                    <w:top w:val="none" w:sz="0" w:space="0" w:color="auto"/>
                    <w:left w:val="none" w:sz="0" w:space="0" w:color="auto"/>
                    <w:bottom w:val="none" w:sz="0" w:space="0" w:color="auto"/>
                    <w:right w:val="none" w:sz="0" w:space="0" w:color="auto"/>
                  </w:divBdr>
                </w:div>
                <w:div w:id="1489202864">
                  <w:marLeft w:val="640"/>
                  <w:marRight w:val="0"/>
                  <w:marTop w:val="0"/>
                  <w:marBottom w:val="0"/>
                  <w:divBdr>
                    <w:top w:val="none" w:sz="0" w:space="0" w:color="auto"/>
                    <w:left w:val="none" w:sz="0" w:space="0" w:color="auto"/>
                    <w:bottom w:val="none" w:sz="0" w:space="0" w:color="auto"/>
                    <w:right w:val="none" w:sz="0" w:space="0" w:color="auto"/>
                  </w:divBdr>
                </w:div>
                <w:div w:id="1572083784">
                  <w:marLeft w:val="640"/>
                  <w:marRight w:val="0"/>
                  <w:marTop w:val="0"/>
                  <w:marBottom w:val="0"/>
                  <w:divBdr>
                    <w:top w:val="none" w:sz="0" w:space="0" w:color="auto"/>
                    <w:left w:val="none" w:sz="0" w:space="0" w:color="auto"/>
                    <w:bottom w:val="none" w:sz="0" w:space="0" w:color="auto"/>
                    <w:right w:val="none" w:sz="0" w:space="0" w:color="auto"/>
                  </w:divBdr>
                </w:div>
                <w:div w:id="1642147432">
                  <w:marLeft w:val="640"/>
                  <w:marRight w:val="0"/>
                  <w:marTop w:val="0"/>
                  <w:marBottom w:val="0"/>
                  <w:divBdr>
                    <w:top w:val="none" w:sz="0" w:space="0" w:color="auto"/>
                    <w:left w:val="none" w:sz="0" w:space="0" w:color="auto"/>
                    <w:bottom w:val="none" w:sz="0" w:space="0" w:color="auto"/>
                    <w:right w:val="none" w:sz="0" w:space="0" w:color="auto"/>
                  </w:divBdr>
                </w:div>
                <w:div w:id="1649437950">
                  <w:marLeft w:val="640"/>
                  <w:marRight w:val="0"/>
                  <w:marTop w:val="0"/>
                  <w:marBottom w:val="0"/>
                  <w:divBdr>
                    <w:top w:val="none" w:sz="0" w:space="0" w:color="auto"/>
                    <w:left w:val="none" w:sz="0" w:space="0" w:color="auto"/>
                    <w:bottom w:val="none" w:sz="0" w:space="0" w:color="auto"/>
                    <w:right w:val="none" w:sz="0" w:space="0" w:color="auto"/>
                  </w:divBdr>
                </w:div>
                <w:div w:id="1735084638">
                  <w:marLeft w:val="640"/>
                  <w:marRight w:val="0"/>
                  <w:marTop w:val="0"/>
                  <w:marBottom w:val="0"/>
                  <w:divBdr>
                    <w:top w:val="none" w:sz="0" w:space="0" w:color="auto"/>
                    <w:left w:val="none" w:sz="0" w:space="0" w:color="auto"/>
                    <w:bottom w:val="none" w:sz="0" w:space="0" w:color="auto"/>
                    <w:right w:val="none" w:sz="0" w:space="0" w:color="auto"/>
                  </w:divBdr>
                </w:div>
                <w:div w:id="1754233245">
                  <w:marLeft w:val="640"/>
                  <w:marRight w:val="0"/>
                  <w:marTop w:val="0"/>
                  <w:marBottom w:val="0"/>
                  <w:divBdr>
                    <w:top w:val="none" w:sz="0" w:space="0" w:color="auto"/>
                    <w:left w:val="none" w:sz="0" w:space="0" w:color="auto"/>
                    <w:bottom w:val="none" w:sz="0" w:space="0" w:color="auto"/>
                    <w:right w:val="none" w:sz="0" w:space="0" w:color="auto"/>
                  </w:divBdr>
                </w:div>
                <w:div w:id="1798911255">
                  <w:marLeft w:val="640"/>
                  <w:marRight w:val="0"/>
                  <w:marTop w:val="0"/>
                  <w:marBottom w:val="0"/>
                  <w:divBdr>
                    <w:top w:val="none" w:sz="0" w:space="0" w:color="auto"/>
                    <w:left w:val="none" w:sz="0" w:space="0" w:color="auto"/>
                    <w:bottom w:val="none" w:sz="0" w:space="0" w:color="auto"/>
                    <w:right w:val="none" w:sz="0" w:space="0" w:color="auto"/>
                  </w:divBdr>
                </w:div>
                <w:div w:id="1885361211">
                  <w:marLeft w:val="640"/>
                  <w:marRight w:val="0"/>
                  <w:marTop w:val="0"/>
                  <w:marBottom w:val="0"/>
                  <w:divBdr>
                    <w:top w:val="none" w:sz="0" w:space="0" w:color="auto"/>
                    <w:left w:val="none" w:sz="0" w:space="0" w:color="auto"/>
                    <w:bottom w:val="none" w:sz="0" w:space="0" w:color="auto"/>
                    <w:right w:val="none" w:sz="0" w:space="0" w:color="auto"/>
                  </w:divBdr>
                </w:div>
                <w:div w:id="1893346459">
                  <w:marLeft w:val="640"/>
                  <w:marRight w:val="0"/>
                  <w:marTop w:val="0"/>
                  <w:marBottom w:val="0"/>
                  <w:divBdr>
                    <w:top w:val="none" w:sz="0" w:space="0" w:color="auto"/>
                    <w:left w:val="none" w:sz="0" w:space="0" w:color="auto"/>
                    <w:bottom w:val="none" w:sz="0" w:space="0" w:color="auto"/>
                    <w:right w:val="none" w:sz="0" w:space="0" w:color="auto"/>
                  </w:divBdr>
                </w:div>
                <w:div w:id="1935672307">
                  <w:marLeft w:val="640"/>
                  <w:marRight w:val="0"/>
                  <w:marTop w:val="0"/>
                  <w:marBottom w:val="0"/>
                  <w:divBdr>
                    <w:top w:val="none" w:sz="0" w:space="0" w:color="auto"/>
                    <w:left w:val="none" w:sz="0" w:space="0" w:color="auto"/>
                    <w:bottom w:val="none" w:sz="0" w:space="0" w:color="auto"/>
                    <w:right w:val="none" w:sz="0" w:space="0" w:color="auto"/>
                  </w:divBdr>
                </w:div>
                <w:div w:id="1969818442">
                  <w:marLeft w:val="640"/>
                  <w:marRight w:val="0"/>
                  <w:marTop w:val="0"/>
                  <w:marBottom w:val="0"/>
                  <w:divBdr>
                    <w:top w:val="none" w:sz="0" w:space="0" w:color="auto"/>
                    <w:left w:val="none" w:sz="0" w:space="0" w:color="auto"/>
                    <w:bottom w:val="none" w:sz="0" w:space="0" w:color="auto"/>
                    <w:right w:val="none" w:sz="0" w:space="0" w:color="auto"/>
                  </w:divBdr>
                </w:div>
                <w:div w:id="1980258761">
                  <w:marLeft w:val="640"/>
                  <w:marRight w:val="0"/>
                  <w:marTop w:val="0"/>
                  <w:marBottom w:val="0"/>
                  <w:divBdr>
                    <w:top w:val="none" w:sz="0" w:space="0" w:color="auto"/>
                    <w:left w:val="none" w:sz="0" w:space="0" w:color="auto"/>
                    <w:bottom w:val="none" w:sz="0" w:space="0" w:color="auto"/>
                    <w:right w:val="none" w:sz="0" w:space="0" w:color="auto"/>
                  </w:divBdr>
                </w:div>
                <w:div w:id="2016224674">
                  <w:marLeft w:val="640"/>
                  <w:marRight w:val="0"/>
                  <w:marTop w:val="0"/>
                  <w:marBottom w:val="0"/>
                  <w:divBdr>
                    <w:top w:val="none" w:sz="0" w:space="0" w:color="auto"/>
                    <w:left w:val="none" w:sz="0" w:space="0" w:color="auto"/>
                    <w:bottom w:val="none" w:sz="0" w:space="0" w:color="auto"/>
                    <w:right w:val="none" w:sz="0" w:space="0" w:color="auto"/>
                  </w:divBdr>
                </w:div>
                <w:div w:id="2022009135">
                  <w:marLeft w:val="640"/>
                  <w:marRight w:val="0"/>
                  <w:marTop w:val="0"/>
                  <w:marBottom w:val="0"/>
                  <w:divBdr>
                    <w:top w:val="none" w:sz="0" w:space="0" w:color="auto"/>
                    <w:left w:val="none" w:sz="0" w:space="0" w:color="auto"/>
                    <w:bottom w:val="none" w:sz="0" w:space="0" w:color="auto"/>
                    <w:right w:val="none" w:sz="0" w:space="0" w:color="auto"/>
                  </w:divBdr>
                </w:div>
                <w:div w:id="2056269297">
                  <w:marLeft w:val="640"/>
                  <w:marRight w:val="0"/>
                  <w:marTop w:val="0"/>
                  <w:marBottom w:val="0"/>
                  <w:divBdr>
                    <w:top w:val="none" w:sz="0" w:space="0" w:color="auto"/>
                    <w:left w:val="none" w:sz="0" w:space="0" w:color="auto"/>
                    <w:bottom w:val="none" w:sz="0" w:space="0" w:color="auto"/>
                    <w:right w:val="none" w:sz="0" w:space="0" w:color="auto"/>
                  </w:divBdr>
                </w:div>
                <w:div w:id="2088309840">
                  <w:marLeft w:val="640"/>
                  <w:marRight w:val="0"/>
                  <w:marTop w:val="0"/>
                  <w:marBottom w:val="0"/>
                  <w:divBdr>
                    <w:top w:val="none" w:sz="0" w:space="0" w:color="auto"/>
                    <w:left w:val="none" w:sz="0" w:space="0" w:color="auto"/>
                    <w:bottom w:val="none" w:sz="0" w:space="0" w:color="auto"/>
                    <w:right w:val="none" w:sz="0" w:space="0" w:color="auto"/>
                  </w:divBdr>
                </w:div>
                <w:div w:id="211211740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90108521">
          <w:marLeft w:val="640"/>
          <w:marRight w:val="0"/>
          <w:marTop w:val="0"/>
          <w:marBottom w:val="0"/>
          <w:divBdr>
            <w:top w:val="none" w:sz="0" w:space="0" w:color="auto"/>
            <w:left w:val="none" w:sz="0" w:space="0" w:color="auto"/>
            <w:bottom w:val="none" w:sz="0" w:space="0" w:color="auto"/>
            <w:right w:val="none" w:sz="0" w:space="0" w:color="auto"/>
          </w:divBdr>
        </w:div>
        <w:div w:id="1809592062">
          <w:marLeft w:val="640"/>
          <w:marRight w:val="0"/>
          <w:marTop w:val="0"/>
          <w:marBottom w:val="0"/>
          <w:divBdr>
            <w:top w:val="none" w:sz="0" w:space="0" w:color="auto"/>
            <w:left w:val="none" w:sz="0" w:space="0" w:color="auto"/>
            <w:bottom w:val="none" w:sz="0" w:space="0" w:color="auto"/>
            <w:right w:val="none" w:sz="0" w:space="0" w:color="auto"/>
          </w:divBdr>
        </w:div>
        <w:div w:id="1872065365">
          <w:marLeft w:val="640"/>
          <w:marRight w:val="0"/>
          <w:marTop w:val="0"/>
          <w:marBottom w:val="0"/>
          <w:divBdr>
            <w:top w:val="none" w:sz="0" w:space="0" w:color="auto"/>
            <w:left w:val="none" w:sz="0" w:space="0" w:color="auto"/>
            <w:bottom w:val="none" w:sz="0" w:space="0" w:color="auto"/>
            <w:right w:val="none" w:sz="0" w:space="0" w:color="auto"/>
          </w:divBdr>
        </w:div>
        <w:div w:id="1882666487">
          <w:marLeft w:val="640"/>
          <w:marRight w:val="0"/>
          <w:marTop w:val="0"/>
          <w:marBottom w:val="0"/>
          <w:divBdr>
            <w:top w:val="none" w:sz="0" w:space="0" w:color="auto"/>
            <w:left w:val="none" w:sz="0" w:space="0" w:color="auto"/>
            <w:bottom w:val="none" w:sz="0" w:space="0" w:color="auto"/>
            <w:right w:val="none" w:sz="0" w:space="0" w:color="auto"/>
          </w:divBdr>
        </w:div>
        <w:div w:id="2012029144">
          <w:marLeft w:val="640"/>
          <w:marRight w:val="0"/>
          <w:marTop w:val="0"/>
          <w:marBottom w:val="0"/>
          <w:divBdr>
            <w:top w:val="none" w:sz="0" w:space="0" w:color="auto"/>
            <w:left w:val="none" w:sz="0" w:space="0" w:color="auto"/>
            <w:bottom w:val="none" w:sz="0" w:space="0" w:color="auto"/>
            <w:right w:val="none" w:sz="0" w:space="0" w:color="auto"/>
          </w:divBdr>
        </w:div>
        <w:div w:id="2023820630">
          <w:marLeft w:val="640"/>
          <w:marRight w:val="0"/>
          <w:marTop w:val="0"/>
          <w:marBottom w:val="0"/>
          <w:divBdr>
            <w:top w:val="none" w:sz="0" w:space="0" w:color="auto"/>
            <w:left w:val="none" w:sz="0" w:space="0" w:color="auto"/>
            <w:bottom w:val="none" w:sz="0" w:space="0" w:color="auto"/>
            <w:right w:val="none" w:sz="0" w:space="0" w:color="auto"/>
          </w:divBdr>
        </w:div>
      </w:divsChild>
    </w:div>
    <w:div w:id="204679704">
      <w:bodyDiv w:val="1"/>
      <w:marLeft w:val="0"/>
      <w:marRight w:val="0"/>
      <w:marTop w:val="0"/>
      <w:marBottom w:val="0"/>
      <w:divBdr>
        <w:top w:val="none" w:sz="0" w:space="0" w:color="auto"/>
        <w:left w:val="none" w:sz="0" w:space="0" w:color="auto"/>
        <w:bottom w:val="none" w:sz="0" w:space="0" w:color="auto"/>
        <w:right w:val="none" w:sz="0" w:space="0" w:color="auto"/>
      </w:divBdr>
    </w:div>
    <w:div w:id="206187858">
      <w:bodyDiv w:val="1"/>
      <w:marLeft w:val="0"/>
      <w:marRight w:val="0"/>
      <w:marTop w:val="0"/>
      <w:marBottom w:val="0"/>
      <w:divBdr>
        <w:top w:val="none" w:sz="0" w:space="0" w:color="auto"/>
        <w:left w:val="none" w:sz="0" w:space="0" w:color="auto"/>
        <w:bottom w:val="none" w:sz="0" w:space="0" w:color="auto"/>
        <w:right w:val="none" w:sz="0" w:space="0" w:color="auto"/>
      </w:divBdr>
      <w:divsChild>
        <w:div w:id="100340892">
          <w:marLeft w:val="640"/>
          <w:marRight w:val="0"/>
          <w:marTop w:val="0"/>
          <w:marBottom w:val="0"/>
          <w:divBdr>
            <w:top w:val="none" w:sz="0" w:space="0" w:color="auto"/>
            <w:left w:val="none" w:sz="0" w:space="0" w:color="auto"/>
            <w:bottom w:val="none" w:sz="0" w:space="0" w:color="auto"/>
            <w:right w:val="none" w:sz="0" w:space="0" w:color="auto"/>
          </w:divBdr>
        </w:div>
        <w:div w:id="249043879">
          <w:marLeft w:val="640"/>
          <w:marRight w:val="0"/>
          <w:marTop w:val="0"/>
          <w:marBottom w:val="0"/>
          <w:divBdr>
            <w:top w:val="none" w:sz="0" w:space="0" w:color="auto"/>
            <w:left w:val="none" w:sz="0" w:space="0" w:color="auto"/>
            <w:bottom w:val="none" w:sz="0" w:space="0" w:color="auto"/>
            <w:right w:val="none" w:sz="0" w:space="0" w:color="auto"/>
          </w:divBdr>
        </w:div>
        <w:div w:id="331181745">
          <w:marLeft w:val="640"/>
          <w:marRight w:val="0"/>
          <w:marTop w:val="0"/>
          <w:marBottom w:val="0"/>
          <w:divBdr>
            <w:top w:val="none" w:sz="0" w:space="0" w:color="auto"/>
            <w:left w:val="none" w:sz="0" w:space="0" w:color="auto"/>
            <w:bottom w:val="none" w:sz="0" w:space="0" w:color="auto"/>
            <w:right w:val="none" w:sz="0" w:space="0" w:color="auto"/>
          </w:divBdr>
        </w:div>
        <w:div w:id="754979031">
          <w:marLeft w:val="640"/>
          <w:marRight w:val="0"/>
          <w:marTop w:val="0"/>
          <w:marBottom w:val="0"/>
          <w:divBdr>
            <w:top w:val="none" w:sz="0" w:space="0" w:color="auto"/>
            <w:left w:val="none" w:sz="0" w:space="0" w:color="auto"/>
            <w:bottom w:val="none" w:sz="0" w:space="0" w:color="auto"/>
            <w:right w:val="none" w:sz="0" w:space="0" w:color="auto"/>
          </w:divBdr>
        </w:div>
        <w:div w:id="834149849">
          <w:marLeft w:val="640"/>
          <w:marRight w:val="0"/>
          <w:marTop w:val="0"/>
          <w:marBottom w:val="0"/>
          <w:divBdr>
            <w:top w:val="none" w:sz="0" w:space="0" w:color="auto"/>
            <w:left w:val="none" w:sz="0" w:space="0" w:color="auto"/>
            <w:bottom w:val="none" w:sz="0" w:space="0" w:color="auto"/>
            <w:right w:val="none" w:sz="0" w:space="0" w:color="auto"/>
          </w:divBdr>
        </w:div>
        <w:div w:id="844591077">
          <w:marLeft w:val="640"/>
          <w:marRight w:val="0"/>
          <w:marTop w:val="0"/>
          <w:marBottom w:val="0"/>
          <w:divBdr>
            <w:top w:val="none" w:sz="0" w:space="0" w:color="auto"/>
            <w:left w:val="none" w:sz="0" w:space="0" w:color="auto"/>
            <w:bottom w:val="none" w:sz="0" w:space="0" w:color="auto"/>
            <w:right w:val="none" w:sz="0" w:space="0" w:color="auto"/>
          </w:divBdr>
        </w:div>
        <w:div w:id="858665607">
          <w:marLeft w:val="640"/>
          <w:marRight w:val="0"/>
          <w:marTop w:val="0"/>
          <w:marBottom w:val="0"/>
          <w:divBdr>
            <w:top w:val="none" w:sz="0" w:space="0" w:color="auto"/>
            <w:left w:val="none" w:sz="0" w:space="0" w:color="auto"/>
            <w:bottom w:val="none" w:sz="0" w:space="0" w:color="auto"/>
            <w:right w:val="none" w:sz="0" w:space="0" w:color="auto"/>
          </w:divBdr>
        </w:div>
        <w:div w:id="1075787652">
          <w:marLeft w:val="640"/>
          <w:marRight w:val="0"/>
          <w:marTop w:val="0"/>
          <w:marBottom w:val="0"/>
          <w:divBdr>
            <w:top w:val="none" w:sz="0" w:space="0" w:color="auto"/>
            <w:left w:val="none" w:sz="0" w:space="0" w:color="auto"/>
            <w:bottom w:val="none" w:sz="0" w:space="0" w:color="auto"/>
            <w:right w:val="none" w:sz="0" w:space="0" w:color="auto"/>
          </w:divBdr>
        </w:div>
        <w:div w:id="1236083902">
          <w:marLeft w:val="640"/>
          <w:marRight w:val="0"/>
          <w:marTop w:val="0"/>
          <w:marBottom w:val="0"/>
          <w:divBdr>
            <w:top w:val="none" w:sz="0" w:space="0" w:color="auto"/>
            <w:left w:val="none" w:sz="0" w:space="0" w:color="auto"/>
            <w:bottom w:val="none" w:sz="0" w:space="0" w:color="auto"/>
            <w:right w:val="none" w:sz="0" w:space="0" w:color="auto"/>
          </w:divBdr>
        </w:div>
        <w:div w:id="1386174917">
          <w:marLeft w:val="640"/>
          <w:marRight w:val="0"/>
          <w:marTop w:val="0"/>
          <w:marBottom w:val="0"/>
          <w:divBdr>
            <w:top w:val="none" w:sz="0" w:space="0" w:color="auto"/>
            <w:left w:val="none" w:sz="0" w:space="0" w:color="auto"/>
            <w:bottom w:val="none" w:sz="0" w:space="0" w:color="auto"/>
            <w:right w:val="none" w:sz="0" w:space="0" w:color="auto"/>
          </w:divBdr>
        </w:div>
        <w:div w:id="1441025801">
          <w:marLeft w:val="640"/>
          <w:marRight w:val="0"/>
          <w:marTop w:val="0"/>
          <w:marBottom w:val="0"/>
          <w:divBdr>
            <w:top w:val="none" w:sz="0" w:space="0" w:color="auto"/>
            <w:left w:val="none" w:sz="0" w:space="0" w:color="auto"/>
            <w:bottom w:val="none" w:sz="0" w:space="0" w:color="auto"/>
            <w:right w:val="none" w:sz="0" w:space="0" w:color="auto"/>
          </w:divBdr>
        </w:div>
        <w:div w:id="1545173192">
          <w:marLeft w:val="640"/>
          <w:marRight w:val="0"/>
          <w:marTop w:val="0"/>
          <w:marBottom w:val="0"/>
          <w:divBdr>
            <w:top w:val="none" w:sz="0" w:space="0" w:color="auto"/>
            <w:left w:val="none" w:sz="0" w:space="0" w:color="auto"/>
            <w:bottom w:val="none" w:sz="0" w:space="0" w:color="auto"/>
            <w:right w:val="none" w:sz="0" w:space="0" w:color="auto"/>
          </w:divBdr>
        </w:div>
        <w:div w:id="1725445916">
          <w:marLeft w:val="640"/>
          <w:marRight w:val="0"/>
          <w:marTop w:val="0"/>
          <w:marBottom w:val="0"/>
          <w:divBdr>
            <w:top w:val="none" w:sz="0" w:space="0" w:color="auto"/>
            <w:left w:val="none" w:sz="0" w:space="0" w:color="auto"/>
            <w:bottom w:val="none" w:sz="0" w:space="0" w:color="auto"/>
            <w:right w:val="none" w:sz="0" w:space="0" w:color="auto"/>
          </w:divBdr>
        </w:div>
        <w:div w:id="1848053419">
          <w:marLeft w:val="640"/>
          <w:marRight w:val="0"/>
          <w:marTop w:val="0"/>
          <w:marBottom w:val="0"/>
          <w:divBdr>
            <w:top w:val="none" w:sz="0" w:space="0" w:color="auto"/>
            <w:left w:val="none" w:sz="0" w:space="0" w:color="auto"/>
            <w:bottom w:val="none" w:sz="0" w:space="0" w:color="auto"/>
            <w:right w:val="none" w:sz="0" w:space="0" w:color="auto"/>
          </w:divBdr>
        </w:div>
      </w:divsChild>
    </w:div>
    <w:div w:id="207232438">
      <w:bodyDiv w:val="1"/>
      <w:marLeft w:val="0"/>
      <w:marRight w:val="0"/>
      <w:marTop w:val="0"/>
      <w:marBottom w:val="0"/>
      <w:divBdr>
        <w:top w:val="none" w:sz="0" w:space="0" w:color="auto"/>
        <w:left w:val="none" w:sz="0" w:space="0" w:color="auto"/>
        <w:bottom w:val="none" w:sz="0" w:space="0" w:color="auto"/>
        <w:right w:val="none" w:sz="0" w:space="0" w:color="auto"/>
      </w:divBdr>
    </w:div>
    <w:div w:id="207837366">
      <w:bodyDiv w:val="1"/>
      <w:marLeft w:val="0"/>
      <w:marRight w:val="0"/>
      <w:marTop w:val="0"/>
      <w:marBottom w:val="0"/>
      <w:divBdr>
        <w:top w:val="none" w:sz="0" w:space="0" w:color="auto"/>
        <w:left w:val="none" w:sz="0" w:space="0" w:color="auto"/>
        <w:bottom w:val="none" w:sz="0" w:space="0" w:color="auto"/>
        <w:right w:val="none" w:sz="0" w:space="0" w:color="auto"/>
      </w:divBdr>
      <w:divsChild>
        <w:div w:id="163011294">
          <w:marLeft w:val="640"/>
          <w:marRight w:val="0"/>
          <w:marTop w:val="0"/>
          <w:marBottom w:val="0"/>
          <w:divBdr>
            <w:top w:val="none" w:sz="0" w:space="0" w:color="auto"/>
            <w:left w:val="none" w:sz="0" w:space="0" w:color="auto"/>
            <w:bottom w:val="none" w:sz="0" w:space="0" w:color="auto"/>
            <w:right w:val="none" w:sz="0" w:space="0" w:color="auto"/>
          </w:divBdr>
        </w:div>
        <w:div w:id="205219400">
          <w:marLeft w:val="640"/>
          <w:marRight w:val="0"/>
          <w:marTop w:val="0"/>
          <w:marBottom w:val="0"/>
          <w:divBdr>
            <w:top w:val="none" w:sz="0" w:space="0" w:color="auto"/>
            <w:left w:val="none" w:sz="0" w:space="0" w:color="auto"/>
            <w:bottom w:val="none" w:sz="0" w:space="0" w:color="auto"/>
            <w:right w:val="none" w:sz="0" w:space="0" w:color="auto"/>
          </w:divBdr>
        </w:div>
        <w:div w:id="342557507">
          <w:marLeft w:val="640"/>
          <w:marRight w:val="0"/>
          <w:marTop w:val="0"/>
          <w:marBottom w:val="0"/>
          <w:divBdr>
            <w:top w:val="none" w:sz="0" w:space="0" w:color="auto"/>
            <w:left w:val="none" w:sz="0" w:space="0" w:color="auto"/>
            <w:bottom w:val="none" w:sz="0" w:space="0" w:color="auto"/>
            <w:right w:val="none" w:sz="0" w:space="0" w:color="auto"/>
          </w:divBdr>
        </w:div>
        <w:div w:id="391734245">
          <w:marLeft w:val="640"/>
          <w:marRight w:val="0"/>
          <w:marTop w:val="0"/>
          <w:marBottom w:val="0"/>
          <w:divBdr>
            <w:top w:val="none" w:sz="0" w:space="0" w:color="auto"/>
            <w:left w:val="none" w:sz="0" w:space="0" w:color="auto"/>
            <w:bottom w:val="none" w:sz="0" w:space="0" w:color="auto"/>
            <w:right w:val="none" w:sz="0" w:space="0" w:color="auto"/>
          </w:divBdr>
        </w:div>
        <w:div w:id="440690291">
          <w:marLeft w:val="640"/>
          <w:marRight w:val="0"/>
          <w:marTop w:val="0"/>
          <w:marBottom w:val="0"/>
          <w:divBdr>
            <w:top w:val="none" w:sz="0" w:space="0" w:color="auto"/>
            <w:left w:val="none" w:sz="0" w:space="0" w:color="auto"/>
            <w:bottom w:val="none" w:sz="0" w:space="0" w:color="auto"/>
            <w:right w:val="none" w:sz="0" w:space="0" w:color="auto"/>
          </w:divBdr>
        </w:div>
        <w:div w:id="870730869">
          <w:marLeft w:val="640"/>
          <w:marRight w:val="0"/>
          <w:marTop w:val="0"/>
          <w:marBottom w:val="0"/>
          <w:divBdr>
            <w:top w:val="none" w:sz="0" w:space="0" w:color="auto"/>
            <w:left w:val="none" w:sz="0" w:space="0" w:color="auto"/>
            <w:bottom w:val="none" w:sz="0" w:space="0" w:color="auto"/>
            <w:right w:val="none" w:sz="0" w:space="0" w:color="auto"/>
          </w:divBdr>
        </w:div>
        <w:div w:id="910237157">
          <w:marLeft w:val="640"/>
          <w:marRight w:val="0"/>
          <w:marTop w:val="0"/>
          <w:marBottom w:val="0"/>
          <w:divBdr>
            <w:top w:val="none" w:sz="0" w:space="0" w:color="auto"/>
            <w:left w:val="none" w:sz="0" w:space="0" w:color="auto"/>
            <w:bottom w:val="none" w:sz="0" w:space="0" w:color="auto"/>
            <w:right w:val="none" w:sz="0" w:space="0" w:color="auto"/>
          </w:divBdr>
        </w:div>
        <w:div w:id="960309609">
          <w:marLeft w:val="640"/>
          <w:marRight w:val="0"/>
          <w:marTop w:val="0"/>
          <w:marBottom w:val="0"/>
          <w:divBdr>
            <w:top w:val="none" w:sz="0" w:space="0" w:color="auto"/>
            <w:left w:val="none" w:sz="0" w:space="0" w:color="auto"/>
            <w:bottom w:val="none" w:sz="0" w:space="0" w:color="auto"/>
            <w:right w:val="none" w:sz="0" w:space="0" w:color="auto"/>
          </w:divBdr>
        </w:div>
        <w:div w:id="1022197461">
          <w:marLeft w:val="640"/>
          <w:marRight w:val="0"/>
          <w:marTop w:val="0"/>
          <w:marBottom w:val="0"/>
          <w:divBdr>
            <w:top w:val="none" w:sz="0" w:space="0" w:color="auto"/>
            <w:left w:val="none" w:sz="0" w:space="0" w:color="auto"/>
            <w:bottom w:val="none" w:sz="0" w:space="0" w:color="auto"/>
            <w:right w:val="none" w:sz="0" w:space="0" w:color="auto"/>
          </w:divBdr>
        </w:div>
        <w:div w:id="1043099501">
          <w:marLeft w:val="640"/>
          <w:marRight w:val="0"/>
          <w:marTop w:val="0"/>
          <w:marBottom w:val="0"/>
          <w:divBdr>
            <w:top w:val="none" w:sz="0" w:space="0" w:color="auto"/>
            <w:left w:val="none" w:sz="0" w:space="0" w:color="auto"/>
            <w:bottom w:val="none" w:sz="0" w:space="0" w:color="auto"/>
            <w:right w:val="none" w:sz="0" w:space="0" w:color="auto"/>
          </w:divBdr>
        </w:div>
        <w:div w:id="1159734885">
          <w:marLeft w:val="640"/>
          <w:marRight w:val="0"/>
          <w:marTop w:val="0"/>
          <w:marBottom w:val="0"/>
          <w:divBdr>
            <w:top w:val="none" w:sz="0" w:space="0" w:color="auto"/>
            <w:left w:val="none" w:sz="0" w:space="0" w:color="auto"/>
            <w:bottom w:val="none" w:sz="0" w:space="0" w:color="auto"/>
            <w:right w:val="none" w:sz="0" w:space="0" w:color="auto"/>
          </w:divBdr>
        </w:div>
        <w:div w:id="1484394938">
          <w:marLeft w:val="640"/>
          <w:marRight w:val="0"/>
          <w:marTop w:val="0"/>
          <w:marBottom w:val="0"/>
          <w:divBdr>
            <w:top w:val="none" w:sz="0" w:space="0" w:color="auto"/>
            <w:left w:val="none" w:sz="0" w:space="0" w:color="auto"/>
            <w:bottom w:val="none" w:sz="0" w:space="0" w:color="auto"/>
            <w:right w:val="none" w:sz="0" w:space="0" w:color="auto"/>
          </w:divBdr>
        </w:div>
        <w:div w:id="1761247189">
          <w:marLeft w:val="640"/>
          <w:marRight w:val="0"/>
          <w:marTop w:val="0"/>
          <w:marBottom w:val="0"/>
          <w:divBdr>
            <w:top w:val="none" w:sz="0" w:space="0" w:color="auto"/>
            <w:left w:val="none" w:sz="0" w:space="0" w:color="auto"/>
            <w:bottom w:val="none" w:sz="0" w:space="0" w:color="auto"/>
            <w:right w:val="none" w:sz="0" w:space="0" w:color="auto"/>
          </w:divBdr>
        </w:div>
        <w:div w:id="1818493146">
          <w:marLeft w:val="640"/>
          <w:marRight w:val="0"/>
          <w:marTop w:val="0"/>
          <w:marBottom w:val="0"/>
          <w:divBdr>
            <w:top w:val="none" w:sz="0" w:space="0" w:color="auto"/>
            <w:left w:val="none" w:sz="0" w:space="0" w:color="auto"/>
            <w:bottom w:val="none" w:sz="0" w:space="0" w:color="auto"/>
            <w:right w:val="none" w:sz="0" w:space="0" w:color="auto"/>
          </w:divBdr>
        </w:div>
        <w:div w:id="1833980487">
          <w:marLeft w:val="640"/>
          <w:marRight w:val="0"/>
          <w:marTop w:val="0"/>
          <w:marBottom w:val="0"/>
          <w:divBdr>
            <w:top w:val="none" w:sz="0" w:space="0" w:color="auto"/>
            <w:left w:val="none" w:sz="0" w:space="0" w:color="auto"/>
            <w:bottom w:val="none" w:sz="0" w:space="0" w:color="auto"/>
            <w:right w:val="none" w:sz="0" w:space="0" w:color="auto"/>
          </w:divBdr>
        </w:div>
        <w:div w:id="1867982765">
          <w:marLeft w:val="640"/>
          <w:marRight w:val="0"/>
          <w:marTop w:val="0"/>
          <w:marBottom w:val="0"/>
          <w:divBdr>
            <w:top w:val="none" w:sz="0" w:space="0" w:color="auto"/>
            <w:left w:val="none" w:sz="0" w:space="0" w:color="auto"/>
            <w:bottom w:val="none" w:sz="0" w:space="0" w:color="auto"/>
            <w:right w:val="none" w:sz="0" w:space="0" w:color="auto"/>
          </w:divBdr>
        </w:div>
        <w:div w:id="1893888057">
          <w:marLeft w:val="640"/>
          <w:marRight w:val="0"/>
          <w:marTop w:val="0"/>
          <w:marBottom w:val="0"/>
          <w:divBdr>
            <w:top w:val="none" w:sz="0" w:space="0" w:color="auto"/>
            <w:left w:val="none" w:sz="0" w:space="0" w:color="auto"/>
            <w:bottom w:val="none" w:sz="0" w:space="0" w:color="auto"/>
            <w:right w:val="none" w:sz="0" w:space="0" w:color="auto"/>
          </w:divBdr>
        </w:div>
        <w:div w:id="1954363488">
          <w:marLeft w:val="640"/>
          <w:marRight w:val="0"/>
          <w:marTop w:val="0"/>
          <w:marBottom w:val="0"/>
          <w:divBdr>
            <w:top w:val="none" w:sz="0" w:space="0" w:color="auto"/>
            <w:left w:val="none" w:sz="0" w:space="0" w:color="auto"/>
            <w:bottom w:val="none" w:sz="0" w:space="0" w:color="auto"/>
            <w:right w:val="none" w:sz="0" w:space="0" w:color="auto"/>
          </w:divBdr>
        </w:div>
      </w:divsChild>
    </w:div>
    <w:div w:id="213930216">
      <w:bodyDiv w:val="1"/>
      <w:marLeft w:val="0"/>
      <w:marRight w:val="0"/>
      <w:marTop w:val="0"/>
      <w:marBottom w:val="0"/>
      <w:divBdr>
        <w:top w:val="none" w:sz="0" w:space="0" w:color="auto"/>
        <w:left w:val="none" w:sz="0" w:space="0" w:color="auto"/>
        <w:bottom w:val="none" w:sz="0" w:space="0" w:color="auto"/>
        <w:right w:val="none" w:sz="0" w:space="0" w:color="auto"/>
      </w:divBdr>
      <w:divsChild>
        <w:div w:id="189489519">
          <w:marLeft w:val="640"/>
          <w:marRight w:val="0"/>
          <w:marTop w:val="0"/>
          <w:marBottom w:val="0"/>
          <w:divBdr>
            <w:top w:val="none" w:sz="0" w:space="0" w:color="auto"/>
            <w:left w:val="none" w:sz="0" w:space="0" w:color="auto"/>
            <w:bottom w:val="none" w:sz="0" w:space="0" w:color="auto"/>
            <w:right w:val="none" w:sz="0" w:space="0" w:color="auto"/>
          </w:divBdr>
        </w:div>
        <w:div w:id="355617642">
          <w:marLeft w:val="640"/>
          <w:marRight w:val="0"/>
          <w:marTop w:val="0"/>
          <w:marBottom w:val="0"/>
          <w:divBdr>
            <w:top w:val="none" w:sz="0" w:space="0" w:color="auto"/>
            <w:left w:val="none" w:sz="0" w:space="0" w:color="auto"/>
            <w:bottom w:val="none" w:sz="0" w:space="0" w:color="auto"/>
            <w:right w:val="none" w:sz="0" w:space="0" w:color="auto"/>
          </w:divBdr>
        </w:div>
        <w:div w:id="559023764">
          <w:marLeft w:val="640"/>
          <w:marRight w:val="0"/>
          <w:marTop w:val="0"/>
          <w:marBottom w:val="0"/>
          <w:divBdr>
            <w:top w:val="none" w:sz="0" w:space="0" w:color="auto"/>
            <w:left w:val="none" w:sz="0" w:space="0" w:color="auto"/>
            <w:bottom w:val="none" w:sz="0" w:space="0" w:color="auto"/>
            <w:right w:val="none" w:sz="0" w:space="0" w:color="auto"/>
          </w:divBdr>
        </w:div>
        <w:div w:id="623850436">
          <w:marLeft w:val="640"/>
          <w:marRight w:val="0"/>
          <w:marTop w:val="0"/>
          <w:marBottom w:val="0"/>
          <w:divBdr>
            <w:top w:val="none" w:sz="0" w:space="0" w:color="auto"/>
            <w:left w:val="none" w:sz="0" w:space="0" w:color="auto"/>
            <w:bottom w:val="none" w:sz="0" w:space="0" w:color="auto"/>
            <w:right w:val="none" w:sz="0" w:space="0" w:color="auto"/>
          </w:divBdr>
        </w:div>
        <w:div w:id="796950459">
          <w:marLeft w:val="640"/>
          <w:marRight w:val="0"/>
          <w:marTop w:val="0"/>
          <w:marBottom w:val="0"/>
          <w:divBdr>
            <w:top w:val="none" w:sz="0" w:space="0" w:color="auto"/>
            <w:left w:val="none" w:sz="0" w:space="0" w:color="auto"/>
            <w:bottom w:val="none" w:sz="0" w:space="0" w:color="auto"/>
            <w:right w:val="none" w:sz="0" w:space="0" w:color="auto"/>
          </w:divBdr>
        </w:div>
        <w:div w:id="874543136">
          <w:marLeft w:val="640"/>
          <w:marRight w:val="0"/>
          <w:marTop w:val="0"/>
          <w:marBottom w:val="0"/>
          <w:divBdr>
            <w:top w:val="none" w:sz="0" w:space="0" w:color="auto"/>
            <w:left w:val="none" w:sz="0" w:space="0" w:color="auto"/>
            <w:bottom w:val="none" w:sz="0" w:space="0" w:color="auto"/>
            <w:right w:val="none" w:sz="0" w:space="0" w:color="auto"/>
          </w:divBdr>
        </w:div>
        <w:div w:id="887258245">
          <w:marLeft w:val="640"/>
          <w:marRight w:val="0"/>
          <w:marTop w:val="0"/>
          <w:marBottom w:val="0"/>
          <w:divBdr>
            <w:top w:val="none" w:sz="0" w:space="0" w:color="auto"/>
            <w:left w:val="none" w:sz="0" w:space="0" w:color="auto"/>
            <w:bottom w:val="none" w:sz="0" w:space="0" w:color="auto"/>
            <w:right w:val="none" w:sz="0" w:space="0" w:color="auto"/>
          </w:divBdr>
        </w:div>
        <w:div w:id="962805038">
          <w:marLeft w:val="640"/>
          <w:marRight w:val="0"/>
          <w:marTop w:val="0"/>
          <w:marBottom w:val="0"/>
          <w:divBdr>
            <w:top w:val="none" w:sz="0" w:space="0" w:color="auto"/>
            <w:left w:val="none" w:sz="0" w:space="0" w:color="auto"/>
            <w:bottom w:val="none" w:sz="0" w:space="0" w:color="auto"/>
            <w:right w:val="none" w:sz="0" w:space="0" w:color="auto"/>
          </w:divBdr>
        </w:div>
        <w:div w:id="981735550">
          <w:marLeft w:val="640"/>
          <w:marRight w:val="0"/>
          <w:marTop w:val="0"/>
          <w:marBottom w:val="0"/>
          <w:divBdr>
            <w:top w:val="none" w:sz="0" w:space="0" w:color="auto"/>
            <w:left w:val="none" w:sz="0" w:space="0" w:color="auto"/>
            <w:bottom w:val="none" w:sz="0" w:space="0" w:color="auto"/>
            <w:right w:val="none" w:sz="0" w:space="0" w:color="auto"/>
          </w:divBdr>
        </w:div>
        <w:div w:id="1005982655">
          <w:marLeft w:val="640"/>
          <w:marRight w:val="0"/>
          <w:marTop w:val="0"/>
          <w:marBottom w:val="0"/>
          <w:divBdr>
            <w:top w:val="none" w:sz="0" w:space="0" w:color="auto"/>
            <w:left w:val="none" w:sz="0" w:space="0" w:color="auto"/>
            <w:bottom w:val="none" w:sz="0" w:space="0" w:color="auto"/>
            <w:right w:val="none" w:sz="0" w:space="0" w:color="auto"/>
          </w:divBdr>
        </w:div>
        <w:div w:id="1405183575">
          <w:marLeft w:val="640"/>
          <w:marRight w:val="0"/>
          <w:marTop w:val="0"/>
          <w:marBottom w:val="0"/>
          <w:divBdr>
            <w:top w:val="none" w:sz="0" w:space="0" w:color="auto"/>
            <w:left w:val="none" w:sz="0" w:space="0" w:color="auto"/>
            <w:bottom w:val="none" w:sz="0" w:space="0" w:color="auto"/>
            <w:right w:val="none" w:sz="0" w:space="0" w:color="auto"/>
          </w:divBdr>
        </w:div>
        <w:div w:id="1455755572">
          <w:marLeft w:val="640"/>
          <w:marRight w:val="0"/>
          <w:marTop w:val="0"/>
          <w:marBottom w:val="0"/>
          <w:divBdr>
            <w:top w:val="none" w:sz="0" w:space="0" w:color="auto"/>
            <w:left w:val="none" w:sz="0" w:space="0" w:color="auto"/>
            <w:bottom w:val="none" w:sz="0" w:space="0" w:color="auto"/>
            <w:right w:val="none" w:sz="0" w:space="0" w:color="auto"/>
          </w:divBdr>
        </w:div>
        <w:div w:id="1635789768">
          <w:marLeft w:val="640"/>
          <w:marRight w:val="0"/>
          <w:marTop w:val="0"/>
          <w:marBottom w:val="0"/>
          <w:divBdr>
            <w:top w:val="none" w:sz="0" w:space="0" w:color="auto"/>
            <w:left w:val="none" w:sz="0" w:space="0" w:color="auto"/>
            <w:bottom w:val="none" w:sz="0" w:space="0" w:color="auto"/>
            <w:right w:val="none" w:sz="0" w:space="0" w:color="auto"/>
          </w:divBdr>
        </w:div>
        <w:div w:id="1902056135">
          <w:marLeft w:val="640"/>
          <w:marRight w:val="0"/>
          <w:marTop w:val="0"/>
          <w:marBottom w:val="0"/>
          <w:divBdr>
            <w:top w:val="none" w:sz="0" w:space="0" w:color="auto"/>
            <w:left w:val="none" w:sz="0" w:space="0" w:color="auto"/>
            <w:bottom w:val="none" w:sz="0" w:space="0" w:color="auto"/>
            <w:right w:val="none" w:sz="0" w:space="0" w:color="auto"/>
          </w:divBdr>
        </w:div>
        <w:div w:id="2000303599">
          <w:marLeft w:val="640"/>
          <w:marRight w:val="0"/>
          <w:marTop w:val="0"/>
          <w:marBottom w:val="0"/>
          <w:divBdr>
            <w:top w:val="none" w:sz="0" w:space="0" w:color="auto"/>
            <w:left w:val="none" w:sz="0" w:space="0" w:color="auto"/>
            <w:bottom w:val="none" w:sz="0" w:space="0" w:color="auto"/>
            <w:right w:val="none" w:sz="0" w:space="0" w:color="auto"/>
          </w:divBdr>
        </w:div>
      </w:divsChild>
    </w:div>
    <w:div w:id="226384848">
      <w:bodyDiv w:val="1"/>
      <w:marLeft w:val="0"/>
      <w:marRight w:val="0"/>
      <w:marTop w:val="0"/>
      <w:marBottom w:val="0"/>
      <w:divBdr>
        <w:top w:val="none" w:sz="0" w:space="0" w:color="auto"/>
        <w:left w:val="none" w:sz="0" w:space="0" w:color="auto"/>
        <w:bottom w:val="none" w:sz="0" w:space="0" w:color="auto"/>
        <w:right w:val="none" w:sz="0" w:space="0" w:color="auto"/>
      </w:divBdr>
      <w:divsChild>
        <w:div w:id="278411707">
          <w:marLeft w:val="640"/>
          <w:marRight w:val="0"/>
          <w:marTop w:val="0"/>
          <w:marBottom w:val="0"/>
          <w:divBdr>
            <w:top w:val="none" w:sz="0" w:space="0" w:color="auto"/>
            <w:left w:val="none" w:sz="0" w:space="0" w:color="auto"/>
            <w:bottom w:val="none" w:sz="0" w:space="0" w:color="auto"/>
            <w:right w:val="none" w:sz="0" w:space="0" w:color="auto"/>
          </w:divBdr>
        </w:div>
        <w:div w:id="379092147">
          <w:marLeft w:val="640"/>
          <w:marRight w:val="0"/>
          <w:marTop w:val="0"/>
          <w:marBottom w:val="0"/>
          <w:divBdr>
            <w:top w:val="none" w:sz="0" w:space="0" w:color="auto"/>
            <w:left w:val="none" w:sz="0" w:space="0" w:color="auto"/>
            <w:bottom w:val="none" w:sz="0" w:space="0" w:color="auto"/>
            <w:right w:val="none" w:sz="0" w:space="0" w:color="auto"/>
          </w:divBdr>
        </w:div>
        <w:div w:id="784345822">
          <w:marLeft w:val="640"/>
          <w:marRight w:val="0"/>
          <w:marTop w:val="0"/>
          <w:marBottom w:val="0"/>
          <w:divBdr>
            <w:top w:val="none" w:sz="0" w:space="0" w:color="auto"/>
            <w:left w:val="none" w:sz="0" w:space="0" w:color="auto"/>
            <w:bottom w:val="none" w:sz="0" w:space="0" w:color="auto"/>
            <w:right w:val="none" w:sz="0" w:space="0" w:color="auto"/>
          </w:divBdr>
        </w:div>
        <w:div w:id="795828899">
          <w:marLeft w:val="640"/>
          <w:marRight w:val="0"/>
          <w:marTop w:val="0"/>
          <w:marBottom w:val="0"/>
          <w:divBdr>
            <w:top w:val="none" w:sz="0" w:space="0" w:color="auto"/>
            <w:left w:val="none" w:sz="0" w:space="0" w:color="auto"/>
            <w:bottom w:val="none" w:sz="0" w:space="0" w:color="auto"/>
            <w:right w:val="none" w:sz="0" w:space="0" w:color="auto"/>
          </w:divBdr>
        </w:div>
        <w:div w:id="1274216739">
          <w:marLeft w:val="640"/>
          <w:marRight w:val="0"/>
          <w:marTop w:val="0"/>
          <w:marBottom w:val="0"/>
          <w:divBdr>
            <w:top w:val="none" w:sz="0" w:space="0" w:color="auto"/>
            <w:left w:val="none" w:sz="0" w:space="0" w:color="auto"/>
            <w:bottom w:val="none" w:sz="0" w:space="0" w:color="auto"/>
            <w:right w:val="none" w:sz="0" w:space="0" w:color="auto"/>
          </w:divBdr>
        </w:div>
        <w:div w:id="1476332974">
          <w:marLeft w:val="640"/>
          <w:marRight w:val="0"/>
          <w:marTop w:val="0"/>
          <w:marBottom w:val="0"/>
          <w:divBdr>
            <w:top w:val="none" w:sz="0" w:space="0" w:color="auto"/>
            <w:left w:val="none" w:sz="0" w:space="0" w:color="auto"/>
            <w:bottom w:val="none" w:sz="0" w:space="0" w:color="auto"/>
            <w:right w:val="none" w:sz="0" w:space="0" w:color="auto"/>
          </w:divBdr>
        </w:div>
        <w:div w:id="1626352278">
          <w:marLeft w:val="640"/>
          <w:marRight w:val="0"/>
          <w:marTop w:val="0"/>
          <w:marBottom w:val="0"/>
          <w:divBdr>
            <w:top w:val="none" w:sz="0" w:space="0" w:color="auto"/>
            <w:left w:val="none" w:sz="0" w:space="0" w:color="auto"/>
            <w:bottom w:val="none" w:sz="0" w:space="0" w:color="auto"/>
            <w:right w:val="none" w:sz="0" w:space="0" w:color="auto"/>
          </w:divBdr>
        </w:div>
      </w:divsChild>
    </w:div>
    <w:div w:id="259025122">
      <w:bodyDiv w:val="1"/>
      <w:marLeft w:val="0"/>
      <w:marRight w:val="0"/>
      <w:marTop w:val="0"/>
      <w:marBottom w:val="0"/>
      <w:divBdr>
        <w:top w:val="none" w:sz="0" w:space="0" w:color="auto"/>
        <w:left w:val="none" w:sz="0" w:space="0" w:color="auto"/>
        <w:bottom w:val="none" w:sz="0" w:space="0" w:color="auto"/>
        <w:right w:val="none" w:sz="0" w:space="0" w:color="auto"/>
      </w:divBdr>
      <w:divsChild>
        <w:div w:id="425662892">
          <w:marLeft w:val="640"/>
          <w:marRight w:val="0"/>
          <w:marTop w:val="0"/>
          <w:marBottom w:val="0"/>
          <w:divBdr>
            <w:top w:val="none" w:sz="0" w:space="0" w:color="auto"/>
            <w:left w:val="none" w:sz="0" w:space="0" w:color="auto"/>
            <w:bottom w:val="none" w:sz="0" w:space="0" w:color="auto"/>
            <w:right w:val="none" w:sz="0" w:space="0" w:color="auto"/>
          </w:divBdr>
        </w:div>
        <w:div w:id="462888064">
          <w:marLeft w:val="640"/>
          <w:marRight w:val="0"/>
          <w:marTop w:val="0"/>
          <w:marBottom w:val="0"/>
          <w:divBdr>
            <w:top w:val="none" w:sz="0" w:space="0" w:color="auto"/>
            <w:left w:val="none" w:sz="0" w:space="0" w:color="auto"/>
            <w:bottom w:val="none" w:sz="0" w:space="0" w:color="auto"/>
            <w:right w:val="none" w:sz="0" w:space="0" w:color="auto"/>
          </w:divBdr>
        </w:div>
        <w:div w:id="967128824">
          <w:marLeft w:val="640"/>
          <w:marRight w:val="0"/>
          <w:marTop w:val="0"/>
          <w:marBottom w:val="0"/>
          <w:divBdr>
            <w:top w:val="none" w:sz="0" w:space="0" w:color="auto"/>
            <w:left w:val="none" w:sz="0" w:space="0" w:color="auto"/>
            <w:bottom w:val="none" w:sz="0" w:space="0" w:color="auto"/>
            <w:right w:val="none" w:sz="0" w:space="0" w:color="auto"/>
          </w:divBdr>
        </w:div>
        <w:div w:id="1482455864">
          <w:marLeft w:val="640"/>
          <w:marRight w:val="0"/>
          <w:marTop w:val="0"/>
          <w:marBottom w:val="0"/>
          <w:divBdr>
            <w:top w:val="none" w:sz="0" w:space="0" w:color="auto"/>
            <w:left w:val="none" w:sz="0" w:space="0" w:color="auto"/>
            <w:bottom w:val="none" w:sz="0" w:space="0" w:color="auto"/>
            <w:right w:val="none" w:sz="0" w:space="0" w:color="auto"/>
          </w:divBdr>
        </w:div>
        <w:div w:id="1526289620">
          <w:marLeft w:val="640"/>
          <w:marRight w:val="0"/>
          <w:marTop w:val="0"/>
          <w:marBottom w:val="0"/>
          <w:divBdr>
            <w:top w:val="none" w:sz="0" w:space="0" w:color="auto"/>
            <w:left w:val="none" w:sz="0" w:space="0" w:color="auto"/>
            <w:bottom w:val="none" w:sz="0" w:space="0" w:color="auto"/>
            <w:right w:val="none" w:sz="0" w:space="0" w:color="auto"/>
          </w:divBdr>
        </w:div>
        <w:div w:id="1742406056">
          <w:marLeft w:val="640"/>
          <w:marRight w:val="0"/>
          <w:marTop w:val="0"/>
          <w:marBottom w:val="0"/>
          <w:divBdr>
            <w:top w:val="none" w:sz="0" w:space="0" w:color="auto"/>
            <w:left w:val="none" w:sz="0" w:space="0" w:color="auto"/>
            <w:bottom w:val="none" w:sz="0" w:space="0" w:color="auto"/>
            <w:right w:val="none" w:sz="0" w:space="0" w:color="auto"/>
          </w:divBdr>
        </w:div>
        <w:div w:id="1744253129">
          <w:marLeft w:val="640"/>
          <w:marRight w:val="0"/>
          <w:marTop w:val="0"/>
          <w:marBottom w:val="0"/>
          <w:divBdr>
            <w:top w:val="none" w:sz="0" w:space="0" w:color="auto"/>
            <w:left w:val="none" w:sz="0" w:space="0" w:color="auto"/>
            <w:bottom w:val="none" w:sz="0" w:space="0" w:color="auto"/>
            <w:right w:val="none" w:sz="0" w:space="0" w:color="auto"/>
          </w:divBdr>
        </w:div>
        <w:div w:id="1806923765">
          <w:marLeft w:val="640"/>
          <w:marRight w:val="0"/>
          <w:marTop w:val="0"/>
          <w:marBottom w:val="0"/>
          <w:divBdr>
            <w:top w:val="none" w:sz="0" w:space="0" w:color="auto"/>
            <w:left w:val="none" w:sz="0" w:space="0" w:color="auto"/>
            <w:bottom w:val="none" w:sz="0" w:space="0" w:color="auto"/>
            <w:right w:val="none" w:sz="0" w:space="0" w:color="auto"/>
          </w:divBdr>
        </w:div>
      </w:divsChild>
    </w:div>
    <w:div w:id="259873972">
      <w:bodyDiv w:val="1"/>
      <w:marLeft w:val="0"/>
      <w:marRight w:val="0"/>
      <w:marTop w:val="0"/>
      <w:marBottom w:val="0"/>
      <w:divBdr>
        <w:top w:val="none" w:sz="0" w:space="0" w:color="auto"/>
        <w:left w:val="none" w:sz="0" w:space="0" w:color="auto"/>
        <w:bottom w:val="none" w:sz="0" w:space="0" w:color="auto"/>
        <w:right w:val="none" w:sz="0" w:space="0" w:color="auto"/>
      </w:divBdr>
    </w:div>
    <w:div w:id="287324342">
      <w:bodyDiv w:val="1"/>
      <w:marLeft w:val="0"/>
      <w:marRight w:val="0"/>
      <w:marTop w:val="0"/>
      <w:marBottom w:val="0"/>
      <w:divBdr>
        <w:top w:val="none" w:sz="0" w:space="0" w:color="auto"/>
        <w:left w:val="none" w:sz="0" w:space="0" w:color="auto"/>
        <w:bottom w:val="none" w:sz="0" w:space="0" w:color="auto"/>
        <w:right w:val="none" w:sz="0" w:space="0" w:color="auto"/>
      </w:divBdr>
    </w:div>
    <w:div w:id="299578188">
      <w:bodyDiv w:val="1"/>
      <w:marLeft w:val="0"/>
      <w:marRight w:val="0"/>
      <w:marTop w:val="0"/>
      <w:marBottom w:val="0"/>
      <w:divBdr>
        <w:top w:val="none" w:sz="0" w:space="0" w:color="auto"/>
        <w:left w:val="none" w:sz="0" w:space="0" w:color="auto"/>
        <w:bottom w:val="none" w:sz="0" w:space="0" w:color="auto"/>
        <w:right w:val="none" w:sz="0" w:space="0" w:color="auto"/>
      </w:divBdr>
    </w:div>
    <w:div w:id="300698318">
      <w:bodyDiv w:val="1"/>
      <w:marLeft w:val="0"/>
      <w:marRight w:val="0"/>
      <w:marTop w:val="0"/>
      <w:marBottom w:val="0"/>
      <w:divBdr>
        <w:top w:val="none" w:sz="0" w:space="0" w:color="auto"/>
        <w:left w:val="none" w:sz="0" w:space="0" w:color="auto"/>
        <w:bottom w:val="none" w:sz="0" w:space="0" w:color="auto"/>
        <w:right w:val="none" w:sz="0" w:space="0" w:color="auto"/>
      </w:divBdr>
      <w:divsChild>
        <w:div w:id="18167223">
          <w:marLeft w:val="640"/>
          <w:marRight w:val="0"/>
          <w:marTop w:val="0"/>
          <w:marBottom w:val="0"/>
          <w:divBdr>
            <w:top w:val="none" w:sz="0" w:space="0" w:color="auto"/>
            <w:left w:val="none" w:sz="0" w:space="0" w:color="auto"/>
            <w:bottom w:val="none" w:sz="0" w:space="0" w:color="auto"/>
            <w:right w:val="none" w:sz="0" w:space="0" w:color="auto"/>
          </w:divBdr>
        </w:div>
        <w:div w:id="124474468">
          <w:marLeft w:val="640"/>
          <w:marRight w:val="0"/>
          <w:marTop w:val="0"/>
          <w:marBottom w:val="0"/>
          <w:divBdr>
            <w:top w:val="none" w:sz="0" w:space="0" w:color="auto"/>
            <w:left w:val="none" w:sz="0" w:space="0" w:color="auto"/>
            <w:bottom w:val="none" w:sz="0" w:space="0" w:color="auto"/>
            <w:right w:val="none" w:sz="0" w:space="0" w:color="auto"/>
          </w:divBdr>
        </w:div>
        <w:div w:id="145712488">
          <w:marLeft w:val="640"/>
          <w:marRight w:val="0"/>
          <w:marTop w:val="0"/>
          <w:marBottom w:val="0"/>
          <w:divBdr>
            <w:top w:val="none" w:sz="0" w:space="0" w:color="auto"/>
            <w:left w:val="none" w:sz="0" w:space="0" w:color="auto"/>
            <w:bottom w:val="none" w:sz="0" w:space="0" w:color="auto"/>
            <w:right w:val="none" w:sz="0" w:space="0" w:color="auto"/>
          </w:divBdr>
        </w:div>
        <w:div w:id="386144586">
          <w:marLeft w:val="640"/>
          <w:marRight w:val="0"/>
          <w:marTop w:val="0"/>
          <w:marBottom w:val="0"/>
          <w:divBdr>
            <w:top w:val="none" w:sz="0" w:space="0" w:color="auto"/>
            <w:left w:val="none" w:sz="0" w:space="0" w:color="auto"/>
            <w:bottom w:val="none" w:sz="0" w:space="0" w:color="auto"/>
            <w:right w:val="none" w:sz="0" w:space="0" w:color="auto"/>
          </w:divBdr>
        </w:div>
        <w:div w:id="444496279">
          <w:marLeft w:val="640"/>
          <w:marRight w:val="0"/>
          <w:marTop w:val="0"/>
          <w:marBottom w:val="0"/>
          <w:divBdr>
            <w:top w:val="none" w:sz="0" w:space="0" w:color="auto"/>
            <w:left w:val="none" w:sz="0" w:space="0" w:color="auto"/>
            <w:bottom w:val="none" w:sz="0" w:space="0" w:color="auto"/>
            <w:right w:val="none" w:sz="0" w:space="0" w:color="auto"/>
          </w:divBdr>
        </w:div>
        <w:div w:id="691108194">
          <w:marLeft w:val="640"/>
          <w:marRight w:val="0"/>
          <w:marTop w:val="0"/>
          <w:marBottom w:val="0"/>
          <w:divBdr>
            <w:top w:val="none" w:sz="0" w:space="0" w:color="auto"/>
            <w:left w:val="none" w:sz="0" w:space="0" w:color="auto"/>
            <w:bottom w:val="none" w:sz="0" w:space="0" w:color="auto"/>
            <w:right w:val="none" w:sz="0" w:space="0" w:color="auto"/>
          </w:divBdr>
        </w:div>
        <w:div w:id="735208029">
          <w:marLeft w:val="640"/>
          <w:marRight w:val="0"/>
          <w:marTop w:val="0"/>
          <w:marBottom w:val="0"/>
          <w:divBdr>
            <w:top w:val="none" w:sz="0" w:space="0" w:color="auto"/>
            <w:left w:val="none" w:sz="0" w:space="0" w:color="auto"/>
            <w:bottom w:val="none" w:sz="0" w:space="0" w:color="auto"/>
            <w:right w:val="none" w:sz="0" w:space="0" w:color="auto"/>
          </w:divBdr>
        </w:div>
        <w:div w:id="782725896">
          <w:marLeft w:val="640"/>
          <w:marRight w:val="0"/>
          <w:marTop w:val="0"/>
          <w:marBottom w:val="0"/>
          <w:divBdr>
            <w:top w:val="none" w:sz="0" w:space="0" w:color="auto"/>
            <w:left w:val="none" w:sz="0" w:space="0" w:color="auto"/>
            <w:bottom w:val="none" w:sz="0" w:space="0" w:color="auto"/>
            <w:right w:val="none" w:sz="0" w:space="0" w:color="auto"/>
          </w:divBdr>
        </w:div>
        <w:div w:id="1096828719">
          <w:marLeft w:val="640"/>
          <w:marRight w:val="0"/>
          <w:marTop w:val="0"/>
          <w:marBottom w:val="0"/>
          <w:divBdr>
            <w:top w:val="none" w:sz="0" w:space="0" w:color="auto"/>
            <w:left w:val="none" w:sz="0" w:space="0" w:color="auto"/>
            <w:bottom w:val="none" w:sz="0" w:space="0" w:color="auto"/>
            <w:right w:val="none" w:sz="0" w:space="0" w:color="auto"/>
          </w:divBdr>
        </w:div>
        <w:div w:id="1098522509">
          <w:marLeft w:val="640"/>
          <w:marRight w:val="0"/>
          <w:marTop w:val="0"/>
          <w:marBottom w:val="0"/>
          <w:divBdr>
            <w:top w:val="none" w:sz="0" w:space="0" w:color="auto"/>
            <w:left w:val="none" w:sz="0" w:space="0" w:color="auto"/>
            <w:bottom w:val="none" w:sz="0" w:space="0" w:color="auto"/>
            <w:right w:val="none" w:sz="0" w:space="0" w:color="auto"/>
          </w:divBdr>
        </w:div>
        <w:div w:id="1228955191">
          <w:marLeft w:val="640"/>
          <w:marRight w:val="0"/>
          <w:marTop w:val="0"/>
          <w:marBottom w:val="0"/>
          <w:divBdr>
            <w:top w:val="none" w:sz="0" w:space="0" w:color="auto"/>
            <w:left w:val="none" w:sz="0" w:space="0" w:color="auto"/>
            <w:bottom w:val="none" w:sz="0" w:space="0" w:color="auto"/>
            <w:right w:val="none" w:sz="0" w:space="0" w:color="auto"/>
          </w:divBdr>
        </w:div>
        <w:div w:id="1252355923">
          <w:marLeft w:val="640"/>
          <w:marRight w:val="0"/>
          <w:marTop w:val="0"/>
          <w:marBottom w:val="0"/>
          <w:divBdr>
            <w:top w:val="none" w:sz="0" w:space="0" w:color="auto"/>
            <w:left w:val="none" w:sz="0" w:space="0" w:color="auto"/>
            <w:bottom w:val="none" w:sz="0" w:space="0" w:color="auto"/>
            <w:right w:val="none" w:sz="0" w:space="0" w:color="auto"/>
          </w:divBdr>
        </w:div>
        <w:div w:id="1282107881">
          <w:marLeft w:val="640"/>
          <w:marRight w:val="0"/>
          <w:marTop w:val="0"/>
          <w:marBottom w:val="0"/>
          <w:divBdr>
            <w:top w:val="none" w:sz="0" w:space="0" w:color="auto"/>
            <w:left w:val="none" w:sz="0" w:space="0" w:color="auto"/>
            <w:bottom w:val="none" w:sz="0" w:space="0" w:color="auto"/>
            <w:right w:val="none" w:sz="0" w:space="0" w:color="auto"/>
          </w:divBdr>
        </w:div>
        <w:div w:id="1570581441">
          <w:marLeft w:val="640"/>
          <w:marRight w:val="0"/>
          <w:marTop w:val="0"/>
          <w:marBottom w:val="0"/>
          <w:divBdr>
            <w:top w:val="none" w:sz="0" w:space="0" w:color="auto"/>
            <w:left w:val="none" w:sz="0" w:space="0" w:color="auto"/>
            <w:bottom w:val="none" w:sz="0" w:space="0" w:color="auto"/>
            <w:right w:val="none" w:sz="0" w:space="0" w:color="auto"/>
          </w:divBdr>
        </w:div>
        <w:div w:id="1576165579">
          <w:marLeft w:val="640"/>
          <w:marRight w:val="0"/>
          <w:marTop w:val="0"/>
          <w:marBottom w:val="0"/>
          <w:divBdr>
            <w:top w:val="none" w:sz="0" w:space="0" w:color="auto"/>
            <w:left w:val="none" w:sz="0" w:space="0" w:color="auto"/>
            <w:bottom w:val="none" w:sz="0" w:space="0" w:color="auto"/>
            <w:right w:val="none" w:sz="0" w:space="0" w:color="auto"/>
          </w:divBdr>
        </w:div>
        <w:div w:id="1633099995">
          <w:marLeft w:val="640"/>
          <w:marRight w:val="0"/>
          <w:marTop w:val="0"/>
          <w:marBottom w:val="0"/>
          <w:divBdr>
            <w:top w:val="none" w:sz="0" w:space="0" w:color="auto"/>
            <w:left w:val="none" w:sz="0" w:space="0" w:color="auto"/>
            <w:bottom w:val="none" w:sz="0" w:space="0" w:color="auto"/>
            <w:right w:val="none" w:sz="0" w:space="0" w:color="auto"/>
          </w:divBdr>
        </w:div>
        <w:div w:id="1702318570">
          <w:marLeft w:val="640"/>
          <w:marRight w:val="0"/>
          <w:marTop w:val="0"/>
          <w:marBottom w:val="0"/>
          <w:divBdr>
            <w:top w:val="none" w:sz="0" w:space="0" w:color="auto"/>
            <w:left w:val="none" w:sz="0" w:space="0" w:color="auto"/>
            <w:bottom w:val="none" w:sz="0" w:space="0" w:color="auto"/>
            <w:right w:val="none" w:sz="0" w:space="0" w:color="auto"/>
          </w:divBdr>
        </w:div>
        <w:div w:id="1732650736">
          <w:marLeft w:val="640"/>
          <w:marRight w:val="0"/>
          <w:marTop w:val="0"/>
          <w:marBottom w:val="0"/>
          <w:divBdr>
            <w:top w:val="none" w:sz="0" w:space="0" w:color="auto"/>
            <w:left w:val="none" w:sz="0" w:space="0" w:color="auto"/>
            <w:bottom w:val="none" w:sz="0" w:space="0" w:color="auto"/>
            <w:right w:val="none" w:sz="0" w:space="0" w:color="auto"/>
          </w:divBdr>
        </w:div>
        <w:div w:id="1809010012">
          <w:marLeft w:val="640"/>
          <w:marRight w:val="0"/>
          <w:marTop w:val="0"/>
          <w:marBottom w:val="0"/>
          <w:divBdr>
            <w:top w:val="none" w:sz="0" w:space="0" w:color="auto"/>
            <w:left w:val="none" w:sz="0" w:space="0" w:color="auto"/>
            <w:bottom w:val="none" w:sz="0" w:space="0" w:color="auto"/>
            <w:right w:val="none" w:sz="0" w:space="0" w:color="auto"/>
          </w:divBdr>
        </w:div>
        <w:div w:id="1946576550">
          <w:marLeft w:val="640"/>
          <w:marRight w:val="0"/>
          <w:marTop w:val="0"/>
          <w:marBottom w:val="0"/>
          <w:divBdr>
            <w:top w:val="none" w:sz="0" w:space="0" w:color="auto"/>
            <w:left w:val="none" w:sz="0" w:space="0" w:color="auto"/>
            <w:bottom w:val="none" w:sz="0" w:space="0" w:color="auto"/>
            <w:right w:val="none" w:sz="0" w:space="0" w:color="auto"/>
          </w:divBdr>
        </w:div>
        <w:div w:id="2059163947">
          <w:marLeft w:val="640"/>
          <w:marRight w:val="0"/>
          <w:marTop w:val="0"/>
          <w:marBottom w:val="0"/>
          <w:divBdr>
            <w:top w:val="none" w:sz="0" w:space="0" w:color="auto"/>
            <w:left w:val="none" w:sz="0" w:space="0" w:color="auto"/>
            <w:bottom w:val="none" w:sz="0" w:space="0" w:color="auto"/>
            <w:right w:val="none" w:sz="0" w:space="0" w:color="auto"/>
          </w:divBdr>
        </w:div>
        <w:div w:id="2098138262">
          <w:marLeft w:val="640"/>
          <w:marRight w:val="0"/>
          <w:marTop w:val="0"/>
          <w:marBottom w:val="0"/>
          <w:divBdr>
            <w:top w:val="none" w:sz="0" w:space="0" w:color="auto"/>
            <w:left w:val="none" w:sz="0" w:space="0" w:color="auto"/>
            <w:bottom w:val="none" w:sz="0" w:space="0" w:color="auto"/>
            <w:right w:val="none" w:sz="0" w:space="0" w:color="auto"/>
          </w:divBdr>
        </w:div>
        <w:div w:id="2103790694">
          <w:marLeft w:val="640"/>
          <w:marRight w:val="0"/>
          <w:marTop w:val="0"/>
          <w:marBottom w:val="0"/>
          <w:divBdr>
            <w:top w:val="none" w:sz="0" w:space="0" w:color="auto"/>
            <w:left w:val="none" w:sz="0" w:space="0" w:color="auto"/>
            <w:bottom w:val="none" w:sz="0" w:space="0" w:color="auto"/>
            <w:right w:val="none" w:sz="0" w:space="0" w:color="auto"/>
          </w:divBdr>
        </w:div>
      </w:divsChild>
    </w:div>
    <w:div w:id="302581194">
      <w:bodyDiv w:val="1"/>
      <w:marLeft w:val="0"/>
      <w:marRight w:val="0"/>
      <w:marTop w:val="0"/>
      <w:marBottom w:val="0"/>
      <w:divBdr>
        <w:top w:val="none" w:sz="0" w:space="0" w:color="auto"/>
        <w:left w:val="none" w:sz="0" w:space="0" w:color="auto"/>
        <w:bottom w:val="none" w:sz="0" w:space="0" w:color="auto"/>
        <w:right w:val="none" w:sz="0" w:space="0" w:color="auto"/>
      </w:divBdr>
      <w:divsChild>
        <w:div w:id="93331815">
          <w:marLeft w:val="640"/>
          <w:marRight w:val="0"/>
          <w:marTop w:val="0"/>
          <w:marBottom w:val="0"/>
          <w:divBdr>
            <w:top w:val="none" w:sz="0" w:space="0" w:color="auto"/>
            <w:left w:val="none" w:sz="0" w:space="0" w:color="auto"/>
            <w:bottom w:val="none" w:sz="0" w:space="0" w:color="auto"/>
            <w:right w:val="none" w:sz="0" w:space="0" w:color="auto"/>
          </w:divBdr>
        </w:div>
        <w:div w:id="149760415">
          <w:marLeft w:val="640"/>
          <w:marRight w:val="0"/>
          <w:marTop w:val="0"/>
          <w:marBottom w:val="0"/>
          <w:divBdr>
            <w:top w:val="none" w:sz="0" w:space="0" w:color="auto"/>
            <w:left w:val="none" w:sz="0" w:space="0" w:color="auto"/>
            <w:bottom w:val="none" w:sz="0" w:space="0" w:color="auto"/>
            <w:right w:val="none" w:sz="0" w:space="0" w:color="auto"/>
          </w:divBdr>
        </w:div>
        <w:div w:id="291332026">
          <w:marLeft w:val="640"/>
          <w:marRight w:val="0"/>
          <w:marTop w:val="0"/>
          <w:marBottom w:val="0"/>
          <w:divBdr>
            <w:top w:val="none" w:sz="0" w:space="0" w:color="auto"/>
            <w:left w:val="none" w:sz="0" w:space="0" w:color="auto"/>
            <w:bottom w:val="none" w:sz="0" w:space="0" w:color="auto"/>
            <w:right w:val="none" w:sz="0" w:space="0" w:color="auto"/>
          </w:divBdr>
        </w:div>
        <w:div w:id="300156490">
          <w:marLeft w:val="640"/>
          <w:marRight w:val="0"/>
          <w:marTop w:val="0"/>
          <w:marBottom w:val="0"/>
          <w:divBdr>
            <w:top w:val="none" w:sz="0" w:space="0" w:color="auto"/>
            <w:left w:val="none" w:sz="0" w:space="0" w:color="auto"/>
            <w:bottom w:val="none" w:sz="0" w:space="0" w:color="auto"/>
            <w:right w:val="none" w:sz="0" w:space="0" w:color="auto"/>
          </w:divBdr>
        </w:div>
        <w:div w:id="571240186">
          <w:marLeft w:val="640"/>
          <w:marRight w:val="0"/>
          <w:marTop w:val="0"/>
          <w:marBottom w:val="0"/>
          <w:divBdr>
            <w:top w:val="none" w:sz="0" w:space="0" w:color="auto"/>
            <w:left w:val="none" w:sz="0" w:space="0" w:color="auto"/>
            <w:bottom w:val="none" w:sz="0" w:space="0" w:color="auto"/>
            <w:right w:val="none" w:sz="0" w:space="0" w:color="auto"/>
          </w:divBdr>
        </w:div>
        <w:div w:id="610629796">
          <w:marLeft w:val="640"/>
          <w:marRight w:val="0"/>
          <w:marTop w:val="0"/>
          <w:marBottom w:val="0"/>
          <w:divBdr>
            <w:top w:val="none" w:sz="0" w:space="0" w:color="auto"/>
            <w:left w:val="none" w:sz="0" w:space="0" w:color="auto"/>
            <w:bottom w:val="none" w:sz="0" w:space="0" w:color="auto"/>
            <w:right w:val="none" w:sz="0" w:space="0" w:color="auto"/>
          </w:divBdr>
        </w:div>
        <w:div w:id="813567541">
          <w:marLeft w:val="640"/>
          <w:marRight w:val="0"/>
          <w:marTop w:val="0"/>
          <w:marBottom w:val="0"/>
          <w:divBdr>
            <w:top w:val="none" w:sz="0" w:space="0" w:color="auto"/>
            <w:left w:val="none" w:sz="0" w:space="0" w:color="auto"/>
            <w:bottom w:val="none" w:sz="0" w:space="0" w:color="auto"/>
            <w:right w:val="none" w:sz="0" w:space="0" w:color="auto"/>
          </w:divBdr>
        </w:div>
        <w:div w:id="851720994">
          <w:marLeft w:val="640"/>
          <w:marRight w:val="0"/>
          <w:marTop w:val="0"/>
          <w:marBottom w:val="0"/>
          <w:divBdr>
            <w:top w:val="none" w:sz="0" w:space="0" w:color="auto"/>
            <w:left w:val="none" w:sz="0" w:space="0" w:color="auto"/>
            <w:bottom w:val="none" w:sz="0" w:space="0" w:color="auto"/>
            <w:right w:val="none" w:sz="0" w:space="0" w:color="auto"/>
          </w:divBdr>
        </w:div>
        <w:div w:id="1177386520">
          <w:marLeft w:val="640"/>
          <w:marRight w:val="0"/>
          <w:marTop w:val="0"/>
          <w:marBottom w:val="0"/>
          <w:divBdr>
            <w:top w:val="none" w:sz="0" w:space="0" w:color="auto"/>
            <w:left w:val="none" w:sz="0" w:space="0" w:color="auto"/>
            <w:bottom w:val="none" w:sz="0" w:space="0" w:color="auto"/>
            <w:right w:val="none" w:sz="0" w:space="0" w:color="auto"/>
          </w:divBdr>
        </w:div>
        <w:div w:id="1269504603">
          <w:marLeft w:val="640"/>
          <w:marRight w:val="0"/>
          <w:marTop w:val="0"/>
          <w:marBottom w:val="0"/>
          <w:divBdr>
            <w:top w:val="none" w:sz="0" w:space="0" w:color="auto"/>
            <w:left w:val="none" w:sz="0" w:space="0" w:color="auto"/>
            <w:bottom w:val="none" w:sz="0" w:space="0" w:color="auto"/>
            <w:right w:val="none" w:sz="0" w:space="0" w:color="auto"/>
          </w:divBdr>
        </w:div>
        <w:div w:id="1392266913">
          <w:marLeft w:val="640"/>
          <w:marRight w:val="0"/>
          <w:marTop w:val="0"/>
          <w:marBottom w:val="0"/>
          <w:divBdr>
            <w:top w:val="none" w:sz="0" w:space="0" w:color="auto"/>
            <w:left w:val="none" w:sz="0" w:space="0" w:color="auto"/>
            <w:bottom w:val="none" w:sz="0" w:space="0" w:color="auto"/>
            <w:right w:val="none" w:sz="0" w:space="0" w:color="auto"/>
          </w:divBdr>
        </w:div>
        <w:div w:id="1479609317">
          <w:marLeft w:val="640"/>
          <w:marRight w:val="0"/>
          <w:marTop w:val="0"/>
          <w:marBottom w:val="0"/>
          <w:divBdr>
            <w:top w:val="none" w:sz="0" w:space="0" w:color="auto"/>
            <w:left w:val="none" w:sz="0" w:space="0" w:color="auto"/>
            <w:bottom w:val="none" w:sz="0" w:space="0" w:color="auto"/>
            <w:right w:val="none" w:sz="0" w:space="0" w:color="auto"/>
          </w:divBdr>
        </w:div>
        <w:div w:id="1517427615">
          <w:marLeft w:val="640"/>
          <w:marRight w:val="0"/>
          <w:marTop w:val="0"/>
          <w:marBottom w:val="0"/>
          <w:divBdr>
            <w:top w:val="none" w:sz="0" w:space="0" w:color="auto"/>
            <w:left w:val="none" w:sz="0" w:space="0" w:color="auto"/>
            <w:bottom w:val="none" w:sz="0" w:space="0" w:color="auto"/>
            <w:right w:val="none" w:sz="0" w:space="0" w:color="auto"/>
          </w:divBdr>
        </w:div>
        <w:div w:id="1685355144">
          <w:marLeft w:val="640"/>
          <w:marRight w:val="0"/>
          <w:marTop w:val="0"/>
          <w:marBottom w:val="0"/>
          <w:divBdr>
            <w:top w:val="none" w:sz="0" w:space="0" w:color="auto"/>
            <w:left w:val="none" w:sz="0" w:space="0" w:color="auto"/>
            <w:bottom w:val="none" w:sz="0" w:space="0" w:color="auto"/>
            <w:right w:val="none" w:sz="0" w:space="0" w:color="auto"/>
          </w:divBdr>
        </w:div>
        <w:div w:id="1983119524">
          <w:marLeft w:val="640"/>
          <w:marRight w:val="0"/>
          <w:marTop w:val="0"/>
          <w:marBottom w:val="0"/>
          <w:divBdr>
            <w:top w:val="none" w:sz="0" w:space="0" w:color="auto"/>
            <w:left w:val="none" w:sz="0" w:space="0" w:color="auto"/>
            <w:bottom w:val="none" w:sz="0" w:space="0" w:color="auto"/>
            <w:right w:val="none" w:sz="0" w:space="0" w:color="auto"/>
          </w:divBdr>
        </w:div>
        <w:div w:id="2049451230">
          <w:marLeft w:val="640"/>
          <w:marRight w:val="0"/>
          <w:marTop w:val="0"/>
          <w:marBottom w:val="0"/>
          <w:divBdr>
            <w:top w:val="none" w:sz="0" w:space="0" w:color="auto"/>
            <w:left w:val="none" w:sz="0" w:space="0" w:color="auto"/>
            <w:bottom w:val="none" w:sz="0" w:space="0" w:color="auto"/>
            <w:right w:val="none" w:sz="0" w:space="0" w:color="auto"/>
          </w:divBdr>
        </w:div>
      </w:divsChild>
    </w:div>
    <w:div w:id="306010865">
      <w:bodyDiv w:val="1"/>
      <w:marLeft w:val="0"/>
      <w:marRight w:val="0"/>
      <w:marTop w:val="0"/>
      <w:marBottom w:val="0"/>
      <w:divBdr>
        <w:top w:val="none" w:sz="0" w:space="0" w:color="auto"/>
        <w:left w:val="none" w:sz="0" w:space="0" w:color="auto"/>
        <w:bottom w:val="none" w:sz="0" w:space="0" w:color="auto"/>
        <w:right w:val="none" w:sz="0" w:space="0" w:color="auto"/>
      </w:divBdr>
      <w:divsChild>
        <w:div w:id="34235529">
          <w:marLeft w:val="640"/>
          <w:marRight w:val="0"/>
          <w:marTop w:val="0"/>
          <w:marBottom w:val="0"/>
          <w:divBdr>
            <w:top w:val="none" w:sz="0" w:space="0" w:color="auto"/>
            <w:left w:val="none" w:sz="0" w:space="0" w:color="auto"/>
            <w:bottom w:val="none" w:sz="0" w:space="0" w:color="auto"/>
            <w:right w:val="none" w:sz="0" w:space="0" w:color="auto"/>
          </w:divBdr>
        </w:div>
        <w:div w:id="41752167">
          <w:marLeft w:val="640"/>
          <w:marRight w:val="0"/>
          <w:marTop w:val="0"/>
          <w:marBottom w:val="0"/>
          <w:divBdr>
            <w:top w:val="none" w:sz="0" w:space="0" w:color="auto"/>
            <w:left w:val="none" w:sz="0" w:space="0" w:color="auto"/>
            <w:bottom w:val="none" w:sz="0" w:space="0" w:color="auto"/>
            <w:right w:val="none" w:sz="0" w:space="0" w:color="auto"/>
          </w:divBdr>
        </w:div>
        <w:div w:id="55784512">
          <w:marLeft w:val="640"/>
          <w:marRight w:val="0"/>
          <w:marTop w:val="0"/>
          <w:marBottom w:val="0"/>
          <w:divBdr>
            <w:top w:val="none" w:sz="0" w:space="0" w:color="auto"/>
            <w:left w:val="none" w:sz="0" w:space="0" w:color="auto"/>
            <w:bottom w:val="none" w:sz="0" w:space="0" w:color="auto"/>
            <w:right w:val="none" w:sz="0" w:space="0" w:color="auto"/>
          </w:divBdr>
        </w:div>
        <w:div w:id="73085860">
          <w:marLeft w:val="640"/>
          <w:marRight w:val="0"/>
          <w:marTop w:val="0"/>
          <w:marBottom w:val="0"/>
          <w:divBdr>
            <w:top w:val="none" w:sz="0" w:space="0" w:color="auto"/>
            <w:left w:val="none" w:sz="0" w:space="0" w:color="auto"/>
            <w:bottom w:val="none" w:sz="0" w:space="0" w:color="auto"/>
            <w:right w:val="none" w:sz="0" w:space="0" w:color="auto"/>
          </w:divBdr>
        </w:div>
        <w:div w:id="74597810">
          <w:marLeft w:val="640"/>
          <w:marRight w:val="0"/>
          <w:marTop w:val="0"/>
          <w:marBottom w:val="0"/>
          <w:divBdr>
            <w:top w:val="none" w:sz="0" w:space="0" w:color="auto"/>
            <w:left w:val="none" w:sz="0" w:space="0" w:color="auto"/>
            <w:bottom w:val="none" w:sz="0" w:space="0" w:color="auto"/>
            <w:right w:val="none" w:sz="0" w:space="0" w:color="auto"/>
          </w:divBdr>
        </w:div>
        <w:div w:id="119998296">
          <w:marLeft w:val="640"/>
          <w:marRight w:val="0"/>
          <w:marTop w:val="0"/>
          <w:marBottom w:val="0"/>
          <w:divBdr>
            <w:top w:val="none" w:sz="0" w:space="0" w:color="auto"/>
            <w:left w:val="none" w:sz="0" w:space="0" w:color="auto"/>
            <w:bottom w:val="none" w:sz="0" w:space="0" w:color="auto"/>
            <w:right w:val="none" w:sz="0" w:space="0" w:color="auto"/>
          </w:divBdr>
        </w:div>
        <w:div w:id="227083618">
          <w:marLeft w:val="640"/>
          <w:marRight w:val="0"/>
          <w:marTop w:val="0"/>
          <w:marBottom w:val="0"/>
          <w:divBdr>
            <w:top w:val="none" w:sz="0" w:space="0" w:color="auto"/>
            <w:left w:val="none" w:sz="0" w:space="0" w:color="auto"/>
            <w:bottom w:val="none" w:sz="0" w:space="0" w:color="auto"/>
            <w:right w:val="none" w:sz="0" w:space="0" w:color="auto"/>
          </w:divBdr>
        </w:div>
        <w:div w:id="312879356">
          <w:marLeft w:val="640"/>
          <w:marRight w:val="0"/>
          <w:marTop w:val="0"/>
          <w:marBottom w:val="0"/>
          <w:divBdr>
            <w:top w:val="none" w:sz="0" w:space="0" w:color="auto"/>
            <w:left w:val="none" w:sz="0" w:space="0" w:color="auto"/>
            <w:bottom w:val="none" w:sz="0" w:space="0" w:color="auto"/>
            <w:right w:val="none" w:sz="0" w:space="0" w:color="auto"/>
          </w:divBdr>
        </w:div>
        <w:div w:id="558245126">
          <w:marLeft w:val="640"/>
          <w:marRight w:val="0"/>
          <w:marTop w:val="0"/>
          <w:marBottom w:val="0"/>
          <w:divBdr>
            <w:top w:val="none" w:sz="0" w:space="0" w:color="auto"/>
            <w:left w:val="none" w:sz="0" w:space="0" w:color="auto"/>
            <w:bottom w:val="none" w:sz="0" w:space="0" w:color="auto"/>
            <w:right w:val="none" w:sz="0" w:space="0" w:color="auto"/>
          </w:divBdr>
        </w:div>
        <w:div w:id="641886966">
          <w:marLeft w:val="640"/>
          <w:marRight w:val="0"/>
          <w:marTop w:val="0"/>
          <w:marBottom w:val="0"/>
          <w:divBdr>
            <w:top w:val="none" w:sz="0" w:space="0" w:color="auto"/>
            <w:left w:val="none" w:sz="0" w:space="0" w:color="auto"/>
            <w:bottom w:val="none" w:sz="0" w:space="0" w:color="auto"/>
            <w:right w:val="none" w:sz="0" w:space="0" w:color="auto"/>
          </w:divBdr>
        </w:div>
        <w:div w:id="1099254849">
          <w:marLeft w:val="640"/>
          <w:marRight w:val="0"/>
          <w:marTop w:val="0"/>
          <w:marBottom w:val="0"/>
          <w:divBdr>
            <w:top w:val="none" w:sz="0" w:space="0" w:color="auto"/>
            <w:left w:val="none" w:sz="0" w:space="0" w:color="auto"/>
            <w:bottom w:val="none" w:sz="0" w:space="0" w:color="auto"/>
            <w:right w:val="none" w:sz="0" w:space="0" w:color="auto"/>
          </w:divBdr>
        </w:div>
        <w:div w:id="1105267278">
          <w:marLeft w:val="640"/>
          <w:marRight w:val="0"/>
          <w:marTop w:val="0"/>
          <w:marBottom w:val="0"/>
          <w:divBdr>
            <w:top w:val="none" w:sz="0" w:space="0" w:color="auto"/>
            <w:left w:val="none" w:sz="0" w:space="0" w:color="auto"/>
            <w:bottom w:val="none" w:sz="0" w:space="0" w:color="auto"/>
            <w:right w:val="none" w:sz="0" w:space="0" w:color="auto"/>
          </w:divBdr>
        </w:div>
        <w:div w:id="1174883219">
          <w:marLeft w:val="640"/>
          <w:marRight w:val="0"/>
          <w:marTop w:val="0"/>
          <w:marBottom w:val="0"/>
          <w:divBdr>
            <w:top w:val="none" w:sz="0" w:space="0" w:color="auto"/>
            <w:left w:val="none" w:sz="0" w:space="0" w:color="auto"/>
            <w:bottom w:val="none" w:sz="0" w:space="0" w:color="auto"/>
            <w:right w:val="none" w:sz="0" w:space="0" w:color="auto"/>
          </w:divBdr>
        </w:div>
        <w:div w:id="1234924359">
          <w:marLeft w:val="640"/>
          <w:marRight w:val="0"/>
          <w:marTop w:val="0"/>
          <w:marBottom w:val="0"/>
          <w:divBdr>
            <w:top w:val="none" w:sz="0" w:space="0" w:color="auto"/>
            <w:left w:val="none" w:sz="0" w:space="0" w:color="auto"/>
            <w:bottom w:val="none" w:sz="0" w:space="0" w:color="auto"/>
            <w:right w:val="none" w:sz="0" w:space="0" w:color="auto"/>
          </w:divBdr>
        </w:div>
        <w:div w:id="1274242921">
          <w:marLeft w:val="640"/>
          <w:marRight w:val="0"/>
          <w:marTop w:val="0"/>
          <w:marBottom w:val="0"/>
          <w:divBdr>
            <w:top w:val="none" w:sz="0" w:space="0" w:color="auto"/>
            <w:left w:val="none" w:sz="0" w:space="0" w:color="auto"/>
            <w:bottom w:val="none" w:sz="0" w:space="0" w:color="auto"/>
            <w:right w:val="none" w:sz="0" w:space="0" w:color="auto"/>
          </w:divBdr>
        </w:div>
        <w:div w:id="1355111923">
          <w:marLeft w:val="640"/>
          <w:marRight w:val="0"/>
          <w:marTop w:val="0"/>
          <w:marBottom w:val="0"/>
          <w:divBdr>
            <w:top w:val="none" w:sz="0" w:space="0" w:color="auto"/>
            <w:left w:val="none" w:sz="0" w:space="0" w:color="auto"/>
            <w:bottom w:val="none" w:sz="0" w:space="0" w:color="auto"/>
            <w:right w:val="none" w:sz="0" w:space="0" w:color="auto"/>
          </w:divBdr>
        </w:div>
        <w:div w:id="1397314461">
          <w:marLeft w:val="640"/>
          <w:marRight w:val="0"/>
          <w:marTop w:val="0"/>
          <w:marBottom w:val="0"/>
          <w:divBdr>
            <w:top w:val="none" w:sz="0" w:space="0" w:color="auto"/>
            <w:left w:val="none" w:sz="0" w:space="0" w:color="auto"/>
            <w:bottom w:val="none" w:sz="0" w:space="0" w:color="auto"/>
            <w:right w:val="none" w:sz="0" w:space="0" w:color="auto"/>
          </w:divBdr>
        </w:div>
        <w:div w:id="1412697194">
          <w:marLeft w:val="640"/>
          <w:marRight w:val="0"/>
          <w:marTop w:val="0"/>
          <w:marBottom w:val="0"/>
          <w:divBdr>
            <w:top w:val="none" w:sz="0" w:space="0" w:color="auto"/>
            <w:left w:val="none" w:sz="0" w:space="0" w:color="auto"/>
            <w:bottom w:val="none" w:sz="0" w:space="0" w:color="auto"/>
            <w:right w:val="none" w:sz="0" w:space="0" w:color="auto"/>
          </w:divBdr>
        </w:div>
        <w:div w:id="1515916385">
          <w:marLeft w:val="640"/>
          <w:marRight w:val="0"/>
          <w:marTop w:val="0"/>
          <w:marBottom w:val="0"/>
          <w:divBdr>
            <w:top w:val="none" w:sz="0" w:space="0" w:color="auto"/>
            <w:left w:val="none" w:sz="0" w:space="0" w:color="auto"/>
            <w:bottom w:val="none" w:sz="0" w:space="0" w:color="auto"/>
            <w:right w:val="none" w:sz="0" w:space="0" w:color="auto"/>
          </w:divBdr>
        </w:div>
        <w:div w:id="1561212814">
          <w:marLeft w:val="640"/>
          <w:marRight w:val="0"/>
          <w:marTop w:val="0"/>
          <w:marBottom w:val="0"/>
          <w:divBdr>
            <w:top w:val="none" w:sz="0" w:space="0" w:color="auto"/>
            <w:left w:val="none" w:sz="0" w:space="0" w:color="auto"/>
            <w:bottom w:val="none" w:sz="0" w:space="0" w:color="auto"/>
            <w:right w:val="none" w:sz="0" w:space="0" w:color="auto"/>
          </w:divBdr>
        </w:div>
        <w:div w:id="1579972670">
          <w:marLeft w:val="640"/>
          <w:marRight w:val="0"/>
          <w:marTop w:val="0"/>
          <w:marBottom w:val="0"/>
          <w:divBdr>
            <w:top w:val="none" w:sz="0" w:space="0" w:color="auto"/>
            <w:left w:val="none" w:sz="0" w:space="0" w:color="auto"/>
            <w:bottom w:val="none" w:sz="0" w:space="0" w:color="auto"/>
            <w:right w:val="none" w:sz="0" w:space="0" w:color="auto"/>
          </w:divBdr>
        </w:div>
        <w:div w:id="1622111376">
          <w:marLeft w:val="640"/>
          <w:marRight w:val="0"/>
          <w:marTop w:val="0"/>
          <w:marBottom w:val="0"/>
          <w:divBdr>
            <w:top w:val="none" w:sz="0" w:space="0" w:color="auto"/>
            <w:left w:val="none" w:sz="0" w:space="0" w:color="auto"/>
            <w:bottom w:val="none" w:sz="0" w:space="0" w:color="auto"/>
            <w:right w:val="none" w:sz="0" w:space="0" w:color="auto"/>
          </w:divBdr>
        </w:div>
        <w:div w:id="1656907072">
          <w:marLeft w:val="640"/>
          <w:marRight w:val="0"/>
          <w:marTop w:val="0"/>
          <w:marBottom w:val="0"/>
          <w:divBdr>
            <w:top w:val="none" w:sz="0" w:space="0" w:color="auto"/>
            <w:left w:val="none" w:sz="0" w:space="0" w:color="auto"/>
            <w:bottom w:val="none" w:sz="0" w:space="0" w:color="auto"/>
            <w:right w:val="none" w:sz="0" w:space="0" w:color="auto"/>
          </w:divBdr>
        </w:div>
        <w:div w:id="1689409546">
          <w:marLeft w:val="640"/>
          <w:marRight w:val="0"/>
          <w:marTop w:val="0"/>
          <w:marBottom w:val="0"/>
          <w:divBdr>
            <w:top w:val="none" w:sz="0" w:space="0" w:color="auto"/>
            <w:left w:val="none" w:sz="0" w:space="0" w:color="auto"/>
            <w:bottom w:val="none" w:sz="0" w:space="0" w:color="auto"/>
            <w:right w:val="none" w:sz="0" w:space="0" w:color="auto"/>
          </w:divBdr>
        </w:div>
        <w:div w:id="1741055459">
          <w:marLeft w:val="640"/>
          <w:marRight w:val="0"/>
          <w:marTop w:val="0"/>
          <w:marBottom w:val="0"/>
          <w:divBdr>
            <w:top w:val="none" w:sz="0" w:space="0" w:color="auto"/>
            <w:left w:val="none" w:sz="0" w:space="0" w:color="auto"/>
            <w:bottom w:val="none" w:sz="0" w:space="0" w:color="auto"/>
            <w:right w:val="none" w:sz="0" w:space="0" w:color="auto"/>
          </w:divBdr>
        </w:div>
        <w:div w:id="1774133654">
          <w:marLeft w:val="640"/>
          <w:marRight w:val="0"/>
          <w:marTop w:val="0"/>
          <w:marBottom w:val="0"/>
          <w:divBdr>
            <w:top w:val="none" w:sz="0" w:space="0" w:color="auto"/>
            <w:left w:val="none" w:sz="0" w:space="0" w:color="auto"/>
            <w:bottom w:val="none" w:sz="0" w:space="0" w:color="auto"/>
            <w:right w:val="none" w:sz="0" w:space="0" w:color="auto"/>
          </w:divBdr>
        </w:div>
        <w:div w:id="1869102129">
          <w:marLeft w:val="640"/>
          <w:marRight w:val="0"/>
          <w:marTop w:val="0"/>
          <w:marBottom w:val="0"/>
          <w:divBdr>
            <w:top w:val="none" w:sz="0" w:space="0" w:color="auto"/>
            <w:left w:val="none" w:sz="0" w:space="0" w:color="auto"/>
            <w:bottom w:val="none" w:sz="0" w:space="0" w:color="auto"/>
            <w:right w:val="none" w:sz="0" w:space="0" w:color="auto"/>
          </w:divBdr>
        </w:div>
        <w:div w:id="2023893522">
          <w:marLeft w:val="640"/>
          <w:marRight w:val="0"/>
          <w:marTop w:val="0"/>
          <w:marBottom w:val="0"/>
          <w:divBdr>
            <w:top w:val="none" w:sz="0" w:space="0" w:color="auto"/>
            <w:left w:val="none" w:sz="0" w:space="0" w:color="auto"/>
            <w:bottom w:val="none" w:sz="0" w:space="0" w:color="auto"/>
            <w:right w:val="none" w:sz="0" w:space="0" w:color="auto"/>
          </w:divBdr>
        </w:div>
      </w:divsChild>
    </w:div>
    <w:div w:id="306664080">
      <w:bodyDiv w:val="1"/>
      <w:marLeft w:val="0"/>
      <w:marRight w:val="0"/>
      <w:marTop w:val="0"/>
      <w:marBottom w:val="0"/>
      <w:divBdr>
        <w:top w:val="none" w:sz="0" w:space="0" w:color="auto"/>
        <w:left w:val="none" w:sz="0" w:space="0" w:color="auto"/>
        <w:bottom w:val="none" w:sz="0" w:space="0" w:color="auto"/>
        <w:right w:val="none" w:sz="0" w:space="0" w:color="auto"/>
      </w:divBdr>
      <w:divsChild>
        <w:div w:id="273754517">
          <w:marLeft w:val="640"/>
          <w:marRight w:val="0"/>
          <w:marTop w:val="0"/>
          <w:marBottom w:val="0"/>
          <w:divBdr>
            <w:top w:val="none" w:sz="0" w:space="0" w:color="auto"/>
            <w:left w:val="none" w:sz="0" w:space="0" w:color="auto"/>
            <w:bottom w:val="none" w:sz="0" w:space="0" w:color="auto"/>
            <w:right w:val="none" w:sz="0" w:space="0" w:color="auto"/>
          </w:divBdr>
        </w:div>
        <w:div w:id="329412062">
          <w:marLeft w:val="640"/>
          <w:marRight w:val="0"/>
          <w:marTop w:val="0"/>
          <w:marBottom w:val="0"/>
          <w:divBdr>
            <w:top w:val="none" w:sz="0" w:space="0" w:color="auto"/>
            <w:left w:val="none" w:sz="0" w:space="0" w:color="auto"/>
            <w:bottom w:val="none" w:sz="0" w:space="0" w:color="auto"/>
            <w:right w:val="none" w:sz="0" w:space="0" w:color="auto"/>
          </w:divBdr>
        </w:div>
        <w:div w:id="347146191">
          <w:marLeft w:val="640"/>
          <w:marRight w:val="0"/>
          <w:marTop w:val="0"/>
          <w:marBottom w:val="0"/>
          <w:divBdr>
            <w:top w:val="none" w:sz="0" w:space="0" w:color="auto"/>
            <w:left w:val="none" w:sz="0" w:space="0" w:color="auto"/>
            <w:bottom w:val="none" w:sz="0" w:space="0" w:color="auto"/>
            <w:right w:val="none" w:sz="0" w:space="0" w:color="auto"/>
          </w:divBdr>
        </w:div>
        <w:div w:id="441338778">
          <w:marLeft w:val="640"/>
          <w:marRight w:val="0"/>
          <w:marTop w:val="0"/>
          <w:marBottom w:val="0"/>
          <w:divBdr>
            <w:top w:val="none" w:sz="0" w:space="0" w:color="auto"/>
            <w:left w:val="none" w:sz="0" w:space="0" w:color="auto"/>
            <w:bottom w:val="none" w:sz="0" w:space="0" w:color="auto"/>
            <w:right w:val="none" w:sz="0" w:space="0" w:color="auto"/>
          </w:divBdr>
        </w:div>
        <w:div w:id="567763949">
          <w:marLeft w:val="640"/>
          <w:marRight w:val="0"/>
          <w:marTop w:val="0"/>
          <w:marBottom w:val="0"/>
          <w:divBdr>
            <w:top w:val="none" w:sz="0" w:space="0" w:color="auto"/>
            <w:left w:val="none" w:sz="0" w:space="0" w:color="auto"/>
            <w:bottom w:val="none" w:sz="0" w:space="0" w:color="auto"/>
            <w:right w:val="none" w:sz="0" w:space="0" w:color="auto"/>
          </w:divBdr>
        </w:div>
        <w:div w:id="793714837">
          <w:marLeft w:val="640"/>
          <w:marRight w:val="0"/>
          <w:marTop w:val="0"/>
          <w:marBottom w:val="0"/>
          <w:divBdr>
            <w:top w:val="none" w:sz="0" w:space="0" w:color="auto"/>
            <w:left w:val="none" w:sz="0" w:space="0" w:color="auto"/>
            <w:bottom w:val="none" w:sz="0" w:space="0" w:color="auto"/>
            <w:right w:val="none" w:sz="0" w:space="0" w:color="auto"/>
          </w:divBdr>
        </w:div>
        <w:div w:id="1263415447">
          <w:marLeft w:val="640"/>
          <w:marRight w:val="0"/>
          <w:marTop w:val="0"/>
          <w:marBottom w:val="0"/>
          <w:divBdr>
            <w:top w:val="none" w:sz="0" w:space="0" w:color="auto"/>
            <w:left w:val="none" w:sz="0" w:space="0" w:color="auto"/>
            <w:bottom w:val="none" w:sz="0" w:space="0" w:color="auto"/>
            <w:right w:val="none" w:sz="0" w:space="0" w:color="auto"/>
          </w:divBdr>
        </w:div>
        <w:div w:id="1348365185">
          <w:marLeft w:val="640"/>
          <w:marRight w:val="0"/>
          <w:marTop w:val="0"/>
          <w:marBottom w:val="0"/>
          <w:divBdr>
            <w:top w:val="none" w:sz="0" w:space="0" w:color="auto"/>
            <w:left w:val="none" w:sz="0" w:space="0" w:color="auto"/>
            <w:bottom w:val="none" w:sz="0" w:space="0" w:color="auto"/>
            <w:right w:val="none" w:sz="0" w:space="0" w:color="auto"/>
          </w:divBdr>
        </w:div>
        <w:div w:id="1605191125">
          <w:marLeft w:val="640"/>
          <w:marRight w:val="0"/>
          <w:marTop w:val="0"/>
          <w:marBottom w:val="0"/>
          <w:divBdr>
            <w:top w:val="none" w:sz="0" w:space="0" w:color="auto"/>
            <w:left w:val="none" w:sz="0" w:space="0" w:color="auto"/>
            <w:bottom w:val="none" w:sz="0" w:space="0" w:color="auto"/>
            <w:right w:val="none" w:sz="0" w:space="0" w:color="auto"/>
          </w:divBdr>
        </w:div>
        <w:div w:id="1647320200">
          <w:marLeft w:val="640"/>
          <w:marRight w:val="0"/>
          <w:marTop w:val="0"/>
          <w:marBottom w:val="0"/>
          <w:divBdr>
            <w:top w:val="none" w:sz="0" w:space="0" w:color="auto"/>
            <w:left w:val="none" w:sz="0" w:space="0" w:color="auto"/>
            <w:bottom w:val="none" w:sz="0" w:space="0" w:color="auto"/>
            <w:right w:val="none" w:sz="0" w:space="0" w:color="auto"/>
          </w:divBdr>
        </w:div>
        <w:div w:id="1823502713">
          <w:marLeft w:val="640"/>
          <w:marRight w:val="0"/>
          <w:marTop w:val="0"/>
          <w:marBottom w:val="0"/>
          <w:divBdr>
            <w:top w:val="none" w:sz="0" w:space="0" w:color="auto"/>
            <w:left w:val="none" w:sz="0" w:space="0" w:color="auto"/>
            <w:bottom w:val="none" w:sz="0" w:space="0" w:color="auto"/>
            <w:right w:val="none" w:sz="0" w:space="0" w:color="auto"/>
          </w:divBdr>
        </w:div>
      </w:divsChild>
    </w:div>
    <w:div w:id="325014815">
      <w:bodyDiv w:val="1"/>
      <w:marLeft w:val="0"/>
      <w:marRight w:val="0"/>
      <w:marTop w:val="0"/>
      <w:marBottom w:val="0"/>
      <w:divBdr>
        <w:top w:val="none" w:sz="0" w:space="0" w:color="auto"/>
        <w:left w:val="none" w:sz="0" w:space="0" w:color="auto"/>
        <w:bottom w:val="none" w:sz="0" w:space="0" w:color="auto"/>
        <w:right w:val="none" w:sz="0" w:space="0" w:color="auto"/>
      </w:divBdr>
    </w:div>
    <w:div w:id="326328460">
      <w:bodyDiv w:val="1"/>
      <w:marLeft w:val="0"/>
      <w:marRight w:val="0"/>
      <w:marTop w:val="0"/>
      <w:marBottom w:val="0"/>
      <w:divBdr>
        <w:top w:val="none" w:sz="0" w:space="0" w:color="auto"/>
        <w:left w:val="none" w:sz="0" w:space="0" w:color="auto"/>
        <w:bottom w:val="none" w:sz="0" w:space="0" w:color="auto"/>
        <w:right w:val="none" w:sz="0" w:space="0" w:color="auto"/>
      </w:divBdr>
      <w:divsChild>
        <w:div w:id="488441426">
          <w:marLeft w:val="0"/>
          <w:marRight w:val="0"/>
          <w:marTop w:val="0"/>
          <w:marBottom w:val="0"/>
          <w:divBdr>
            <w:top w:val="none" w:sz="0" w:space="0" w:color="auto"/>
            <w:left w:val="none" w:sz="0" w:space="0" w:color="auto"/>
            <w:bottom w:val="none" w:sz="0" w:space="0" w:color="auto"/>
            <w:right w:val="none" w:sz="0" w:space="0" w:color="auto"/>
          </w:divBdr>
        </w:div>
        <w:div w:id="1120299777">
          <w:marLeft w:val="0"/>
          <w:marRight w:val="0"/>
          <w:marTop w:val="0"/>
          <w:marBottom w:val="0"/>
          <w:divBdr>
            <w:top w:val="none" w:sz="0" w:space="0" w:color="auto"/>
            <w:left w:val="none" w:sz="0" w:space="0" w:color="auto"/>
            <w:bottom w:val="none" w:sz="0" w:space="0" w:color="auto"/>
            <w:right w:val="none" w:sz="0" w:space="0" w:color="auto"/>
          </w:divBdr>
        </w:div>
      </w:divsChild>
    </w:div>
    <w:div w:id="329257200">
      <w:bodyDiv w:val="1"/>
      <w:marLeft w:val="0"/>
      <w:marRight w:val="0"/>
      <w:marTop w:val="0"/>
      <w:marBottom w:val="0"/>
      <w:divBdr>
        <w:top w:val="none" w:sz="0" w:space="0" w:color="auto"/>
        <w:left w:val="none" w:sz="0" w:space="0" w:color="auto"/>
        <w:bottom w:val="none" w:sz="0" w:space="0" w:color="auto"/>
        <w:right w:val="none" w:sz="0" w:space="0" w:color="auto"/>
      </w:divBdr>
      <w:divsChild>
        <w:div w:id="28335948">
          <w:marLeft w:val="640"/>
          <w:marRight w:val="0"/>
          <w:marTop w:val="0"/>
          <w:marBottom w:val="0"/>
          <w:divBdr>
            <w:top w:val="none" w:sz="0" w:space="0" w:color="auto"/>
            <w:left w:val="none" w:sz="0" w:space="0" w:color="auto"/>
            <w:bottom w:val="none" w:sz="0" w:space="0" w:color="auto"/>
            <w:right w:val="none" w:sz="0" w:space="0" w:color="auto"/>
          </w:divBdr>
        </w:div>
        <w:div w:id="64568538">
          <w:marLeft w:val="640"/>
          <w:marRight w:val="0"/>
          <w:marTop w:val="0"/>
          <w:marBottom w:val="0"/>
          <w:divBdr>
            <w:top w:val="none" w:sz="0" w:space="0" w:color="auto"/>
            <w:left w:val="none" w:sz="0" w:space="0" w:color="auto"/>
            <w:bottom w:val="none" w:sz="0" w:space="0" w:color="auto"/>
            <w:right w:val="none" w:sz="0" w:space="0" w:color="auto"/>
          </w:divBdr>
        </w:div>
        <w:div w:id="73161344">
          <w:marLeft w:val="640"/>
          <w:marRight w:val="0"/>
          <w:marTop w:val="0"/>
          <w:marBottom w:val="0"/>
          <w:divBdr>
            <w:top w:val="none" w:sz="0" w:space="0" w:color="auto"/>
            <w:left w:val="none" w:sz="0" w:space="0" w:color="auto"/>
            <w:bottom w:val="none" w:sz="0" w:space="0" w:color="auto"/>
            <w:right w:val="none" w:sz="0" w:space="0" w:color="auto"/>
          </w:divBdr>
        </w:div>
        <w:div w:id="134418429">
          <w:marLeft w:val="640"/>
          <w:marRight w:val="0"/>
          <w:marTop w:val="0"/>
          <w:marBottom w:val="0"/>
          <w:divBdr>
            <w:top w:val="none" w:sz="0" w:space="0" w:color="auto"/>
            <w:left w:val="none" w:sz="0" w:space="0" w:color="auto"/>
            <w:bottom w:val="none" w:sz="0" w:space="0" w:color="auto"/>
            <w:right w:val="none" w:sz="0" w:space="0" w:color="auto"/>
          </w:divBdr>
        </w:div>
        <w:div w:id="148790393">
          <w:marLeft w:val="640"/>
          <w:marRight w:val="0"/>
          <w:marTop w:val="0"/>
          <w:marBottom w:val="0"/>
          <w:divBdr>
            <w:top w:val="none" w:sz="0" w:space="0" w:color="auto"/>
            <w:left w:val="none" w:sz="0" w:space="0" w:color="auto"/>
            <w:bottom w:val="none" w:sz="0" w:space="0" w:color="auto"/>
            <w:right w:val="none" w:sz="0" w:space="0" w:color="auto"/>
          </w:divBdr>
        </w:div>
        <w:div w:id="197596520">
          <w:marLeft w:val="640"/>
          <w:marRight w:val="0"/>
          <w:marTop w:val="0"/>
          <w:marBottom w:val="0"/>
          <w:divBdr>
            <w:top w:val="none" w:sz="0" w:space="0" w:color="auto"/>
            <w:left w:val="none" w:sz="0" w:space="0" w:color="auto"/>
            <w:bottom w:val="none" w:sz="0" w:space="0" w:color="auto"/>
            <w:right w:val="none" w:sz="0" w:space="0" w:color="auto"/>
          </w:divBdr>
        </w:div>
        <w:div w:id="252932309">
          <w:marLeft w:val="640"/>
          <w:marRight w:val="0"/>
          <w:marTop w:val="0"/>
          <w:marBottom w:val="0"/>
          <w:divBdr>
            <w:top w:val="none" w:sz="0" w:space="0" w:color="auto"/>
            <w:left w:val="none" w:sz="0" w:space="0" w:color="auto"/>
            <w:bottom w:val="none" w:sz="0" w:space="0" w:color="auto"/>
            <w:right w:val="none" w:sz="0" w:space="0" w:color="auto"/>
          </w:divBdr>
        </w:div>
        <w:div w:id="292054874">
          <w:marLeft w:val="640"/>
          <w:marRight w:val="0"/>
          <w:marTop w:val="0"/>
          <w:marBottom w:val="0"/>
          <w:divBdr>
            <w:top w:val="none" w:sz="0" w:space="0" w:color="auto"/>
            <w:left w:val="none" w:sz="0" w:space="0" w:color="auto"/>
            <w:bottom w:val="none" w:sz="0" w:space="0" w:color="auto"/>
            <w:right w:val="none" w:sz="0" w:space="0" w:color="auto"/>
          </w:divBdr>
        </w:div>
        <w:div w:id="293947574">
          <w:marLeft w:val="640"/>
          <w:marRight w:val="0"/>
          <w:marTop w:val="0"/>
          <w:marBottom w:val="0"/>
          <w:divBdr>
            <w:top w:val="none" w:sz="0" w:space="0" w:color="auto"/>
            <w:left w:val="none" w:sz="0" w:space="0" w:color="auto"/>
            <w:bottom w:val="none" w:sz="0" w:space="0" w:color="auto"/>
            <w:right w:val="none" w:sz="0" w:space="0" w:color="auto"/>
          </w:divBdr>
        </w:div>
        <w:div w:id="421223604">
          <w:marLeft w:val="640"/>
          <w:marRight w:val="0"/>
          <w:marTop w:val="0"/>
          <w:marBottom w:val="0"/>
          <w:divBdr>
            <w:top w:val="none" w:sz="0" w:space="0" w:color="auto"/>
            <w:left w:val="none" w:sz="0" w:space="0" w:color="auto"/>
            <w:bottom w:val="none" w:sz="0" w:space="0" w:color="auto"/>
            <w:right w:val="none" w:sz="0" w:space="0" w:color="auto"/>
          </w:divBdr>
        </w:div>
        <w:div w:id="427390014">
          <w:marLeft w:val="640"/>
          <w:marRight w:val="0"/>
          <w:marTop w:val="0"/>
          <w:marBottom w:val="0"/>
          <w:divBdr>
            <w:top w:val="none" w:sz="0" w:space="0" w:color="auto"/>
            <w:left w:val="none" w:sz="0" w:space="0" w:color="auto"/>
            <w:bottom w:val="none" w:sz="0" w:space="0" w:color="auto"/>
            <w:right w:val="none" w:sz="0" w:space="0" w:color="auto"/>
          </w:divBdr>
        </w:div>
        <w:div w:id="434057258">
          <w:marLeft w:val="640"/>
          <w:marRight w:val="0"/>
          <w:marTop w:val="0"/>
          <w:marBottom w:val="0"/>
          <w:divBdr>
            <w:top w:val="none" w:sz="0" w:space="0" w:color="auto"/>
            <w:left w:val="none" w:sz="0" w:space="0" w:color="auto"/>
            <w:bottom w:val="none" w:sz="0" w:space="0" w:color="auto"/>
            <w:right w:val="none" w:sz="0" w:space="0" w:color="auto"/>
          </w:divBdr>
        </w:div>
        <w:div w:id="448201857">
          <w:marLeft w:val="640"/>
          <w:marRight w:val="0"/>
          <w:marTop w:val="0"/>
          <w:marBottom w:val="0"/>
          <w:divBdr>
            <w:top w:val="none" w:sz="0" w:space="0" w:color="auto"/>
            <w:left w:val="none" w:sz="0" w:space="0" w:color="auto"/>
            <w:bottom w:val="none" w:sz="0" w:space="0" w:color="auto"/>
            <w:right w:val="none" w:sz="0" w:space="0" w:color="auto"/>
          </w:divBdr>
        </w:div>
        <w:div w:id="475609838">
          <w:marLeft w:val="640"/>
          <w:marRight w:val="0"/>
          <w:marTop w:val="0"/>
          <w:marBottom w:val="0"/>
          <w:divBdr>
            <w:top w:val="none" w:sz="0" w:space="0" w:color="auto"/>
            <w:left w:val="none" w:sz="0" w:space="0" w:color="auto"/>
            <w:bottom w:val="none" w:sz="0" w:space="0" w:color="auto"/>
            <w:right w:val="none" w:sz="0" w:space="0" w:color="auto"/>
          </w:divBdr>
        </w:div>
        <w:div w:id="476186842">
          <w:marLeft w:val="640"/>
          <w:marRight w:val="0"/>
          <w:marTop w:val="0"/>
          <w:marBottom w:val="0"/>
          <w:divBdr>
            <w:top w:val="none" w:sz="0" w:space="0" w:color="auto"/>
            <w:left w:val="none" w:sz="0" w:space="0" w:color="auto"/>
            <w:bottom w:val="none" w:sz="0" w:space="0" w:color="auto"/>
            <w:right w:val="none" w:sz="0" w:space="0" w:color="auto"/>
          </w:divBdr>
        </w:div>
        <w:div w:id="503009464">
          <w:marLeft w:val="640"/>
          <w:marRight w:val="0"/>
          <w:marTop w:val="0"/>
          <w:marBottom w:val="0"/>
          <w:divBdr>
            <w:top w:val="none" w:sz="0" w:space="0" w:color="auto"/>
            <w:left w:val="none" w:sz="0" w:space="0" w:color="auto"/>
            <w:bottom w:val="none" w:sz="0" w:space="0" w:color="auto"/>
            <w:right w:val="none" w:sz="0" w:space="0" w:color="auto"/>
          </w:divBdr>
        </w:div>
        <w:div w:id="505438096">
          <w:marLeft w:val="640"/>
          <w:marRight w:val="0"/>
          <w:marTop w:val="0"/>
          <w:marBottom w:val="0"/>
          <w:divBdr>
            <w:top w:val="none" w:sz="0" w:space="0" w:color="auto"/>
            <w:left w:val="none" w:sz="0" w:space="0" w:color="auto"/>
            <w:bottom w:val="none" w:sz="0" w:space="0" w:color="auto"/>
            <w:right w:val="none" w:sz="0" w:space="0" w:color="auto"/>
          </w:divBdr>
        </w:div>
        <w:div w:id="520632176">
          <w:marLeft w:val="640"/>
          <w:marRight w:val="0"/>
          <w:marTop w:val="0"/>
          <w:marBottom w:val="0"/>
          <w:divBdr>
            <w:top w:val="none" w:sz="0" w:space="0" w:color="auto"/>
            <w:left w:val="none" w:sz="0" w:space="0" w:color="auto"/>
            <w:bottom w:val="none" w:sz="0" w:space="0" w:color="auto"/>
            <w:right w:val="none" w:sz="0" w:space="0" w:color="auto"/>
          </w:divBdr>
        </w:div>
        <w:div w:id="526604994">
          <w:marLeft w:val="640"/>
          <w:marRight w:val="0"/>
          <w:marTop w:val="0"/>
          <w:marBottom w:val="0"/>
          <w:divBdr>
            <w:top w:val="none" w:sz="0" w:space="0" w:color="auto"/>
            <w:left w:val="none" w:sz="0" w:space="0" w:color="auto"/>
            <w:bottom w:val="none" w:sz="0" w:space="0" w:color="auto"/>
            <w:right w:val="none" w:sz="0" w:space="0" w:color="auto"/>
          </w:divBdr>
        </w:div>
        <w:div w:id="579561188">
          <w:marLeft w:val="640"/>
          <w:marRight w:val="0"/>
          <w:marTop w:val="0"/>
          <w:marBottom w:val="0"/>
          <w:divBdr>
            <w:top w:val="none" w:sz="0" w:space="0" w:color="auto"/>
            <w:left w:val="none" w:sz="0" w:space="0" w:color="auto"/>
            <w:bottom w:val="none" w:sz="0" w:space="0" w:color="auto"/>
            <w:right w:val="none" w:sz="0" w:space="0" w:color="auto"/>
          </w:divBdr>
        </w:div>
        <w:div w:id="595093783">
          <w:marLeft w:val="640"/>
          <w:marRight w:val="0"/>
          <w:marTop w:val="0"/>
          <w:marBottom w:val="0"/>
          <w:divBdr>
            <w:top w:val="none" w:sz="0" w:space="0" w:color="auto"/>
            <w:left w:val="none" w:sz="0" w:space="0" w:color="auto"/>
            <w:bottom w:val="none" w:sz="0" w:space="0" w:color="auto"/>
            <w:right w:val="none" w:sz="0" w:space="0" w:color="auto"/>
          </w:divBdr>
        </w:div>
        <w:div w:id="615259287">
          <w:marLeft w:val="640"/>
          <w:marRight w:val="0"/>
          <w:marTop w:val="0"/>
          <w:marBottom w:val="0"/>
          <w:divBdr>
            <w:top w:val="none" w:sz="0" w:space="0" w:color="auto"/>
            <w:left w:val="none" w:sz="0" w:space="0" w:color="auto"/>
            <w:bottom w:val="none" w:sz="0" w:space="0" w:color="auto"/>
            <w:right w:val="none" w:sz="0" w:space="0" w:color="auto"/>
          </w:divBdr>
        </w:div>
        <w:div w:id="655495834">
          <w:marLeft w:val="640"/>
          <w:marRight w:val="0"/>
          <w:marTop w:val="0"/>
          <w:marBottom w:val="0"/>
          <w:divBdr>
            <w:top w:val="none" w:sz="0" w:space="0" w:color="auto"/>
            <w:left w:val="none" w:sz="0" w:space="0" w:color="auto"/>
            <w:bottom w:val="none" w:sz="0" w:space="0" w:color="auto"/>
            <w:right w:val="none" w:sz="0" w:space="0" w:color="auto"/>
          </w:divBdr>
        </w:div>
        <w:div w:id="734859271">
          <w:marLeft w:val="640"/>
          <w:marRight w:val="0"/>
          <w:marTop w:val="0"/>
          <w:marBottom w:val="0"/>
          <w:divBdr>
            <w:top w:val="none" w:sz="0" w:space="0" w:color="auto"/>
            <w:left w:val="none" w:sz="0" w:space="0" w:color="auto"/>
            <w:bottom w:val="none" w:sz="0" w:space="0" w:color="auto"/>
            <w:right w:val="none" w:sz="0" w:space="0" w:color="auto"/>
          </w:divBdr>
        </w:div>
        <w:div w:id="786778784">
          <w:marLeft w:val="640"/>
          <w:marRight w:val="0"/>
          <w:marTop w:val="0"/>
          <w:marBottom w:val="0"/>
          <w:divBdr>
            <w:top w:val="none" w:sz="0" w:space="0" w:color="auto"/>
            <w:left w:val="none" w:sz="0" w:space="0" w:color="auto"/>
            <w:bottom w:val="none" w:sz="0" w:space="0" w:color="auto"/>
            <w:right w:val="none" w:sz="0" w:space="0" w:color="auto"/>
          </w:divBdr>
        </w:div>
        <w:div w:id="927424116">
          <w:marLeft w:val="640"/>
          <w:marRight w:val="0"/>
          <w:marTop w:val="0"/>
          <w:marBottom w:val="0"/>
          <w:divBdr>
            <w:top w:val="none" w:sz="0" w:space="0" w:color="auto"/>
            <w:left w:val="none" w:sz="0" w:space="0" w:color="auto"/>
            <w:bottom w:val="none" w:sz="0" w:space="0" w:color="auto"/>
            <w:right w:val="none" w:sz="0" w:space="0" w:color="auto"/>
          </w:divBdr>
        </w:div>
        <w:div w:id="934552384">
          <w:marLeft w:val="640"/>
          <w:marRight w:val="0"/>
          <w:marTop w:val="0"/>
          <w:marBottom w:val="0"/>
          <w:divBdr>
            <w:top w:val="none" w:sz="0" w:space="0" w:color="auto"/>
            <w:left w:val="none" w:sz="0" w:space="0" w:color="auto"/>
            <w:bottom w:val="none" w:sz="0" w:space="0" w:color="auto"/>
            <w:right w:val="none" w:sz="0" w:space="0" w:color="auto"/>
          </w:divBdr>
        </w:div>
        <w:div w:id="951208070">
          <w:marLeft w:val="640"/>
          <w:marRight w:val="0"/>
          <w:marTop w:val="0"/>
          <w:marBottom w:val="0"/>
          <w:divBdr>
            <w:top w:val="none" w:sz="0" w:space="0" w:color="auto"/>
            <w:left w:val="none" w:sz="0" w:space="0" w:color="auto"/>
            <w:bottom w:val="none" w:sz="0" w:space="0" w:color="auto"/>
            <w:right w:val="none" w:sz="0" w:space="0" w:color="auto"/>
          </w:divBdr>
        </w:div>
        <w:div w:id="986007090">
          <w:marLeft w:val="640"/>
          <w:marRight w:val="0"/>
          <w:marTop w:val="0"/>
          <w:marBottom w:val="0"/>
          <w:divBdr>
            <w:top w:val="none" w:sz="0" w:space="0" w:color="auto"/>
            <w:left w:val="none" w:sz="0" w:space="0" w:color="auto"/>
            <w:bottom w:val="none" w:sz="0" w:space="0" w:color="auto"/>
            <w:right w:val="none" w:sz="0" w:space="0" w:color="auto"/>
          </w:divBdr>
          <w:divsChild>
            <w:div w:id="1214384255">
              <w:marLeft w:val="0"/>
              <w:marRight w:val="0"/>
              <w:marTop w:val="0"/>
              <w:marBottom w:val="0"/>
              <w:divBdr>
                <w:top w:val="none" w:sz="0" w:space="0" w:color="auto"/>
                <w:left w:val="none" w:sz="0" w:space="0" w:color="auto"/>
                <w:bottom w:val="none" w:sz="0" w:space="0" w:color="auto"/>
                <w:right w:val="none" w:sz="0" w:space="0" w:color="auto"/>
              </w:divBdr>
              <w:divsChild>
                <w:div w:id="49428953">
                  <w:marLeft w:val="640"/>
                  <w:marRight w:val="0"/>
                  <w:marTop w:val="0"/>
                  <w:marBottom w:val="0"/>
                  <w:divBdr>
                    <w:top w:val="none" w:sz="0" w:space="0" w:color="auto"/>
                    <w:left w:val="none" w:sz="0" w:space="0" w:color="auto"/>
                    <w:bottom w:val="none" w:sz="0" w:space="0" w:color="auto"/>
                    <w:right w:val="none" w:sz="0" w:space="0" w:color="auto"/>
                  </w:divBdr>
                </w:div>
                <w:div w:id="193811316">
                  <w:marLeft w:val="640"/>
                  <w:marRight w:val="0"/>
                  <w:marTop w:val="0"/>
                  <w:marBottom w:val="0"/>
                  <w:divBdr>
                    <w:top w:val="none" w:sz="0" w:space="0" w:color="auto"/>
                    <w:left w:val="none" w:sz="0" w:space="0" w:color="auto"/>
                    <w:bottom w:val="none" w:sz="0" w:space="0" w:color="auto"/>
                    <w:right w:val="none" w:sz="0" w:space="0" w:color="auto"/>
                  </w:divBdr>
                </w:div>
                <w:div w:id="246966829">
                  <w:marLeft w:val="640"/>
                  <w:marRight w:val="0"/>
                  <w:marTop w:val="0"/>
                  <w:marBottom w:val="0"/>
                  <w:divBdr>
                    <w:top w:val="none" w:sz="0" w:space="0" w:color="auto"/>
                    <w:left w:val="none" w:sz="0" w:space="0" w:color="auto"/>
                    <w:bottom w:val="none" w:sz="0" w:space="0" w:color="auto"/>
                    <w:right w:val="none" w:sz="0" w:space="0" w:color="auto"/>
                  </w:divBdr>
                </w:div>
                <w:div w:id="267542911">
                  <w:marLeft w:val="640"/>
                  <w:marRight w:val="0"/>
                  <w:marTop w:val="0"/>
                  <w:marBottom w:val="0"/>
                  <w:divBdr>
                    <w:top w:val="none" w:sz="0" w:space="0" w:color="auto"/>
                    <w:left w:val="none" w:sz="0" w:space="0" w:color="auto"/>
                    <w:bottom w:val="none" w:sz="0" w:space="0" w:color="auto"/>
                    <w:right w:val="none" w:sz="0" w:space="0" w:color="auto"/>
                  </w:divBdr>
                </w:div>
                <w:div w:id="302514428">
                  <w:marLeft w:val="640"/>
                  <w:marRight w:val="0"/>
                  <w:marTop w:val="0"/>
                  <w:marBottom w:val="0"/>
                  <w:divBdr>
                    <w:top w:val="none" w:sz="0" w:space="0" w:color="auto"/>
                    <w:left w:val="none" w:sz="0" w:space="0" w:color="auto"/>
                    <w:bottom w:val="none" w:sz="0" w:space="0" w:color="auto"/>
                    <w:right w:val="none" w:sz="0" w:space="0" w:color="auto"/>
                  </w:divBdr>
                </w:div>
                <w:div w:id="302587329">
                  <w:marLeft w:val="640"/>
                  <w:marRight w:val="0"/>
                  <w:marTop w:val="0"/>
                  <w:marBottom w:val="0"/>
                  <w:divBdr>
                    <w:top w:val="none" w:sz="0" w:space="0" w:color="auto"/>
                    <w:left w:val="none" w:sz="0" w:space="0" w:color="auto"/>
                    <w:bottom w:val="none" w:sz="0" w:space="0" w:color="auto"/>
                    <w:right w:val="none" w:sz="0" w:space="0" w:color="auto"/>
                  </w:divBdr>
                </w:div>
                <w:div w:id="344211528">
                  <w:marLeft w:val="640"/>
                  <w:marRight w:val="0"/>
                  <w:marTop w:val="0"/>
                  <w:marBottom w:val="0"/>
                  <w:divBdr>
                    <w:top w:val="none" w:sz="0" w:space="0" w:color="auto"/>
                    <w:left w:val="none" w:sz="0" w:space="0" w:color="auto"/>
                    <w:bottom w:val="none" w:sz="0" w:space="0" w:color="auto"/>
                    <w:right w:val="none" w:sz="0" w:space="0" w:color="auto"/>
                  </w:divBdr>
                </w:div>
                <w:div w:id="359399600">
                  <w:marLeft w:val="640"/>
                  <w:marRight w:val="0"/>
                  <w:marTop w:val="0"/>
                  <w:marBottom w:val="0"/>
                  <w:divBdr>
                    <w:top w:val="none" w:sz="0" w:space="0" w:color="auto"/>
                    <w:left w:val="none" w:sz="0" w:space="0" w:color="auto"/>
                    <w:bottom w:val="none" w:sz="0" w:space="0" w:color="auto"/>
                    <w:right w:val="none" w:sz="0" w:space="0" w:color="auto"/>
                  </w:divBdr>
                </w:div>
                <w:div w:id="416246450">
                  <w:marLeft w:val="640"/>
                  <w:marRight w:val="0"/>
                  <w:marTop w:val="0"/>
                  <w:marBottom w:val="0"/>
                  <w:divBdr>
                    <w:top w:val="none" w:sz="0" w:space="0" w:color="auto"/>
                    <w:left w:val="none" w:sz="0" w:space="0" w:color="auto"/>
                    <w:bottom w:val="none" w:sz="0" w:space="0" w:color="auto"/>
                    <w:right w:val="none" w:sz="0" w:space="0" w:color="auto"/>
                  </w:divBdr>
                </w:div>
                <w:div w:id="422920216">
                  <w:marLeft w:val="640"/>
                  <w:marRight w:val="0"/>
                  <w:marTop w:val="0"/>
                  <w:marBottom w:val="0"/>
                  <w:divBdr>
                    <w:top w:val="none" w:sz="0" w:space="0" w:color="auto"/>
                    <w:left w:val="none" w:sz="0" w:space="0" w:color="auto"/>
                    <w:bottom w:val="none" w:sz="0" w:space="0" w:color="auto"/>
                    <w:right w:val="none" w:sz="0" w:space="0" w:color="auto"/>
                  </w:divBdr>
                </w:div>
                <w:div w:id="439760851">
                  <w:marLeft w:val="640"/>
                  <w:marRight w:val="0"/>
                  <w:marTop w:val="0"/>
                  <w:marBottom w:val="0"/>
                  <w:divBdr>
                    <w:top w:val="none" w:sz="0" w:space="0" w:color="auto"/>
                    <w:left w:val="none" w:sz="0" w:space="0" w:color="auto"/>
                    <w:bottom w:val="none" w:sz="0" w:space="0" w:color="auto"/>
                    <w:right w:val="none" w:sz="0" w:space="0" w:color="auto"/>
                  </w:divBdr>
                </w:div>
                <w:div w:id="439955537">
                  <w:marLeft w:val="640"/>
                  <w:marRight w:val="0"/>
                  <w:marTop w:val="0"/>
                  <w:marBottom w:val="0"/>
                  <w:divBdr>
                    <w:top w:val="none" w:sz="0" w:space="0" w:color="auto"/>
                    <w:left w:val="none" w:sz="0" w:space="0" w:color="auto"/>
                    <w:bottom w:val="none" w:sz="0" w:space="0" w:color="auto"/>
                    <w:right w:val="none" w:sz="0" w:space="0" w:color="auto"/>
                  </w:divBdr>
                </w:div>
                <w:div w:id="462189454">
                  <w:marLeft w:val="640"/>
                  <w:marRight w:val="0"/>
                  <w:marTop w:val="0"/>
                  <w:marBottom w:val="0"/>
                  <w:divBdr>
                    <w:top w:val="none" w:sz="0" w:space="0" w:color="auto"/>
                    <w:left w:val="none" w:sz="0" w:space="0" w:color="auto"/>
                    <w:bottom w:val="none" w:sz="0" w:space="0" w:color="auto"/>
                    <w:right w:val="none" w:sz="0" w:space="0" w:color="auto"/>
                  </w:divBdr>
                </w:div>
                <w:div w:id="484199753">
                  <w:marLeft w:val="640"/>
                  <w:marRight w:val="0"/>
                  <w:marTop w:val="0"/>
                  <w:marBottom w:val="0"/>
                  <w:divBdr>
                    <w:top w:val="none" w:sz="0" w:space="0" w:color="auto"/>
                    <w:left w:val="none" w:sz="0" w:space="0" w:color="auto"/>
                    <w:bottom w:val="none" w:sz="0" w:space="0" w:color="auto"/>
                    <w:right w:val="none" w:sz="0" w:space="0" w:color="auto"/>
                  </w:divBdr>
                </w:div>
                <w:div w:id="521825433">
                  <w:marLeft w:val="640"/>
                  <w:marRight w:val="0"/>
                  <w:marTop w:val="0"/>
                  <w:marBottom w:val="0"/>
                  <w:divBdr>
                    <w:top w:val="none" w:sz="0" w:space="0" w:color="auto"/>
                    <w:left w:val="none" w:sz="0" w:space="0" w:color="auto"/>
                    <w:bottom w:val="none" w:sz="0" w:space="0" w:color="auto"/>
                    <w:right w:val="none" w:sz="0" w:space="0" w:color="auto"/>
                  </w:divBdr>
                </w:div>
                <w:div w:id="522209399">
                  <w:marLeft w:val="640"/>
                  <w:marRight w:val="0"/>
                  <w:marTop w:val="0"/>
                  <w:marBottom w:val="0"/>
                  <w:divBdr>
                    <w:top w:val="none" w:sz="0" w:space="0" w:color="auto"/>
                    <w:left w:val="none" w:sz="0" w:space="0" w:color="auto"/>
                    <w:bottom w:val="none" w:sz="0" w:space="0" w:color="auto"/>
                    <w:right w:val="none" w:sz="0" w:space="0" w:color="auto"/>
                  </w:divBdr>
                </w:div>
                <w:div w:id="553080012">
                  <w:marLeft w:val="640"/>
                  <w:marRight w:val="0"/>
                  <w:marTop w:val="0"/>
                  <w:marBottom w:val="0"/>
                  <w:divBdr>
                    <w:top w:val="none" w:sz="0" w:space="0" w:color="auto"/>
                    <w:left w:val="none" w:sz="0" w:space="0" w:color="auto"/>
                    <w:bottom w:val="none" w:sz="0" w:space="0" w:color="auto"/>
                    <w:right w:val="none" w:sz="0" w:space="0" w:color="auto"/>
                  </w:divBdr>
                </w:div>
                <w:div w:id="576482437">
                  <w:marLeft w:val="640"/>
                  <w:marRight w:val="0"/>
                  <w:marTop w:val="0"/>
                  <w:marBottom w:val="0"/>
                  <w:divBdr>
                    <w:top w:val="none" w:sz="0" w:space="0" w:color="auto"/>
                    <w:left w:val="none" w:sz="0" w:space="0" w:color="auto"/>
                    <w:bottom w:val="none" w:sz="0" w:space="0" w:color="auto"/>
                    <w:right w:val="none" w:sz="0" w:space="0" w:color="auto"/>
                  </w:divBdr>
                </w:div>
                <w:div w:id="587420804">
                  <w:marLeft w:val="640"/>
                  <w:marRight w:val="0"/>
                  <w:marTop w:val="0"/>
                  <w:marBottom w:val="0"/>
                  <w:divBdr>
                    <w:top w:val="none" w:sz="0" w:space="0" w:color="auto"/>
                    <w:left w:val="none" w:sz="0" w:space="0" w:color="auto"/>
                    <w:bottom w:val="none" w:sz="0" w:space="0" w:color="auto"/>
                    <w:right w:val="none" w:sz="0" w:space="0" w:color="auto"/>
                  </w:divBdr>
                </w:div>
                <w:div w:id="647244387">
                  <w:marLeft w:val="640"/>
                  <w:marRight w:val="0"/>
                  <w:marTop w:val="0"/>
                  <w:marBottom w:val="0"/>
                  <w:divBdr>
                    <w:top w:val="none" w:sz="0" w:space="0" w:color="auto"/>
                    <w:left w:val="none" w:sz="0" w:space="0" w:color="auto"/>
                    <w:bottom w:val="none" w:sz="0" w:space="0" w:color="auto"/>
                    <w:right w:val="none" w:sz="0" w:space="0" w:color="auto"/>
                  </w:divBdr>
                </w:div>
                <w:div w:id="670261451">
                  <w:marLeft w:val="640"/>
                  <w:marRight w:val="0"/>
                  <w:marTop w:val="0"/>
                  <w:marBottom w:val="0"/>
                  <w:divBdr>
                    <w:top w:val="none" w:sz="0" w:space="0" w:color="auto"/>
                    <w:left w:val="none" w:sz="0" w:space="0" w:color="auto"/>
                    <w:bottom w:val="none" w:sz="0" w:space="0" w:color="auto"/>
                    <w:right w:val="none" w:sz="0" w:space="0" w:color="auto"/>
                  </w:divBdr>
                </w:div>
                <w:div w:id="689449834">
                  <w:marLeft w:val="640"/>
                  <w:marRight w:val="0"/>
                  <w:marTop w:val="0"/>
                  <w:marBottom w:val="0"/>
                  <w:divBdr>
                    <w:top w:val="none" w:sz="0" w:space="0" w:color="auto"/>
                    <w:left w:val="none" w:sz="0" w:space="0" w:color="auto"/>
                    <w:bottom w:val="none" w:sz="0" w:space="0" w:color="auto"/>
                    <w:right w:val="none" w:sz="0" w:space="0" w:color="auto"/>
                  </w:divBdr>
                </w:div>
                <w:div w:id="695618695">
                  <w:marLeft w:val="640"/>
                  <w:marRight w:val="0"/>
                  <w:marTop w:val="0"/>
                  <w:marBottom w:val="0"/>
                  <w:divBdr>
                    <w:top w:val="none" w:sz="0" w:space="0" w:color="auto"/>
                    <w:left w:val="none" w:sz="0" w:space="0" w:color="auto"/>
                    <w:bottom w:val="none" w:sz="0" w:space="0" w:color="auto"/>
                    <w:right w:val="none" w:sz="0" w:space="0" w:color="auto"/>
                  </w:divBdr>
                </w:div>
                <w:div w:id="776602196">
                  <w:marLeft w:val="640"/>
                  <w:marRight w:val="0"/>
                  <w:marTop w:val="0"/>
                  <w:marBottom w:val="0"/>
                  <w:divBdr>
                    <w:top w:val="none" w:sz="0" w:space="0" w:color="auto"/>
                    <w:left w:val="none" w:sz="0" w:space="0" w:color="auto"/>
                    <w:bottom w:val="none" w:sz="0" w:space="0" w:color="auto"/>
                    <w:right w:val="none" w:sz="0" w:space="0" w:color="auto"/>
                  </w:divBdr>
                </w:div>
                <w:div w:id="778572562">
                  <w:marLeft w:val="640"/>
                  <w:marRight w:val="0"/>
                  <w:marTop w:val="0"/>
                  <w:marBottom w:val="0"/>
                  <w:divBdr>
                    <w:top w:val="none" w:sz="0" w:space="0" w:color="auto"/>
                    <w:left w:val="none" w:sz="0" w:space="0" w:color="auto"/>
                    <w:bottom w:val="none" w:sz="0" w:space="0" w:color="auto"/>
                    <w:right w:val="none" w:sz="0" w:space="0" w:color="auto"/>
                  </w:divBdr>
                </w:div>
                <w:div w:id="780758692">
                  <w:marLeft w:val="640"/>
                  <w:marRight w:val="0"/>
                  <w:marTop w:val="0"/>
                  <w:marBottom w:val="0"/>
                  <w:divBdr>
                    <w:top w:val="none" w:sz="0" w:space="0" w:color="auto"/>
                    <w:left w:val="none" w:sz="0" w:space="0" w:color="auto"/>
                    <w:bottom w:val="none" w:sz="0" w:space="0" w:color="auto"/>
                    <w:right w:val="none" w:sz="0" w:space="0" w:color="auto"/>
                  </w:divBdr>
                </w:div>
                <w:div w:id="787352958">
                  <w:marLeft w:val="640"/>
                  <w:marRight w:val="0"/>
                  <w:marTop w:val="0"/>
                  <w:marBottom w:val="0"/>
                  <w:divBdr>
                    <w:top w:val="none" w:sz="0" w:space="0" w:color="auto"/>
                    <w:left w:val="none" w:sz="0" w:space="0" w:color="auto"/>
                    <w:bottom w:val="none" w:sz="0" w:space="0" w:color="auto"/>
                    <w:right w:val="none" w:sz="0" w:space="0" w:color="auto"/>
                  </w:divBdr>
                </w:div>
                <w:div w:id="808136593">
                  <w:marLeft w:val="640"/>
                  <w:marRight w:val="0"/>
                  <w:marTop w:val="0"/>
                  <w:marBottom w:val="0"/>
                  <w:divBdr>
                    <w:top w:val="none" w:sz="0" w:space="0" w:color="auto"/>
                    <w:left w:val="none" w:sz="0" w:space="0" w:color="auto"/>
                    <w:bottom w:val="none" w:sz="0" w:space="0" w:color="auto"/>
                    <w:right w:val="none" w:sz="0" w:space="0" w:color="auto"/>
                  </w:divBdr>
                </w:div>
                <w:div w:id="837186099">
                  <w:marLeft w:val="640"/>
                  <w:marRight w:val="0"/>
                  <w:marTop w:val="0"/>
                  <w:marBottom w:val="0"/>
                  <w:divBdr>
                    <w:top w:val="none" w:sz="0" w:space="0" w:color="auto"/>
                    <w:left w:val="none" w:sz="0" w:space="0" w:color="auto"/>
                    <w:bottom w:val="none" w:sz="0" w:space="0" w:color="auto"/>
                    <w:right w:val="none" w:sz="0" w:space="0" w:color="auto"/>
                  </w:divBdr>
                </w:div>
                <w:div w:id="850070393">
                  <w:marLeft w:val="640"/>
                  <w:marRight w:val="0"/>
                  <w:marTop w:val="0"/>
                  <w:marBottom w:val="0"/>
                  <w:divBdr>
                    <w:top w:val="none" w:sz="0" w:space="0" w:color="auto"/>
                    <w:left w:val="none" w:sz="0" w:space="0" w:color="auto"/>
                    <w:bottom w:val="none" w:sz="0" w:space="0" w:color="auto"/>
                    <w:right w:val="none" w:sz="0" w:space="0" w:color="auto"/>
                  </w:divBdr>
                </w:div>
                <w:div w:id="934753992">
                  <w:marLeft w:val="640"/>
                  <w:marRight w:val="0"/>
                  <w:marTop w:val="0"/>
                  <w:marBottom w:val="0"/>
                  <w:divBdr>
                    <w:top w:val="none" w:sz="0" w:space="0" w:color="auto"/>
                    <w:left w:val="none" w:sz="0" w:space="0" w:color="auto"/>
                    <w:bottom w:val="none" w:sz="0" w:space="0" w:color="auto"/>
                    <w:right w:val="none" w:sz="0" w:space="0" w:color="auto"/>
                  </w:divBdr>
                </w:div>
                <w:div w:id="1055156738">
                  <w:marLeft w:val="640"/>
                  <w:marRight w:val="0"/>
                  <w:marTop w:val="0"/>
                  <w:marBottom w:val="0"/>
                  <w:divBdr>
                    <w:top w:val="none" w:sz="0" w:space="0" w:color="auto"/>
                    <w:left w:val="none" w:sz="0" w:space="0" w:color="auto"/>
                    <w:bottom w:val="none" w:sz="0" w:space="0" w:color="auto"/>
                    <w:right w:val="none" w:sz="0" w:space="0" w:color="auto"/>
                  </w:divBdr>
                </w:div>
                <w:div w:id="1236163334">
                  <w:marLeft w:val="640"/>
                  <w:marRight w:val="0"/>
                  <w:marTop w:val="0"/>
                  <w:marBottom w:val="0"/>
                  <w:divBdr>
                    <w:top w:val="none" w:sz="0" w:space="0" w:color="auto"/>
                    <w:left w:val="none" w:sz="0" w:space="0" w:color="auto"/>
                    <w:bottom w:val="none" w:sz="0" w:space="0" w:color="auto"/>
                    <w:right w:val="none" w:sz="0" w:space="0" w:color="auto"/>
                  </w:divBdr>
                </w:div>
                <w:div w:id="1259674612">
                  <w:marLeft w:val="640"/>
                  <w:marRight w:val="0"/>
                  <w:marTop w:val="0"/>
                  <w:marBottom w:val="0"/>
                  <w:divBdr>
                    <w:top w:val="none" w:sz="0" w:space="0" w:color="auto"/>
                    <w:left w:val="none" w:sz="0" w:space="0" w:color="auto"/>
                    <w:bottom w:val="none" w:sz="0" w:space="0" w:color="auto"/>
                    <w:right w:val="none" w:sz="0" w:space="0" w:color="auto"/>
                  </w:divBdr>
                </w:div>
                <w:div w:id="1281455049">
                  <w:marLeft w:val="640"/>
                  <w:marRight w:val="0"/>
                  <w:marTop w:val="0"/>
                  <w:marBottom w:val="0"/>
                  <w:divBdr>
                    <w:top w:val="none" w:sz="0" w:space="0" w:color="auto"/>
                    <w:left w:val="none" w:sz="0" w:space="0" w:color="auto"/>
                    <w:bottom w:val="none" w:sz="0" w:space="0" w:color="auto"/>
                    <w:right w:val="none" w:sz="0" w:space="0" w:color="auto"/>
                  </w:divBdr>
                </w:div>
                <w:div w:id="1363554188">
                  <w:marLeft w:val="640"/>
                  <w:marRight w:val="0"/>
                  <w:marTop w:val="0"/>
                  <w:marBottom w:val="0"/>
                  <w:divBdr>
                    <w:top w:val="none" w:sz="0" w:space="0" w:color="auto"/>
                    <w:left w:val="none" w:sz="0" w:space="0" w:color="auto"/>
                    <w:bottom w:val="none" w:sz="0" w:space="0" w:color="auto"/>
                    <w:right w:val="none" w:sz="0" w:space="0" w:color="auto"/>
                  </w:divBdr>
                </w:div>
                <w:div w:id="1367679210">
                  <w:marLeft w:val="640"/>
                  <w:marRight w:val="0"/>
                  <w:marTop w:val="0"/>
                  <w:marBottom w:val="0"/>
                  <w:divBdr>
                    <w:top w:val="none" w:sz="0" w:space="0" w:color="auto"/>
                    <w:left w:val="none" w:sz="0" w:space="0" w:color="auto"/>
                    <w:bottom w:val="none" w:sz="0" w:space="0" w:color="auto"/>
                    <w:right w:val="none" w:sz="0" w:space="0" w:color="auto"/>
                  </w:divBdr>
                </w:div>
                <w:div w:id="1472091211">
                  <w:marLeft w:val="640"/>
                  <w:marRight w:val="0"/>
                  <w:marTop w:val="0"/>
                  <w:marBottom w:val="0"/>
                  <w:divBdr>
                    <w:top w:val="none" w:sz="0" w:space="0" w:color="auto"/>
                    <w:left w:val="none" w:sz="0" w:space="0" w:color="auto"/>
                    <w:bottom w:val="none" w:sz="0" w:space="0" w:color="auto"/>
                    <w:right w:val="none" w:sz="0" w:space="0" w:color="auto"/>
                  </w:divBdr>
                </w:div>
                <w:div w:id="1534726958">
                  <w:marLeft w:val="640"/>
                  <w:marRight w:val="0"/>
                  <w:marTop w:val="0"/>
                  <w:marBottom w:val="0"/>
                  <w:divBdr>
                    <w:top w:val="none" w:sz="0" w:space="0" w:color="auto"/>
                    <w:left w:val="none" w:sz="0" w:space="0" w:color="auto"/>
                    <w:bottom w:val="none" w:sz="0" w:space="0" w:color="auto"/>
                    <w:right w:val="none" w:sz="0" w:space="0" w:color="auto"/>
                  </w:divBdr>
                </w:div>
                <w:div w:id="1556548459">
                  <w:marLeft w:val="640"/>
                  <w:marRight w:val="0"/>
                  <w:marTop w:val="0"/>
                  <w:marBottom w:val="0"/>
                  <w:divBdr>
                    <w:top w:val="none" w:sz="0" w:space="0" w:color="auto"/>
                    <w:left w:val="none" w:sz="0" w:space="0" w:color="auto"/>
                    <w:bottom w:val="none" w:sz="0" w:space="0" w:color="auto"/>
                    <w:right w:val="none" w:sz="0" w:space="0" w:color="auto"/>
                  </w:divBdr>
                </w:div>
                <w:div w:id="1562213970">
                  <w:marLeft w:val="640"/>
                  <w:marRight w:val="0"/>
                  <w:marTop w:val="0"/>
                  <w:marBottom w:val="0"/>
                  <w:divBdr>
                    <w:top w:val="none" w:sz="0" w:space="0" w:color="auto"/>
                    <w:left w:val="none" w:sz="0" w:space="0" w:color="auto"/>
                    <w:bottom w:val="none" w:sz="0" w:space="0" w:color="auto"/>
                    <w:right w:val="none" w:sz="0" w:space="0" w:color="auto"/>
                  </w:divBdr>
                </w:div>
                <w:div w:id="1619331327">
                  <w:marLeft w:val="640"/>
                  <w:marRight w:val="0"/>
                  <w:marTop w:val="0"/>
                  <w:marBottom w:val="0"/>
                  <w:divBdr>
                    <w:top w:val="none" w:sz="0" w:space="0" w:color="auto"/>
                    <w:left w:val="none" w:sz="0" w:space="0" w:color="auto"/>
                    <w:bottom w:val="none" w:sz="0" w:space="0" w:color="auto"/>
                    <w:right w:val="none" w:sz="0" w:space="0" w:color="auto"/>
                  </w:divBdr>
                </w:div>
                <w:div w:id="1668091181">
                  <w:marLeft w:val="640"/>
                  <w:marRight w:val="0"/>
                  <w:marTop w:val="0"/>
                  <w:marBottom w:val="0"/>
                  <w:divBdr>
                    <w:top w:val="none" w:sz="0" w:space="0" w:color="auto"/>
                    <w:left w:val="none" w:sz="0" w:space="0" w:color="auto"/>
                    <w:bottom w:val="none" w:sz="0" w:space="0" w:color="auto"/>
                    <w:right w:val="none" w:sz="0" w:space="0" w:color="auto"/>
                  </w:divBdr>
                </w:div>
                <w:div w:id="1711949797">
                  <w:marLeft w:val="640"/>
                  <w:marRight w:val="0"/>
                  <w:marTop w:val="0"/>
                  <w:marBottom w:val="0"/>
                  <w:divBdr>
                    <w:top w:val="none" w:sz="0" w:space="0" w:color="auto"/>
                    <w:left w:val="none" w:sz="0" w:space="0" w:color="auto"/>
                    <w:bottom w:val="none" w:sz="0" w:space="0" w:color="auto"/>
                    <w:right w:val="none" w:sz="0" w:space="0" w:color="auto"/>
                  </w:divBdr>
                </w:div>
                <w:div w:id="1744525049">
                  <w:marLeft w:val="640"/>
                  <w:marRight w:val="0"/>
                  <w:marTop w:val="0"/>
                  <w:marBottom w:val="0"/>
                  <w:divBdr>
                    <w:top w:val="none" w:sz="0" w:space="0" w:color="auto"/>
                    <w:left w:val="none" w:sz="0" w:space="0" w:color="auto"/>
                    <w:bottom w:val="none" w:sz="0" w:space="0" w:color="auto"/>
                    <w:right w:val="none" w:sz="0" w:space="0" w:color="auto"/>
                  </w:divBdr>
                </w:div>
                <w:div w:id="1801453694">
                  <w:marLeft w:val="640"/>
                  <w:marRight w:val="0"/>
                  <w:marTop w:val="0"/>
                  <w:marBottom w:val="0"/>
                  <w:divBdr>
                    <w:top w:val="none" w:sz="0" w:space="0" w:color="auto"/>
                    <w:left w:val="none" w:sz="0" w:space="0" w:color="auto"/>
                    <w:bottom w:val="none" w:sz="0" w:space="0" w:color="auto"/>
                    <w:right w:val="none" w:sz="0" w:space="0" w:color="auto"/>
                  </w:divBdr>
                </w:div>
                <w:div w:id="1865290615">
                  <w:marLeft w:val="640"/>
                  <w:marRight w:val="0"/>
                  <w:marTop w:val="0"/>
                  <w:marBottom w:val="0"/>
                  <w:divBdr>
                    <w:top w:val="none" w:sz="0" w:space="0" w:color="auto"/>
                    <w:left w:val="none" w:sz="0" w:space="0" w:color="auto"/>
                    <w:bottom w:val="none" w:sz="0" w:space="0" w:color="auto"/>
                    <w:right w:val="none" w:sz="0" w:space="0" w:color="auto"/>
                  </w:divBdr>
                </w:div>
                <w:div w:id="1884824172">
                  <w:marLeft w:val="640"/>
                  <w:marRight w:val="0"/>
                  <w:marTop w:val="0"/>
                  <w:marBottom w:val="0"/>
                  <w:divBdr>
                    <w:top w:val="none" w:sz="0" w:space="0" w:color="auto"/>
                    <w:left w:val="none" w:sz="0" w:space="0" w:color="auto"/>
                    <w:bottom w:val="none" w:sz="0" w:space="0" w:color="auto"/>
                    <w:right w:val="none" w:sz="0" w:space="0" w:color="auto"/>
                  </w:divBdr>
                </w:div>
                <w:div w:id="1952128316">
                  <w:marLeft w:val="640"/>
                  <w:marRight w:val="0"/>
                  <w:marTop w:val="0"/>
                  <w:marBottom w:val="0"/>
                  <w:divBdr>
                    <w:top w:val="none" w:sz="0" w:space="0" w:color="auto"/>
                    <w:left w:val="none" w:sz="0" w:space="0" w:color="auto"/>
                    <w:bottom w:val="none" w:sz="0" w:space="0" w:color="auto"/>
                    <w:right w:val="none" w:sz="0" w:space="0" w:color="auto"/>
                  </w:divBdr>
                </w:div>
                <w:div w:id="2002655588">
                  <w:marLeft w:val="640"/>
                  <w:marRight w:val="0"/>
                  <w:marTop w:val="0"/>
                  <w:marBottom w:val="0"/>
                  <w:divBdr>
                    <w:top w:val="none" w:sz="0" w:space="0" w:color="auto"/>
                    <w:left w:val="none" w:sz="0" w:space="0" w:color="auto"/>
                    <w:bottom w:val="none" w:sz="0" w:space="0" w:color="auto"/>
                    <w:right w:val="none" w:sz="0" w:space="0" w:color="auto"/>
                  </w:divBdr>
                </w:div>
                <w:div w:id="2077627644">
                  <w:marLeft w:val="640"/>
                  <w:marRight w:val="0"/>
                  <w:marTop w:val="0"/>
                  <w:marBottom w:val="0"/>
                  <w:divBdr>
                    <w:top w:val="none" w:sz="0" w:space="0" w:color="auto"/>
                    <w:left w:val="none" w:sz="0" w:space="0" w:color="auto"/>
                    <w:bottom w:val="none" w:sz="0" w:space="0" w:color="auto"/>
                    <w:right w:val="none" w:sz="0" w:space="0" w:color="auto"/>
                  </w:divBdr>
                </w:div>
                <w:div w:id="2102022141">
                  <w:marLeft w:val="640"/>
                  <w:marRight w:val="0"/>
                  <w:marTop w:val="0"/>
                  <w:marBottom w:val="0"/>
                  <w:divBdr>
                    <w:top w:val="none" w:sz="0" w:space="0" w:color="auto"/>
                    <w:left w:val="none" w:sz="0" w:space="0" w:color="auto"/>
                    <w:bottom w:val="none" w:sz="0" w:space="0" w:color="auto"/>
                    <w:right w:val="none" w:sz="0" w:space="0" w:color="auto"/>
                  </w:divBdr>
                </w:div>
              </w:divsChild>
            </w:div>
            <w:div w:id="2021157064">
              <w:marLeft w:val="0"/>
              <w:marRight w:val="0"/>
              <w:marTop w:val="0"/>
              <w:marBottom w:val="0"/>
              <w:divBdr>
                <w:top w:val="none" w:sz="0" w:space="0" w:color="auto"/>
                <w:left w:val="none" w:sz="0" w:space="0" w:color="auto"/>
                <w:bottom w:val="none" w:sz="0" w:space="0" w:color="auto"/>
                <w:right w:val="none" w:sz="0" w:space="0" w:color="auto"/>
              </w:divBdr>
              <w:divsChild>
                <w:div w:id="3872924">
                  <w:marLeft w:val="640"/>
                  <w:marRight w:val="0"/>
                  <w:marTop w:val="0"/>
                  <w:marBottom w:val="0"/>
                  <w:divBdr>
                    <w:top w:val="none" w:sz="0" w:space="0" w:color="auto"/>
                    <w:left w:val="none" w:sz="0" w:space="0" w:color="auto"/>
                    <w:bottom w:val="none" w:sz="0" w:space="0" w:color="auto"/>
                    <w:right w:val="none" w:sz="0" w:space="0" w:color="auto"/>
                  </w:divBdr>
                </w:div>
                <w:div w:id="98188387">
                  <w:marLeft w:val="640"/>
                  <w:marRight w:val="0"/>
                  <w:marTop w:val="0"/>
                  <w:marBottom w:val="0"/>
                  <w:divBdr>
                    <w:top w:val="none" w:sz="0" w:space="0" w:color="auto"/>
                    <w:left w:val="none" w:sz="0" w:space="0" w:color="auto"/>
                    <w:bottom w:val="none" w:sz="0" w:space="0" w:color="auto"/>
                    <w:right w:val="none" w:sz="0" w:space="0" w:color="auto"/>
                  </w:divBdr>
                </w:div>
                <w:div w:id="120465105">
                  <w:marLeft w:val="640"/>
                  <w:marRight w:val="0"/>
                  <w:marTop w:val="0"/>
                  <w:marBottom w:val="0"/>
                  <w:divBdr>
                    <w:top w:val="none" w:sz="0" w:space="0" w:color="auto"/>
                    <w:left w:val="none" w:sz="0" w:space="0" w:color="auto"/>
                    <w:bottom w:val="none" w:sz="0" w:space="0" w:color="auto"/>
                    <w:right w:val="none" w:sz="0" w:space="0" w:color="auto"/>
                  </w:divBdr>
                </w:div>
                <w:div w:id="175969646">
                  <w:marLeft w:val="640"/>
                  <w:marRight w:val="0"/>
                  <w:marTop w:val="0"/>
                  <w:marBottom w:val="0"/>
                  <w:divBdr>
                    <w:top w:val="none" w:sz="0" w:space="0" w:color="auto"/>
                    <w:left w:val="none" w:sz="0" w:space="0" w:color="auto"/>
                    <w:bottom w:val="none" w:sz="0" w:space="0" w:color="auto"/>
                    <w:right w:val="none" w:sz="0" w:space="0" w:color="auto"/>
                  </w:divBdr>
                </w:div>
                <w:div w:id="205797860">
                  <w:marLeft w:val="640"/>
                  <w:marRight w:val="0"/>
                  <w:marTop w:val="0"/>
                  <w:marBottom w:val="0"/>
                  <w:divBdr>
                    <w:top w:val="none" w:sz="0" w:space="0" w:color="auto"/>
                    <w:left w:val="none" w:sz="0" w:space="0" w:color="auto"/>
                    <w:bottom w:val="none" w:sz="0" w:space="0" w:color="auto"/>
                    <w:right w:val="none" w:sz="0" w:space="0" w:color="auto"/>
                  </w:divBdr>
                </w:div>
                <w:div w:id="239873987">
                  <w:marLeft w:val="640"/>
                  <w:marRight w:val="0"/>
                  <w:marTop w:val="0"/>
                  <w:marBottom w:val="0"/>
                  <w:divBdr>
                    <w:top w:val="none" w:sz="0" w:space="0" w:color="auto"/>
                    <w:left w:val="none" w:sz="0" w:space="0" w:color="auto"/>
                    <w:bottom w:val="none" w:sz="0" w:space="0" w:color="auto"/>
                    <w:right w:val="none" w:sz="0" w:space="0" w:color="auto"/>
                  </w:divBdr>
                </w:div>
                <w:div w:id="248737082">
                  <w:marLeft w:val="640"/>
                  <w:marRight w:val="0"/>
                  <w:marTop w:val="0"/>
                  <w:marBottom w:val="0"/>
                  <w:divBdr>
                    <w:top w:val="none" w:sz="0" w:space="0" w:color="auto"/>
                    <w:left w:val="none" w:sz="0" w:space="0" w:color="auto"/>
                    <w:bottom w:val="none" w:sz="0" w:space="0" w:color="auto"/>
                    <w:right w:val="none" w:sz="0" w:space="0" w:color="auto"/>
                  </w:divBdr>
                </w:div>
                <w:div w:id="373508723">
                  <w:marLeft w:val="640"/>
                  <w:marRight w:val="0"/>
                  <w:marTop w:val="0"/>
                  <w:marBottom w:val="0"/>
                  <w:divBdr>
                    <w:top w:val="none" w:sz="0" w:space="0" w:color="auto"/>
                    <w:left w:val="none" w:sz="0" w:space="0" w:color="auto"/>
                    <w:bottom w:val="none" w:sz="0" w:space="0" w:color="auto"/>
                    <w:right w:val="none" w:sz="0" w:space="0" w:color="auto"/>
                  </w:divBdr>
                </w:div>
                <w:div w:id="453792908">
                  <w:marLeft w:val="640"/>
                  <w:marRight w:val="0"/>
                  <w:marTop w:val="0"/>
                  <w:marBottom w:val="0"/>
                  <w:divBdr>
                    <w:top w:val="none" w:sz="0" w:space="0" w:color="auto"/>
                    <w:left w:val="none" w:sz="0" w:space="0" w:color="auto"/>
                    <w:bottom w:val="none" w:sz="0" w:space="0" w:color="auto"/>
                    <w:right w:val="none" w:sz="0" w:space="0" w:color="auto"/>
                  </w:divBdr>
                </w:div>
                <w:div w:id="474834731">
                  <w:marLeft w:val="640"/>
                  <w:marRight w:val="0"/>
                  <w:marTop w:val="0"/>
                  <w:marBottom w:val="0"/>
                  <w:divBdr>
                    <w:top w:val="none" w:sz="0" w:space="0" w:color="auto"/>
                    <w:left w:val="none" w:sz="0" w:space="0" w:color="auto"/>
                    <w:bottom w:val="none" w:sz="0" w:space="0" w:color="auto"/>
                    <w:right w:val="none" w:sz="0" w:space="0" w:color="auto"/>
                  </w:divBdr>
                </w:div>
                <w:div w:id="523058707">
                  <w:marLeft w:val="640"/>
                  <w:marRight w:val="0"/>
                  <w:marTop w:val="0"/>
                  <w:marBottom w:val="0"/>
                  <w:divBdr>
                    <w:top w:val="none" w:sz="0" w:space="0" w:color="auto"/>
                    <w:left w:val="none" w:sz="0" w:space="0" w:color="auto"/>
                    <w:bottom w:val="none" w:sz="0" w:space="0" w:color="auto"/>
                    <w:right w:val="none" w:sz="0" w:space="0" w:color="auto"/>
                  </w:divBdr>
                </w:div>
                <w:div w:id="659432727">
                  <w:marLeft w:val="640"/>
                  <w:marRight w:val="0"/>
                  <w:marTop w:val="0"/>
                  <w:marBottom w:val="0"/>
                  <w:divBdr>
                    <w:top w:val="none" w:sz="0" w:space="0" w:color="auto"/>
                    <w:left w:val="none" w:sz="0" w:space="0" w:color="auto"/>
                    <w:bottom w:val="none" w:sz="0" w:space="0" w:color="auto"/>
                    <w:right w:val="none" w:sz="0" w:space="0" w:color="auto"/>
                  </w:divBdr>
                </w:div>
                <w:div w:id="659848807">
                  <w:marLeft w:val="640"/>
                  <w:marRight w:val="0"/>
                  <w:marTop w:val="0"/>
                  <w:marBottom w:val="0"/>
                  <w:divBdr>
                    <w:top w:val="none" w:sz="0" w:space="0" w:color="auto"/>
                    <w:left w:val="none" w:sz="0" w:space="0" w:color="auto"/>
                    <w:bottom w:val="none" w:sz="0" w:space="0" w:color="auto"/>
                    <w:right w:val="none" w:sz="0" w:space="0" w:color="auto"/>
                  </w:divBdr>
                </w:div>
                <w:div w:id="673456710">
                  <w:marLeft w:val="640"/>
                  <w:marRight w:val="0"/>
                  <w:marTop w:val="0"/>
                  <w:marBottom w:val="0"/>
                  <w:divBdr>
                    <w:top w:val="none" w:sz="0" w:space="0" w:color="auto"/>
                    <w:left w:val="none" w:sz="0" w:space="0" w:color="auto"/>
                    <w:bottom w:val="none" w:sz="0" w:space="0" w:color="auto"/>
                    <w:right w:val="none" w:sz="0" w:space="0" w:color="auto"/>
                  </w:divBdr>
                </w:div>
                <w:div w:id="701587601">
                  <w:marLeft w:val="640"/>
                  <w:marRight w:val="0"/>
                  <w:marTop w:val="0"/>
                  <w:marBottom w:val="0"/>
                  <w:divBdr>
                    <w:top w:val="none" w:sz="0" w:space="0" w:color="auto"/>
                    <w:left w:val="none" w:sz="0" w:space="0" w:color="auto"/>
                    <w:bottom w:val="none" w:sz="0" w:space="0" w:color="auto"/>
                    <w:right w:val="none" w:sz="0" w:space="0" w:color="auto"/>
                  </w:divBdr>
                </w:div>
                <w:div w:id="754011456">
                  <w:marLeft w:val="640"/>
                  <w:marRight w:val="0"/>
                  <w:marTop w:val="0"/>
                  <w:marBottom w:val="0"/>
                  <w:divBdr>
                    <w:top w:val="none" w:sz="0" w:space="0" w:color="auto"/>
                    <w:left w:val="none" w:sz="0" w:space="0" w:color="auto"/>
                    <w:bottom w:val="none" w:sz="0" w:space="0" w:color="auto"/>
                    <w:right w:val="none" w:sz="0" w:space="0" w:color="auto"/>
                  </w:divBdr>
                </w:div>
                <w:div w:id="778987483">
                  <w:marLeft w:val="640"/>
                  <w:marRight w:val="0"/>
                  <w:marTop w:val="0"/>
                  <w:marBottom w:val="0"/>
                  <w:divBdr>
                    <w:top w:val="none" w:sz="0" w:space="0" w:color="auto"/>
                    <w:left w:val="none" w:sz="0" w:space="0" w:color="auto"/>
                    <w:bottom w:val="none" w:sz="0" w:space="0" w:color="auto"/>
                    <w:right w:val="none" w:sz="0" w:space="0" w:color="auto"/>
                  </w:divBdr>
                </w:div>
                <w:div w:id="797381881">
                  <w:marLeft w:val="640"/>
                  <w:marRight w:val="0"/>
                  <w:marTop w:val="0"/>
                  <w:marBottom w:val="0"/>
                  <w:divBdr>
                    <w:top w:val="none" w:sz="0" w:space="0" w:color="auto"/>
                    <w:left w:val="none" w:sz="0" w:space="0" w:color="auto"/>
                    <w:bottom w:val="none" w:sz="0" w:space="0" w:color="auto"/>
                    <w:right w:val="none" w:sz="0" w:space="0" w:color="auto"/>
                  </w:divBdr>
                </w:div>
                <w:div w:id="852963500">
                  <w:marLeft w:val="640"/>
                  <w:marRight w:val="0"/>
                  <w:marTop w:val="0"/>
                  <w:marBottom w:val="0"/>
                  <w:divBdr>
                    <w:top w:val="none" w:sz="0" w:space="0" w:color="auto"/>
                    <w:left w:val="none" w:sz="0" w:space="0" w:color="auto"/>
                    <w:bottom w:val="none" w:sz="0" w:space="0" w:color="auto"/>
                    <w:right w:val="none" w:sz="0" w:space="0" w:color="auto"/>
                  </w:divBdr>
                </w:div>
                <w:div w:id="859048152">
                  <w:marLeft w:val="640"/>
                  <w:marRight w:val="0"/>
                  <w:marTop w:val="0"/>
                  <w:marBottom w:val="0"/>
                  <w:divBdr>
                    <w:top w:val="none" w:sz="0" w:space="0" w:color="auto"/>
                    <w:left w:val="none" w:sz="0" w:space="0" w:color="auto"/>
                    <w:bottom w:val="none" w:sz="0" w:space="0" w:color="auto"/>
                    <w:right w:val="none" w:sz="0" w:space="0" w:color="auto"/>
                  </w:divBdr>
                </w:div>
                <w:div w:id="904754472">
                  <w:marLeft w:val="640"/>
                  <w:marRight w:val="0"/>
                  <w:marTop w:val="0"/>
                  <w:marBottom w:val="0"/>
                  <w:divBdr>
                    <w:top w:val="none" w:sz="0" w:space="0" w:color="auto"/>
                    <w:left w:val="none" w:sz="0" w:space="0" w:color="auto"/>
                    <w:bottom w:val="none" w:sz="0" w:space="0" w:color="auto"/>
                    <w:right w:val="none" w:sz="0" w:space="0" w:color="auto"/>
                  </w:divBdr>
                </w:div>
                <w:div w:id="965509084">
                  <w:marLeft w:val="640"/>
                  <w:marRight w:val="0"/>
                  <w:marTop w:val="0"/>
                  <w:marBottom w:val="0"/>
                  <w:divBdr>
                    <w:top w:val="none" w:sz="0" w:space="0" w:color="auto"/>
                    <w:left w:val="none" w:sz="0" w:space="0" w:color="auto"/>
                    <w:bottom w:val="none" w:sz="0" w:space="0" w:color="auto"/>
                    <w:right w:val="none" w:sz="0" w:space="0" w:color="auto"/>
                  </w:divBdr>
                </w:div>
                <w:div w:id="987325083">
                  <w:marLeft w:val="640"/>
                  <w:marRight w:val="0"/>
                  <w:marTop w:val="0"/>
                  <w:marBottom w:val="0"/>
                  <w:divBdr>
                    <w:top w:val="none" w:sz="0" w:space="0" w:color="auto"/>
                    <w:left w:val="none" w:sz="0" w:space="0" w:color="auto"/>
                    <w:bottom w:val="none" w:sz="0" w:space="0" w:color="auto"/>
                    <w:right w:val="none" w:sz="0" w:space="0" w:color="auto"/>
                  </w:divBdr>
                </w:div>
                <w:div w:id="1095125447">
                  <w:marLeft w:val="640"/>
                  <w:marRight w:val="0"/>
                  <w:marTop w:val="0"/>
                  <w:marBottom w:val="0"/>
                  <w:divBdr>
                    <w:top w:val="none" w:sz="0" w:space="0" w:color="auto"/>
                    <w:left w:val="none" w:sz="0" w:space="0" w:color="auto"/>
                    <w:bottom w:val="none" w:sz="0" w:space="0" w:color="auto"/>
                    <w:right w:val="none" w:sz="0" w:space="0" w:color="auto"/>
                  </w:divBdr>
                </w:div>
                <w:div w:id="1100877014">
                  <w:marLeft w:val="640"/>
                  <w:marRight w:val="0"/>
                  <w:marTop w:val="0"/>
                  <w:marBottom w:val="0"/>
                  <w:divBdr>
                    <w:top w:val="none" w:sz="0" w:space="0" w:color="auto"/>
                    <w:left w:val="none" w:sz="0" w:space="0" w:color="auto"/>
                    <w:bottom w:val="none" w:sz="0" w:space="0" w:color="auto"/>
                    <w:right w:val="none" w:sz="0" w:space="0" w:color="auto"/>
                  </w:divBdr>
                </w:div>
                <w:div w:id="1116948886">
                  <w:marLeft w:val="640"/>
                  <w:marRight w:val="0"/>
                  <w:marTop w:val="0"/>
                  <w:marBottom w:val="0"/>
                  <w:divBdr>
                    <w:top w:val="none" w:sz="0" w:space="0" w:color="auto"/>
                    <w:left w:val="none" w:sz="0" w:space="0" w:color="auto"/>
                    <w:bottom w:val="none" w:sz="0" w:space="0" w:color="auto"/>
                    <w:right w:val="none" w:sz="0" w:space="0" w:color="auto"/>
                  </w:divBdr>
                </w:div>
                <w:div w:id="1123421679">
                  <w:marLeft w:val="640"/>
                  <w:marRight w:val="0"/>
                  <w:marTop w:val="0"/>
                  <w:marBottom w:val="0"/>
                  <w:divBdr>
                    <w:top w:val="none" w:sz="0" w:space="0" w:color="auto"/>
                    <w:left w:val="none" w:sz="0" w:space="0" w:color="auto"/>
                    <w:bottom w:val="none" w:sz="0" w:space="0" w:color="auto"/>
                    <w:right w:val="none" w:sz="0" w:space="0" w:color="auto"/>
                  </w:divBdr>
                </w:div>
                <w:div w:id="1172184333">
                  <w:marLeft w:val="640"/>
                  <w:marRight w:val="0"/>
                  <w:marTop w:val="0"/>
                  <w:marBottom w:val="0"/>
                  <w:divBdr>
                    <w:top w:val="none" w:sz="0" w:space="0" w:color="auto"/>
                    <w:left w:val="none" w:sz="0" w:space="0" w:color="auto"/>
                    <w:bottom w:val="none" w:sz="0" w:space="0" w:color="auto"/>
                    <w:right w:val="none" w:sz="0" w:space="0" w:color="auto"/>
                  </w:divBdr>
                </w:div>
                <w:div w:id="1225603616">
                  <w:marLeft w:val="640"/>
                  <w:marRight w:val="0"/>
                  <w:marTop w:val="0"/>
                  <w:marBottom w:val="0"/>
                  <w:divBdr>
                    <w:top w:val="none" w:sz="0" w:space="0" w:color="auto"/>
                    <w:left w:val="none" w:sz="0" w:space="0" w:color="auto"/>
                    <w:bottom w:val="none" w:sz="0" w:space="0" w:color="auto"/>
                    <w:right w:val="none" w:sz="0" w:space="0" w:color="auto"/>
                  </w:divBdr>
                </w:div>
                <w:div w:id="1251542507">
                  <w:marLeft w:val="640"/>
                  <w:marRight w:val="0"/>
                  <w:marTop w:val="0"/>
                  <w:marBottom w:val="0"/>
                  <w:divBdr>
                    <w:top w:val="none" w:sz="0" w:space="0" w:color="auto"/>
                    <w:left w:val="none" w:sz="0" w:space="0" w:color="auto"/>
                    <w:bottom w:val="none" w:sz="0" w:space="0" w:color="auto"/>
                    <w:right w:val="none" w:sz="0" w:space="0" w:color="auto"/>
                  </w:divBdr>
                </w:div>
                <w:div w:id="1315838143">
                  <w:marLeft w:val="640"/>
                  <w:marRight w:val="0"/>
                  <w:marTop w:val="0"/>
                  <w:marBottom w:val="0"/>
                  <w:divBdr>
                    <w:top w:val="none" w:sz="0" w:space="0" w:color="auto"/>
                    <w:left w:val="none" w:sz="0" w:space="0" w:color="auto"/>
                    <w:bottom w:val="none" w:sz="0" w:space="0" w:color="auto"/>
                    <w:right w:val="none" w:sz="0" w:space="0" w:color="auto"/>
                  </w:divBdr>
                </w:div>
                <w:div w:id="1341080256">
                  <w:marLeft w:val="640"/>
                  <w:marRight w:val="0"/>
                  <w:marTop w:val="0"/>
                  <w:marBottom w:val="0"/>
                  <w:divBdr>
                    <w:top w:val="none" w:sz="0" w:space="0" w:color="auto"/>
                    <w:left w:val="none" w:sz="0" w:space="0" w:color="auto"/>
                    <w:bottom w:val="none" w:sz="0" w:space="0" w:color="auto"/>
                    <w:right w:val="none" w:sz="0" w:space="0" w:color="auto"/>
                  </w:divBdr>
                </w:div>
                <w:div w:id="1400901195">
                  <w:marLeft w:val="640"/>
                  <w:marRight w:val="0"/>
                  <w:marTop w:val="0"/>
                  <w:marBottom w:val="0"/>
                  <w:divBdr>
                    <w:top w:val="none" w:sz="0" w:space="0" w:color="auto"/>
                    <w:left w:val="none" w:sz="0" w:space="0" w:color="auto"/>
                    <w:bottom w:val="none" w:sz="0" w:space="0" w:color="auto"/>
                    <w:right w:val="none" w:sz="0" w:space="0" w:color="auto"/>
                  </w:divBdr>
                </w:div>
                <w:div w:id="1421563880">
                  <w:marLeft w:val="640"/>
                  <w:marRight w:val="0"/>
                  <w:marTop w:val="0"/>
                  <w:marBottom w:val="0"/>
                  <w:divBdr>
                    <w:top w:val="none" w:sz="0" w:space="0" w:color="auto"/>
                    <w:left w:val="none" w:sz="0" w:space="0" w:color="auto"/>
                    <w:bottom w:val="none" w:sz="0" w:space="0" w:color="auto"/>
                    <w:right w:val="none" w:sz="0" w:space="0" w:color="auto"/>
                  </w:divBdr>
                </w:div>
                <w:div w:id="1422214434">
                  <w:marLeft w:val="640"/>
                  <w:marRight w:val="0"/>
                  <w:marTop w:val="0"/>
                  <w:marBottom w:val="0"/>
                  <w:divBdr>
                    <w:top w:val="none" w:sz="0" w:space="0" w:color="auto"/>
                    <w:left w:val="none" w:sz="0" w:space="0" w:color="auto"/>
                    <w:bottom w:val="none" w:sz="0" w:space="0" w:color="auto"/>
                    <w:right w:val="none" w:sz="0" w:space="0" w:color="auto"/>
                  </w:divBdr>
                </w:div>
                <w:div w:id="1425497751">
                  <w:marLeft w:val="640"/>
                  <w:marRight w:val="0"/>
                  <w:marTop w:val="0"/>
                  <w:marBottom w:val="0"/>
                  <w:divBdr>
                    <w:top w:val="none" w:sz="0" w:space="0" w:color="auto"/>
                    <w:left w:val="none" w:sz="0" w:space="0" w:color="auto"/>
                    <w:bottom w:val="none" w:sz="0" w:space="0" w:color="auto"/>
                    <w:right w:val="none" w:sz="0" w:space="0" w:color="auto"/>
                  </w:divBdr>
                </w:div>
                <w:div w:id="1432433179">
                  <w:marLeft w:val="640"/>
                  <w:marRight w:val="0"/>
                  <w:marTop w:val="0"/>
                  <w:marBottom w:val="0"/>
                  <w:divBdr>
                    <w:top w:val="none" w:sz="0" w:space="0" w:color="auto"/>
                    <w:left w:val="none" w:sz="0" w:space="0" w:color="auto"/>
                    <w:bottom w:val="none" w:sz="0" w:space="0" w:color="auto"/>
                    <w:right w:val="none" w:sz="0" w:space="0" w:color="auto"/>
                  </w:divBdr>
                </w:div>
                <w:div w:id="1489594242">
                  <w:marLeft w:val="640"/>
                  <w:marRight w:val="0"/>
                  <w:marTop w:val="0"/>
                  <w:marBottom w:val="0"/>
                  <w:divBdr>
                    <w:top w:val="none" w:sz="0" w:space="0" w:color="auto"/>
                    <w:left w:val="none" w:sz="0" w:space="0" w:color="auto"/>
                    <w:bottom w:val="none" w:sz="0" w:space="0" w:color="auto"/>
                    <w:right w:val="none" w:sz="0" w:space="0" w:color="auto"/>
                  </w:divBdr>
                </w:div>
                <w:div w:id="1566843200">
                  <w:marLeft w:val="640"/>
                  <w:marRight w:val="0"/>
                  <w:marTop w:val="0"/>
                  <w:marBottom w:val="0"/>
                  <w:divBdr>
                    <w:top w:val="none" w:sz="0" w:space="0" w:color="auto"/>
                    <w:left w:val="none" w:sz="0" w:space="0" w:color="auto"/>
                    <w:bottom w:val="none" w:sz="0" w:space="0" w:color="auto"/>
                    <w:right w:val="none" w:sz="0" w:space="0" w:color="auto"/>
                  </w:divBdr>
                </w:div>
                <w:div w:id="1591039190">
                  <w:marLeft w:val="640"/>
                  <w:marRight w:val="0"/>
                  <w:marTop w:val="0"/>
                  <w:marBottom w:val="0"/>
                  <w:divBdr>
                    <w:top w:val="none" w:sz="0" w:space="0" w:color="auto"/>
                    <w:left w:val="none" w:sz="0" w:space="0" w:color="auto"/>
                    <w:bottom w:val="none" w:sz="0" w:space="0" w:color="auto"/>
                    <w:right w:val="none" w:sz="0" w:space="0" w:color="auto"/>
                  </w:divBdr>
                </w:div>
                <w:div w:id="1631595658">
                  <w:marLeft w:val="640"/>
                  <w:marRight w:val="0"/>
                  <w:marTop w:val="0"/>
                  <w:marBottom w:val="0"/>
                  <w:divBdr>
                    <w:top w:val="none" w:sz="0" w:space="0" w:color="auto"/>
                    <w:left w:val="none" w:sz="0" w:space="0" w:color="auto"/>
                    <w:bottom w:val="none" w:sz="0" w:space="0" w:color="auto"/>
                    <w:right w:val="none" w:sz="0" w:space="0" w:color="auto"/>
                  </w:divBdr>
                </w:div>
                <w:div w:id="1703432360">
                  <w:marLeft w:val="640"/>
                  <w:marRight w:val="0"/>
                  <w:marTop w:val="0"/>
                  <w:marBottom w:val="0"/>
                  <w:divBdr>
                    <w:top w:val="none" w:sz="0" w:space="0" w:color="auto"/>
                    <w:left w:val="none" w:sz="0" w:space="0" w:color="auto"/>
                    <w:bottom w:val="none" w:sz="0" w:space="0" w:color="auto"/>
                    <w:right w:val="none" w:sz="0" w:space="0" w:color="auto"/>
                  </w:divBdr>
                </w:div>
                <w:div w:id="1735153975">
                  <w:marLeft w:val="640"/>
                  <w:marRight w:val="0"/>
                  <w:marTop w:val="0"/>
                  <w:marBottom w:val="0"/>
                  <w:divBdr>
                    <w:top w:val="none" w:sz="0" w:space="0" w:color="auto"/>
                    <w:left w:val="none" w:sz="0" w:space="0" w:color="auto"/>
                    <w:bottom w:val="none" w:sz="0" w:space="0" w:color="auto"/>
                    <w:right w:val="none" w:sz="0" w:space="0" w:color="auto"/>
                  </w:divBdr>
                </w:div>
                <w:div w:id="1776166045">
                  <w:marLeft w:val="640"/>
                  <w:marRight w:val="0"/>
                  <w:marTop w:val="0"/>
                  <w:marBottom w:val="0"/>
                  <w:divBdr>
                    <w:top w:val="none" w:sz="0" w:space="0" w:color="auto"/>
                    <w:left w:val="none" w:sz="0" w:space="0" w:color="auto"/>
                    <w:bottom w:val="none" w:sz="0" w:space="0" w:color="auto"/>
                    <w:right w:val="none" w:sz="0" w:space="0" w:color="auto"/>
                  </w:divBdr>
                </w:div>
                <w:div w:id="1860775474">
                  <w:marLeft w:val="640"/>
                  <w:marRight w:val="0"/>
                  <w:marTop w:val="0"/>
                  <w:marBottom w:val="0"/>
                  <w:divBdr>
                    <w:top w:val="none" w:sz="0" w:space="0" w:color="auto"/>
                    <w:left w:val="none" w:sz="0" w:space="0" w:color="auto"/>
                    <w:bottom w:val="none" w:sz="0" w:space="0" w:color="auto"/>
                    <w:right w:val="none" w:sz="0" w:space="0" w:color="auto"/>
                  </w:divBdr>
                </w:div>
                <w:div w:id="1885558127">
                  <w:marLeft w:val="640"/>
                  <w:marRight w:val="0"/>
                  <w:marTop w:val="0"/>
                  <w:marBottom w:val="0"/>
                  <w:divBdr>
                    <w:top w:val="none" w:sz="0" w:space="0" w:color="auto"/>
                    <w:left w:val="none" w:sz="0" w:space="0" w:color="auto"/>
                    <w:bottom w:val="none" w:sz="0" w:space="0" w:color="auto"/>
                    <w:right w:val="none" w:sz="0" w:space="0" w:color="auto"/>
                  </w:divBdr>
                </w:div>
                <w:div w:id="1922834425">
                  <w:marLeft w:val="640"/>
                  <w:marRight w:val="0"/>
                  <w:marTop w:val="0"/>
                  <w:marBottom w:val="0"/>
                  <w:divBdr>
                    <w:top w:val="none" w:sz="0" w:space="0" w:color="auto"/>
                    <w:left w:val="none" w:sz="0" w:space="0" w:color="auto"/>
                    <w:bottom w:val="none" w:sz="0" w:space="0" w:color="auto"/>
                    <w:right w:val="none" w:sz="0" w:space="0" w:color="auto"/>
                  </w:divBdr>
                </w:div>
                <w:div w:id="1931042663">
                  <w:marLeft w:val="640"/>
                  <w:marRight w:val="0"/>
                  <w:marTop w:val="0"/>
                  <w:marBottom w:val="0"/>
                  <w:divBdr>
                    <w:top w:val="none" w:sz="0" w:space="0" w:color="auto"/>
                    <w:left w:val="none" w:sz="0" w:space="0" w:color="auto"/>
                    <w:bottom w:val="none" w:sz="0" w:space="0" w:color="auto"/>
                    <w:right w:val="none" w:sz="0" w:space="0" w:color="auto"/>
                  </w:divBdr>
                </w:div>
                <w:div w:id="1955867841">
                  <w:marLeft w:val="640"/>
                  <w:marRight w:val="0"/>
                  <w:marTop w:val="0"/>
                  <w:marBottom w:val="0"/>
                  <w:divBdr>
                    <w:top w:val="none" w:sz="0" w:space="0" w:color="auto"/>
                    <w:left w:val="none" w:sz="0" w:space="0" w:color="auto"/>
                    <w:bottom w:val="none" w:sz="0" w:space="0" w:color="auto"/>
                    <w:right w:val="none" w:sz="0" w:space="0" w:color="auto"/>
                  </w:divBdr>
                </w:div>
                <w:div w:id="2021660212">
                  <w:marLeft w:val="640"/>
                  <w:marRight w:val="0"/>
                  <w:marTop w:val="0"/>
                  <w:marBottom w:val="0"/>
                  <w:divBdr>
                    <w:top w:val="none" w:sz="0" w:space="0" w:color="auto"/>
                    <w:left w:val="none" w:sz="0" w:space="0" w:color="auto"/>
                    <w:bottom w:val="none" w:sz="0" w:space="0" w:color="auto"/>
                    <w:right w:val="none" w:sz="0" w:space="0" w:color="auto"/>
                  </w:divBdr>
                </w:div>
                <w:div w:id="2055228701">
                  <w:marLeft w:val="640"/>
                  <w:marRight w:val="0"/>
                  <w:marTop w:val="0"/>
                  <w:marBottom w:val="0"/>
                  <w:divBdr>
                    <w:top w:val="none" w:sz="0" w:space="0" w:color="auto"/>
                    <w:left w:val="none" w:sz="0" w:space="0" w:color="auto"/>
                    <w:bottom w:val="none" w:sz="0" w:space="0" w:color="auto"/>
                    <w:right w:val="none" w:sz="0" w:space="0" w:color="auto"/>
                  </w:divBdr>
                </w:div>
                <w:div w:id="21362169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88360437">
          <w:marLeft w:val="640"/>
          <w:marRight w:val="0"/>
          <w:marTop w:val="0"/>
          <w:marBottom w:val="0"/>
          <w:divBdr>
            <w:top w:val="none" w:sz="0" w:space="0" w:color="auto"/>
            <w:left w:val="none" w:sz="0" w:space="0" w:color="auto"/>
            <w:bottom w:val="none" w:sz="0" w:space="0" w:color="auto"/>
            <w:right w:val="none" w:sz="0" w:space="0" w:color="auto"/>
          </w:divBdr>
        </w:div>
        <w:div w:id="1055856500">
          <w:marLeft w:val="640"/>
          <w:marRight w:val="0"/>
          <w:marTop w:val="0"/>
          <w:marBottom w:val="0"/>
          <w:divBdr>
            <w:top w:val="none" w:sz="0" w:space="0" w:color="auto"/>
            <w:left w:val="none" w:sz="0" w:space="0" w:color="auto"/>
            <w:bottom w:val="none" w:sz="0" w:space="0" w:color="auto"/>
            <w:right w:val="none" w:sz="0" w:space="0" w:color="auto"/>
          </w:divBdr>
        </w:div>
        <w:div w:id="1064524487">
          <w:marLeft w:val="640"/>
          <w:marRight w:val="0"/>
          <w:marTop w:val="0"/>
          <w:marBottom w:val="0"/>
          <w:divBdr>
            <w:top w:val="none" w:sz="0" w:space="0" w:color="auto"/>
            <w:left w:val="none" w:sz="0" w:space="0" w:color="auto"/>
            <w:bottom w:val="none" w:sz="0" w:space="0" w:color="auto"/>
            <w:right w:val="none" w:sz="0" w:space="0" w:color="auto"/>
          </w:divBdr>
        </w:div>
        <w:div w:id="1212301865">
          <w:marLeft w:val="640"/>
          <w:marRight w:val="0"/>
          <w:marTop w:val="0"/>
          <w:marBottom w:val="0"/>
          <w:divBdr>
            <w:top w:val="none" w:sz="0" w:space="0" w:color="auto"/>
            <w:left w:val="none" w:sz="0" w:space="0" w:color="auto"/>
            <w:bottom w:val="none" w:sz="0" w:space="0" w:color="auto"/>
            <w:right w:val="none" w:sz="0" w:space="0" w:color="auto"/>
          </w:divBdr>
        </w:div>
        <w:div w:id="1295134296">
          <w:marLeft w:val="640"/>
          <w:marRight w:val="0"/>
          <w:marTop w:val="0"/>
          <w:marBottom w:val="0"/>
          <w:divBdr>
            <w:top w:val="none" w:sz="0" w:space="0" w:color="auto"/>
            <w:left w:val="none" w:sz="0" w:space="0" w:color="auto"/>
            <w:bottom w:val="none" w:sz="0" w:space="0" w:color="auto"/>
            <w:right w:val="none" w:sz="0" w:space="0" w:color="auto"/>
          </w:divBdr>
        </w:div>
        <w:div w:id="1304506926">
          <w:marLeft w:val="640"/>
          <w:marRight w:val="0"/>
          <w:marTop w:val="0"/>
          <w:marBottom w:val="0"/>
          <w:divBdr>
            <w:top w:val="none" w:sz="0" w:space="0" w:color="auto"/>
            <w:left w:val="none" w:sz="0" w:space="0" w:color="auto"/>
            <w:bottom w:val="none" w:sz="0" w:space="0" w:color="auto"/>
            <w:right w:val="none" w:sz="0" w:space="0" w:color="auto"/>
          </w:divBdr>
        </w:div>
        <w:div w:id="1313174983">
          <w:marLeft w:val="640"/>
          <w:marRight w:val="0"/>
          <w:marTop w:val="0"/>
          <w:marBottom w:val="0"/>
          <w:divBdr>
            <w:top w:val="none" w:sz="0" w:space="0" w:color="auto"/>
            <w:left w:val="none" w:sz="0" w:space="0" w:color="auto"/>
            <w:bottom w:val="none" w:sz="0" w:space="0" w:color="auto"/>
            <w:right w:val="none" w:sz="0" w:space="0" w:color="auto"/>
          </w:divBdr>
        </w:div>
        <w:div w:id="1325478112">
          <w:marLeft w:val="640"/>
          <w:marRight w:val="0"/>
          <w:marTop w:val="0"/>
          <w:marBottom w:val="0"/>
          <w:divBdr>
            <w:top w:val="none" w:sz="0" w:space="0" w:color="auto"/>
            <w:left w:val="none" w:sz="0" w:space="0" w:color="auto"/>
            <w:bottom w:val="none" w:sz="0" w:space="0" w:color="auto"/>
            <w:right w:val="none" w:sz="0" w:space="0" w:color="auto"/>
          </w:divBdr>
        </w:div>
        <w:div w:id="1403992383">
          <w:marLeft w:val="640"/>
          <w:marRight w:val="0"/>
          <w:marTop w:val="0"/>
          <w:marBottom w:val="0"/>
          <w:divBdr>
            <w:top w:val="none" w:sz="0" w:space="0" w:color="auto"/>
            <w:left w:val="none" w:sz="0" w:space="0" w:color="auto"/>
            <w:bottom w:val="none" w:sz="0" w:space="0" w:color="auto"/>
            <w:right w:val="none" w:sz="0" w:space="0" w:color="auto"/>
          </w:divBdr>
        </w:div>
        <w:div w:id="1435782420">
          <w:marLeft w:val="640"/>
          <w:marRight w:val="0"/>
          <w:marTop w:val="0"/>
          <w:marBottom w:val="0"/>
          <w:divBdr>
            <w:top w:val="none" w:sz="0" w:space="0" w:color="auto"/>
            <w:left w:val="none" w:sz="0" w:space="0" w:color="auto"/>
            <w:bottom w:val="none" w:sz="0" w:space="0" w:color="auto"/>
            <w:right w:val="none" w:sz="0" w:space="0" w:color="auto"/>
          </w:divBdr>
        </w:div>
        <w:div w:id="1441299776">
          <w:marLeft w:val="640"/>
          <w:marRight w:val="0"/>
          <w:marTop w:val="0"/>
          <w:marBottom w:val="0"/>
          <w:divBdr>
            <w:top w:val="none" w:sz="0" w:space="0" w:color="auto"/>
            <w:left w:val="none" w:sz="0" w:space="0" w:color="auto"/>
            <w:bottom w:val="none" w:sz="0" w:space="0" w:color="auto"/>
            <w:right w:val="none" w:sz="0" w:space="0" w:color="auto"/>
          </w:divBdr>
        </w:div>
        <w:div w:id="1458330932">
          <w:marLeft w:val="640"/>
          <w:marRight w:val="0"/>
          <w:marTop w:val="0"/>
          <w:marBottom w:val="0"/>
          <w:divBdr>
            <w:top w:val="none" w:sz="0" w:space="0" w:color="auto"/>
            <w:left w:val="none" w:sz="0" w:space="0" w:color="auto"/>
            <w:bottom w:val="none" w:sz="0" w:space="0" w:color="auto"/>
            <w:right w:val="none" w:sz="0" w:space="0" w:color="auto"/>
          </w:divBdr>
        </w:div>
        <w:div w:id="1632831435">
          <w:marLeft w:val="640"/>
          <w:marRight w:val="0"/>
          <w:marTop w:val="0"/>
          <w:marBottom w:val="0"/>
          <w:divBdr>
            <w:top w:val="none" w:sz="0" w:space="0" w:color="auto"/>
            <w:left w:val="none" w:sz="0" w:space="0" w:color="auto"/>
            <w:bottom w:val="none" w:sz="0" w:space="0" w:color="auto"/>
            <w:right w:val="none" w:sz="0" w:space="0" w:color="auto"/>
          </w:divBdr>
        </w:div>
        <w:div w:id="1646814118">
          <w:marLeft w:val="640"/>
          <w:marRight w:val="0"/>
          <w:marTop w:val="0"/>
          <w:marBottom w:val="0"/>
          <w:divBdr>
            <w:top w:val="none" w:sz="0" w:space="0" w:color="auto"/>
            <w:left w:val="none" w:sz="0" w:space="0" w:color="auto"/>
            <w:bottom w:val="none" w:sz="0" w:space="0" w:color="auto"/>
            <w:right w:val="none" w:sz="0" w:space="0" w:color="auto"/>
          </w:divBdr>
        </w:div>
        <w:div w:id="1648977382">
          <w:marLeft w:val="640"/>
          <w:marRight w:val="0"/>
          <w:marTop w:val="0"/>
          <w:marBottom w:val="0"/>
          <w:divBdr>
            <w:top w:val="none" w:sz="0" w:space="0" w:color="auto"/>
            <w:left w:val="none" w:sz="0" w:space="0" w:color="auto"/>
            <w:bottom w:val="none" w:sz="0" w:space="0" w:color="auto"/>
            <w:right w:val="none" w:sz="0" w:space="0" w:color="auto"/>
          </w:divBdr>
        </w:div>
        <w:div w:id="1651709710">
          <w:marLeft w:val="640"/>
          <w:marRight w:val="0"/>
          <w:marTop w:val="0"/>
          <w:marBottom w:val="0"/>
          <w:divBdr>
            <w:top w:val="none" w:sz="0" w:space="0" w:color="auto"/>
            <w:left w:val="none" w:sz="0" w:space="0" w:color="auto"/>
            <w:bottom w:val="none" w:sz="0" w:space="0" w:color="auto"/>
            <w:right w:val="none" w:sz="0" w:space="0" w:color="auto"/>
          </w:divBdr>
        </w:div>
        <w:div w:id="1796873947">
          <w:marLeft w:val="640"/>
          <w:marRight w:val="0"/>
          <w:marTop w:val="0"/>
          <w:marBottom w:val="0"/>
          <w:divBdr>
            <w:top w:val="none" w:sz="0" w:space="0" w:color="auto"/>
            <w:left w:val="none" w:sz="0" w:space="0" w:color="auto"/>
            <w:bottom w:val="none" w:sz="0" w:space="0" w:color="auto"/>
            <w:right w:val="none" w:sz="0" w:space="0" w:color="auto"/>
          </w:divBdr>
        </w:div>
        <w:div w:id="1816489211">
          <w:marLeft w:val="640"/>
          <w:marRight w:val="0"/>
          <w:marTop w:val="0"/>
          <w:marBottom w:val="0"/>
          <w:divBdr>
            <w:top w:val="none" w:sz="0" w:space="0" w:color="auto"/>
            <w:left w:val="none" w:sz="0" w:space="0" w:color="auto"/>
            <w:bottom w:val="none" w:sz="0" w:space="0" w:color="auto"/>
            <w:right w:val="none" w:sz="0" w:space="0" w:color="auto"/>
          </w:divBdr>
        </w:div>
        <w:div w:id="1920482425">
          <w:marLeft w:val="640"/>
          <w:marRight w:val="0"/>
          <w:marTop w:val="0"/>
          <w:marBottom w:val="0"/>
          <w:divBdr>
            <w:top w:val="none" w:sz="0" w:space="0" w:color="auto"/>
            <w:left w:val="none" w:sz="0" w:space="0" w:color="auto"/>
            <w:bottom w:val="none" w:sz="0" w:space="0" w:color="auto"/>
            <w:right w:val="none" w:sz="0" w:space="0" w:color="auto"/>
          </w:divBdr>
        </w:div>
        <w:div w:id="1933008460">
          <w:marLeft w:val="640"/>
          <w:marRight w:val="0"/>
          <w:marTop w:val="0"/>
          <w:marBottom w:val="0"/>
          <w:divBdr>
            <w:top w:val="none" w:sz="0" w:space="0" w:color="auto"/>
            <w:left w:val="none" w:sz="0" w:space="0" w:color="auto"/>
            <w:bottom w:val="none" w:sz="0" w:space="0" w:color="auto"/>
            <w:right w:val="none" w:sz="0" w:space="0" w:color="auto"/>
          </w:divBdr>
        </w:div>
        <w:div w:id="1975720743">
          <w:marLeft w:val="640"/>
          <w:marRight w:val="0"/>
          <w:marTop w:val="0"/>
          <w:marBottom w:val="0"/>
          <w:divBdr>
            <w:top w:val="none" w:sz="0" w:space="0" w:color="auto"/>
            <w:left w:val="none" w:sz="0" w:space="0" w:color="auto"/>
            <w:bottom w:val="none" w:sz="0" w:space="0" w:color="auto"/>
            <w:right w:val="none" w:sz="0" w:space="0" w:color="auto"/>
          </w:divBdr>
        </w:div>
        <w:div w:id="2003123301">
          <w:marLeft w:val="640"/>
          <w:marRight w:val="0"/>
          <w:marTop w:val="0"/>
          <w:marBottom w:val="0"/>
          <w:divBdr>
            <w:top w:val="none" w:sz="0" w:space="0" w:color="auto"/>
            <w:left w:val="none" w:sz="0" w:space="0" w:color="auto"/>
            <w:bottom w:val="none" w:sz="0" w:space="0" w:color="auto"/>
            <w:right w:val="none" w:sz="0" w:space="0" w:color="auto"/>
          </w:divBdr>
        </w:div>
        <w:div w:id="2033336208">
          <w:marLeft w:val="640"/>
          <w:marRight w:val="0"/>
          <w:marTop w:val="0"/>
          <w:marBottom w:val="0"/>
          <w:divBdr>
            <w:top w:val="none" w:sz="0" w:space="0" w:color="auto"/>
            <w:left w:val="none" w:sz="0" w:space="0" w:color="auto"/>
            <w:bottom w:val="none" w:sz="0" w:space="0" w:color="auto"/>
            <w:right w:val="none" w:sz="0" w:space="0" w:color="auto"/>
          </w:divBdr>
        </w:div>
      </w:divsChild>
    </w:div>
    <w:div w:id="337196754">
      <w:bodyDiv w:val="1"/>
      <w:marLeft w:val="0"/>
      <w:marRight w:val="0"/>
      <w:marTop w:val="0"/>
      <w:marBottom w:val="0"/>
      <w:divBdr>
        <w:top w:val="none" w:sz="0" w:space="0" w:color="auto"/>
        <w:left w:val="none" w:sz="0" w:space="0" w:color="auto"/>
        <w:bottom w:val="none" w:sz="0" w:space="0" w:color="auto"/>
        <w:right w:val="none" w:sz="0" w:space="0" w:color="auto"/>
      </w:divBdr>
      <w:divsChild>
        <w:div w:id="183442956">
          <w:marLeft w:val="640"/>
          <w:marRight w:val="0"/>
          <w:marTop w:val="0"/>
          <w:marBottom w:val="0"/>
          <w:divBdr>
            <w:top w:val="none" w:sz="0" w:space="0" w:color="auto"/>
            <w:left w:val="none" w:sz="0" w:space="0" w:color="auto"/>
            <w:bottom w:val="none" w:sz="0" w:space="0" w:color="auto"/>
            <w:right w:val="none" w:sz="0" w:space="0" w:color="auto"/>
          </w:divBdr>
        </w:div>
        <w:div w:id="247808619">
          <w:marLeft w:val="640"/>
          <w:marRight w:val="0"/>
          <w:marTop w:val="0"/>
          <w:marBottom w:val="0"/>
          <w:divBdr>
            <w:top w:val="none" w:sz="0" w:space="0" w:color="auto"/>
            <w:left w:val="none" w:sz="0" w:space="0" w:color="auto"/>
            <w:bottom w:val="none" w:sz="0" w:space="0" w:color="auto"/>
            <w:right w:val="none" w:sz="0" w:space="0" w:color="auto"/>
          </w:divBdr>
        </w:div>
        <w:div w:id="277763095">
          <w:marLeft w:val="640"/>
          <w:marRight w:val="0"/>
          <w:marTop w:val="0"/>
          <w:marBottom w:val="0"/>
          <w:divBdr>
            <w:top w:val="none" w:sz="0" w:space="0" w:color="auto"/>
            <w:left w:val="none" w:sz="0" w:space="0" w:color="auto"/>
            <w:bottom w:val="none" w:sz="0" w:space="0" w:color="auto"/>
            <w:right w:val="none" w:sz="0" w:space="0" w:color="auto"/>
          </w:divBdr>
        </w:div>
        <w:div w:id="325549815">
          <w:marLeft w:val="640"/>
          <w:marRight w:val="0"/>
          <w:marTop w:val="0"/>
          <w:marBottom w:val="0"/>
          <w:divBdr>
            <w:top w:val="none" w:sz="0" w:space="0" w:color="auto"/>
            <w:left w:val="none" w:sz="0" w:space="0" w:color="auto"/>
            <w:bottom w:val="none" w:sz="0" w:space="0" w:color="auto"/>
            <w:right w:val="none" w:sz="0" w:space="0" w:color="auto"/>
          </w:divBdr>
        </w:div>
        <w:div w:id="326514603">
          <w:marLeft w:val="640"/>
          <w:marRight w:val="0"/>
          <w:marTop w:val="0"/>
          <w:marBottom w:val="0"/>
          <w:divBdr>
            <w:top w:val="none" w:sz="0" w:space="0" w:color="auto"/>
            <w:left w:val="none" w:sz="0" w:space="0" w:color="auto"/>
            <w:bottom w:val="none" w:sz="0" w:space="0" w:color="auto"/>
            <w:right w:val="none" w:sz="0" w:space="0" w:color="auto"/>
          </w:divBdr>
        </w:div>
        <w:div w:id="343555251">
          <w:marLeft w:val="640"/>
          <w:marRight w:val="0"/>
          <w:marTop w:val="0"/>
          <w:marBottom w:val="0"/>
          <w:divBdr>
            <w:top w:val="none" w:sz="0" w:space="0" w:color="auto"/>
            <w:left w:val="none" w:sz="0" w:space="0" w:color="auto"/>
            <w:bottom w:val="none" w:sz="0" w:space="0" w:color="auto"/>
            <w:right w:val="none" w:sz="0" w:space="0" w:color="auto"/>
          </w:divBdr>
        </w:div>
        <w:div w:id="498352499">
          <w:marLeft w:val="640"/>
          <w:marRight w:val="0"/>
          <w:marTop w:val="0"/>
          <w:marBottom w:val="0"/>
          <w:divBdr>
            <w:top w:val="none" w:sz="0" w:space="0" w:color="auto"/>
            <w:left w:val="none" w:sz="0" w:space="0" w:color="auto"/>
            <w:bottom w:val="none" w:sz="0" w:space="0" w:color="auto"/>
            <w:right w:val="none" w:sz="0" w:space="0" w:color="auto"/>
          </w:divBdr>
        </w:div>
        <w:div w:id="569538651">
          <w:marLeft w:val="640"/>
          <w:marRight w:val="0"/>
          <w:marTop w:val="0"/>
          <w:marBottom w:val="0"/>
          <w:divBdr>
            <w:top w:val="none" w:sz="0" w:space="0" w:color="auto"/>
            <w:left w:val="none" w:sz="0" w:space="0" w:color="auto"/>
            <w:bottom w:val="none" w:sz="0" w:space="0" w:color="auto"/>
            <w:right w:val="none" w:sz="0" w:space="0" w:color="auto"/>
          </w:divBdr>
        </w:div>
        <w:div w:id="642931656">
          <w:marLeft w:val="640"/>
          <w:marRight w:val="0"/>
          <w:marTop w:val="0"/>
          <w:marBottom w:val="0"/>
          <w:divBdr>
            <w:top w:val="none" w:sz="0" w:space="0" w:color="auto"/>
            <w:left w:val="none" w:sz="0" w:space="0" w:color="auto"/>
            <w:bottom w:val="none" w:sz="0" w:space="0" w:color="auto"/>
            <w:right w:val="none" w:sz="0" w:space="0" w:color="auto"/>
          </w:divBdr>
        </w:div>
        <w:div w:id="657539594">
          <w:marLeft w:val="640"/>
          <w:marRight w:val="0"/>
          <w:marTop w:val="0"/>
          <w:marBottom w:val="0"/>
          <w:divBdr>
            <w:top w:val="none" w:sz="0" w:space="0" w:color="auto"/>
            <w:left w:val="none" w:sz="0" w:space="0" w:color="auto"/>
            <w:bottom w:val="none" w:sz="0" w:space="0" w:color="auto"/>
            <w:right w:val="none" w:sz="0" w:space="0" w:color="auto"/>
          </w:divBdr>
        </w:div>
        <w:div w:id="696586216">
          <w:marLeft w:val="640"/>
          <w:marRight w:val="0"/>
          <w:marTop w:val="0"/>
          <w:marBottom w:val="0"/>
          <w:divBdr>
            <w:top w:val="none" w:sz="0" w:space="0" w:color="auto"/>
            <w:left w:val="none" w:sz="0" w:space="0" w:color="auto"/>
            <w:bottom w:val="none" w:sz="0" w:space="0" w:color="auto"/>
            <w:right w:val="none" w:sz="0" w:space="0" w:color="auto"/>
          </w:divBdr>
        </w:div>
        <w:div w:id="841316834">
          <w:marLeft w:val="640"/>
          <w:marRight w:val="0"/>
          <w:marTop w:val="0"/>
          <w:marBottom w:val="0"/>
          <w:divBdr>
            <w:top w:val="none" w:sz="0" w:space="0" w:color="auto"/>
            <w:left w:val="none" w:sz="0" w:space="0" w:color="auto"/>
            <w:bottom w:val="none" w:sz="0" w:space="0" w:color="auto"/>
            <w:right w:val="none" w:sz="0" w:space="0" w:color="auto"/>
          </w:divBdr>
        </w:div>
        <w:div w:id="884946853">
          <w:marLeft w:val="640"/>
          <w:marRight w:val="0"/>
          <w:marTop w:val="0"/>
          <w:marBottom w:val="0"/>
          <w:divBdr>
            <w:top w:val="none" w:sz="0" w:space="0" w:color="auto"/>
            <w:left w:val="none" w:sz="0" w:space="0" w:color="auto"/>
            <w:bottom w:val="none" w:sz="0" w:space="0" w:color="auto"/>
            <w:right w:val="none" w:sz="0" w:space="0" w:color="auto"/>
          </w:divBdr>
        </w:div>
        <w:div w:id="1079518875">
          <w:marLeft w:val="640"/>
          <w:marRight w:val="0"/>
          <w:marTop w:val="0"/>
          <w:marBottom w:val="0"/>
          <w:divBdr>
            <w:top w:val="none" w:sz="0" w:space="0" w:color="auto"/>
            <w:left w:val="none" w:sz="0" w:space="0" w:color="auto"/>
            <w:bottom w:val="none" w:sz="0" w:space="0" w:color="auto"/>
            <w:right w:val="none" w:sz="0" w:space="0" w:color="auto"/>
          </w:divBdr>
        </w:div>
        <w:div w:id="1195575109">
          <w:marLeft w:val="640"/>
          <w:marRight w:val="0"/>
          <w:marTop w:val="0"/>
          <w:marBottom w:val="0"/>
          <w:divBdr>
            <w:top w:val="none" w:sz="0" w:space="0" w:color="auto"/>
            <w:left w:val="none" w:sz="0" w:space="0" w:color="auto"/>
            <w:bottom w:val="none" w:sz="0" w:space="0" w:color="auto"/>
            <w:right w:val="none" w:sz="0" w:space="0" w:color="auto"/>
          </w:divBdr>
        </w:div>
        <w:div w:id="1323461585">
          <w:marLeft w:val="640"/>
          <w:marRight w:val="0"/>
          <w:marTop w:val="0"/>
          <w:marBottom w:val="0"/>
          <w:divBdr>
            <w:top w:val="none" w:sz="0" w:space="0" w:color="auto"/>
            <w:left w:val="none" w:sz="0" w:space="0" w:color="auto"/>
            <w:bottom w:val="none" w:sz="0" w:space="0" w:color="auto"/>
            <w:right w:val="none" w:sz="0" w:space="0" w:color="auto"/>
          </w:divBdr>
        </w:div>
        <w:div w:id="1353647121">
          <w:marLeft w:val="640"/>
          <w:marRight w:val="0"/>
          <w:marTop w:val="0"/>
          <w:marBottom w:val="0"/>
          <w:divBdr>
            <w:top w:val="none" w:sz="0" w:space="0" w:color="auto"/>
            <w:left w:val="none" w:sz="0" w:space="0" w:color="auto"/>
            <w:bottom w:val="none" w:sz="0" w:space="0" w:color="auto"/>
            <w:right w:val="none" w:sz="0" w:space="0" w:color="auto"/>
          </w:divBdr>
        </w:div>
        <w:div w:id="1380281592">
          <w:marLeft w:val="640"/>
          <w:marRight w:val="0"/>
          <w:marTop w:val="0"/>
          <w:marBottom w:val="0"/>
          <w:divBdr>
            <w:top w:val="none" w:sz="0" w:space="0" w:color="auto"/>
            <w:left w:val="none" w:sz="0" w:space="0" w:color="auto"/>
            <w:bottom w:val="none" w:sz="0" w:space="0" w:color="auto"/>
            <w:right w:val="none" w:sz="0" w:space="0" w:color="auto"/>
          </w:divBdr>
        </w:div>
        <w:div w:id="1526476067">
          <w:marLeft w:val="640"/>
          <w:marRight w:val="0"/>
          <w:marTop w:val="0"/>
          <w:marBottom w:val="0"/>
          <w:divBdr>
            <w:top w:val="none" w:sz="0" w:space="0" w:color="auto"/>
            <w:left w:val="none" w:sz="0" w:space="0" w:color="auto"/>
            <w:bottom w:val="none" w:sz="0" w:space="0" w:color="auto"/>
            <w:right w:val="none" w:sz="0" w:space="0" w:color="auto"/>
          </w:divBdr>
        </w:div>
        <w:div w:id="1559902730">
          <w:marLeft w:val="640"/>
          <w:marRight w:val="0"/>
          <w:marTop w:val="0"/>
          <w:marBottom w:val="0"/>
          <w:divBdr>
            <w:top w:val="none" w:sz="0" w:space="0" w:color="auto"/>
            <w:left w:val="none" w:sz="0" w:space="0" w:color="auto"/>
            <w:bottom w:val="none" w:sz="0" w:space="0" w:color="auto"/>
            <w:right w:val="none" w:sz="0" w:space="0" w:color="auto"/>
          </w:divBdr>
        </w:div>
        <w:div w:id="1740247803">
          <w:marLeft w:val="640"/>
          <w:marRight w:val="0"/>
          <w:marTop w:val="0"/>
          <w:marBottom w:val="0"/>
          <w:divBdr>
            <w:top w:val="none" w:sz="0" w:space="0" w:color="auto"/>
            <w:left w:val="none" w:sz="0" w:space="0" w:color="auto"/>
            <w:bottom w:val="none" w:sz="0" w:space="0" w:color="auto"/>
            <w:right w:val="none" w:sz="0" w:space="0" w:color="auto"/>
          </w:divBdr>
        </w:div>
        <w:div w:id="1897665420">
          <w:marLeft w:val="640"/>
          <w:marRight w:val="0"/>
          <w:marTop w:val="0"/>
          <w:marBottom w:val="0"/>
          <w:divBdr>
            <w:top w:val="none" w:sz="0" w:space="0" w:color="auto"/>
            <w:left w:val="none" w:sz="0" w:space="0" w:color="auto"/>
            <w:bottom w:val="none" w:sz="0" w:space="0" w:color="auto"/>
            <w:right w:val="none" w:sz="0" w:space="0" w:color="auto"/>
          </w:divBdr>
        </w:div>
        <w:div w:id="1946308167">
          <w:marLeft w:val="640"/>
          <w:marRight w:val="0"/>
          <w:marTop w:val="0"/>
          <w:marBottom w:val="0"/>
          <w:divBdr>
            <w:top w:val="none" w:sz="0" w:space="0" w:color="auto"/>
            <w:left w:val="none" w:sz="0" w:space="0" w:color="auto"/>
            <w:bottom w:val="none" w:sz="0" w:space="0" w:color="auto"/>
            <w:right w:val="none" w:sz="0" w:space="0" w:color="auto"/>
          </w:divBdr>
        </w:div>
      </w:divsChild>
    </w:div>
    <w:div w:id="363529054">
      <w:bodyDiv w:val="1"/>
      <w:marLeft w:val="0"/>
      <w:marRight w:val="0"/>
      <w:marTop w:val="0"/>
      <w:marBottom w:val="0"/>
      <w:divBdr>
        <w:top w:val="none" w:sz="0" w:space="0" w:color="auto"/>
        <w:left w:val="none" w:sz="0" w:space="0" w:color="auto"/>
        <w:bottom w:val="none" w:sz="0" w:space="0" w:color="auto"/>
        <w:right w:val="none" w:sz="0" w:space="0" w:color="auto"/>
      </w:divBdr>
      <w:divsChild>
        <w:div w:id="68620997">
          <w:marLeft w:val="640"/>
          <w:marRight w:val="0"/>
          <w:marTop w:val="0"/>
          <w:marBottom w:val="0"/>
          <w:divBdr>
            <w:top w:val="none" w:sz="0" w:space="0" w:color="auto"/>
            <w:left w:val="none" w:sz="0" w:space="0" w:color="auto"/>
            <w:bottom w:val="none" w:sz="0" w:space="0" w:color="auto"/>
            <w:right w:val="none" w:sz="0" w:space="0" w:color="auto"/>
          </w:divBdr>
        </w:div>
        <w:div w:id="139614355">
          <w:marLeft w:val="640"/>
          <w:marRight w:val="0"/>
          <w:marTop w:val="0"/>
          <w:marBottom w:val="0"/>
          <w:divBdr>
            <w:top w:val="none" w:sz="0" w:space="0" w:color="auto"/>
            <w:left w:val="none" w:sz="0" w:space="0" w:color="auto"/>
            <w:bottom w:val="none" w:sz="0" w:space="0" w:color="auto"/>
            <w:right w:val="none" w:sz="0" w:space="0" w:color="auto"/>
          </w:divBdr>
        </w:div>
        <w:div w:id="186524621">
          <w:marLeft w:val="640"/>
          <w:marRight w:val="0"/>
          <w:marTop w:val="0"/>
          <w:marBottom w:val="0"/>
          <w:divBdr>
            <w:top w:val="none" w:sz="0" w:space="0" w:color="auto"/>
            <w:left w:val="none" w:sz="0" w:space="0" w:color="auto"/>
            <w:bottom w:val="none" w:sz="0" w:space="0" w:color="auto"/>
            <w:right w:val="none" w:sz="0" w:space="0" w:color="auto"/>
          </w:divBdr>
        </w:div>
        <w:div w:id="219094066">
          <w:marLeft w:val="640"/>
          <w:marRight w:val="0"/>
          <w:marTop w:val="0"/>
          <w:marBottom w:val="0"/>
          <w:divBdr>
            <w:top w:val="none" w:sz="0" w:space="0" w:color="auto"/>
            <w:left w:val="none" w:sz="0" w:space="0" w:color="auto"/>
            <w:bottom w:val="none" w:sz="0" w:space="0" w:color="auto"/>
            <w:right w:val="none" w:sz="0" w:space="0" w:color="auto"/>
          </w:divBdr>
        </w:div>
        <w:div w:id="279729130">
          <w:marLeft w:val="640"/>
          <w:marRight w:val="0"/>
          <w:marTop w:val="0"/>
          <w:marBottom w:val="0"/>
          <w:divBdr>
            <w:top w:val="none" w:sz="0" w:space="0" w:color="auto"/>
            <w:left w:val="none" w:sz="0" w:space="0" w:color="auto"/>
            <w:bottom w:val="none" w:sz="0" w:space="0" w:color="auto"/>
            <w:right w:val="none" w:sz="0" w:space="0" w:color="auto"/>
          </w:divBdr>
        </w:div>
        <w:div w:id="313687378">
          <w:marLeft w:val="640"/>
          <w:marRight w:val="0"/>
          <w:marTop w:val="0"/>
          <w:marBottom w:val="0"/>
          <w:divBdr>
            <w:top w:val="none" w:sz="0" w:space="0" w:color="auto"/>
            <w:left w:val="none" w:sz="0" w:space="0" w:color="auto"/>
            <w:bottom w:val="none" w:sz="0" w:space="0" w:color="auto"/>
            <w:right w:val="none" w:sz="0" w:space="0" w:color="auto"/>
          </w:divBdr>
        </w:div>
        <w:div w:id="393940154">
          <w:marLeft w:val="640"/>
          <w:marRight w:val="0"/>
          <w:marTop w:val="0"/>
          <w:marBottom w:val="0"/>
          <w:divBdr>
            <w:top w:val="none" w:sz="0" w:space="0" w:color="auto"/>
            <w:left w:val="none" w:sz="0" w:space="0" w:color="auto"/>
            <w:bottom w:val="none" w:sz="0" w:space="0" w:color="auto"/>
            <w:right w:val="none" w:sz="0" w:space="0" w:color="auto"/>
          </w:divBdr>
        </w:div>
        <w:div w:id="441992994">
          <w:marLeft w:val="640"/>
          <w:marRight w:val="0"/>
          <w:marTop w:val="0"/>
          <w:marBottom w:val="0"/>
          <w:divBdr>
            <w:top w:val="none" w:sz="0" w:space="0" w:color="auto"/>
            <w:left w:val="none" w:sz="0" w:space="0" w:color="auto"/>
            <w:bottom w:val="none" w:sz="0" w:space="0" w:color="auto"/>
            <w:right w:val="none" w:sz="0" w:space="0" w:color="auto"/>
          </w:divBdr>
        </w:div>
        <w:div w:id="463541103">
          <w:marLeft w:val="640"/>
          <w:marRight w:val="0"/>
          <w:marTop w:val="0"/>
          <w:marBottom w:val="0"/>
          <w:divBdr>
            <w:top w:val="none" w:sz="0" w:space="0" w:color="auto"/>
            <w:left w:val="none" w:sz="0" w:space="0" w:color="auto"/>
            <w:bottom w:val="none" w:sz="0" w:space="0" w:color="auto"/>
            <w:right w:val="none" w:sz="0" w:space="0" w:color="auto"/>
          </w:divBdr>
        </w:div>
        <w:div w:id="495071473">
          <w:marLeft w:val="640"/>
          <w:marRight w:val="0"/>
          <w:marTop w:val="0"/>
          <w:marBottom w:val="0"/>
          <w:divBdr>
            <w:top w:val="none" w:sz="0" w:space="0" w:color="auto"/>
            <w:left w:val="none" w:sz="0" w:space="0" w:color="auto"/>
            <w:bottom w:val="none" w:sz="0" w:space="0" w:color="auto"/>
            <w:right w:val="none" w:sz="0" w:space="0" w:color="auto"/>
          </w:divBdr>
        </w:div>
        <w:div w:id="495457263">
          <w:marLeft w:val="640"/>
          <w:marRight w:val="0"/>
          <w:marTop w:val="0"/>
          <w:marBottom w:val="0"/>
          <w:divBdr>
            <w:top w:val="none" w:sz="0" w:space="0" w:color="auto"/>
            <w:left w:val="none" w:sz="0" w:space="0" w:color="auto"/>
            <w:bottom w:val="none" w:sz="0" w:space="0" w:color="auto"/>
            <w:right w:val="none" w:sz="0" w:space="0" w:color="auto"/>
          </w:divBdr>
        </w:div>
        <w:div w:id="507523239">
          <w:marLeft w:val="640"/>
          <w:marRight w:val="0"/>
          <w:marTop w:val="0"/>
          <w:marBottom w:val="0"/>
          <w:divBdr>
            <w:top w:val="none" w:sz="0" w:space="0" w:color="auto"/>
            <w:left w:val="none" w:sz="0" w:space="0" w:color="auto"/>
            <w:bottom w:val="none" w:sz="0" w:space="0" w:color="auto"/>
            <w:right w:val="none" w:sz="0" w:space="0" w:color="auto"/>
          </w:divBdr>
        </w:div>
        <w:div w:id="603461424">
          <w:marLeft w:val="640"/>
          <w:marRight w:val="0"/>
          <w:marTop w:val="0"/>
          <w:marBottom w:val="0"/>
          <w:divBdr>
            <w:top w:val="none" w:sz="0" w:space="0" w:color="auto"/>
            <w:left w:val="none" w:sz="0" w:space="0" w:color="auto"/>
            <w:bottom w:val="none" w:sz="0" w:space="0" w:color="auto"/>
            <w:right w:val="none" w:sz="0" w:space="0" w:color="auto"/>
          </w:divBdr>
        </w:div>
        <w:div w:id="648292147">
          <w:marLeft w:val="640"/>
          <w:marRight w:val="0"/>
          <w:marTop w:val="0"/>
          <w:marBottom w:val="0"/>
          <w:divBdr>
            <w:top w:val="none" w:sz="0" w:space="0" w:color="auto"/>
            <w:left w:val="none" w:sz="0" w:space="0" w:color="auto"/>
            <w:bottom w:val="none" w:sz="0" w:space="0" w:color="auto"/>
            <w:right w:val="none" w:sz="0" w:space="0" w:color="auto"/>
          </w:divBdr>
        </w:div>
        <w:div w:id="702554332">
          <w:marLeft w:val="640"/>
          <w:marRight w:val="0"/>
          <w:marTop w:val="0"/>
          <w:marBottom w:val="0"/>
          <w:divBdr>
            <w:top w:val="none" w:sz="0" w:space="0" w:color="auto"/>
            <w:left w:val="none" w:sz="0" w:space="0" w:color="auto"/>
            <w:bottom w:val="none" w:sz="0" w:space="0" w:color="auto"/>
            <w:right w:val="none" w:sz="0" w:space="0" w:color="auto"/>
          </w:divBdr>
        </w:div>
        <w:div w:id="738945145">
          <w:marLeft w:val="640"/>
          <w:marRight w:val="0"/>
          <w:marTop w:val="0"/>
          <w:marBottom w:val="0"/>
          <w:divBdr>
            <w:top w:val="none" w:sz="0" w:space="0" w:color="auto"/>
            <w:left w:val="none" w:sz="0" w:space="0" w:color="auto"/>
            <w:bottom w:val="none" w:sz="0" w:space="0" w:color="auto"/>
            <w:right w:val="none" w:sz="0" w:space="0" w:color="auto"/>
          </w:divBdr>
        </w:div>
        <w:div w:id="739837434">
          <w:marLeft w:val="640"/>
          <w:marRight w:val="0"/>
          <w:marTop w:val="0"/>
          <w:marBottom w:val="0"/>
          <w:divBdr>
            <w:top w:val="none" w:sz="0" w:space="0" w:color="auto"/>
            <w:left w:val="none" w:sz="0" w:space="0" w:color="auto"/>
            <w:bottom w:val="none" w:sz="0" w:space="0" w:color="auto"/>
            <w:right w:val="none" w:sz="0" w:space="0" w:color="auto"/>
          </w:divBdr>
        </w:div>
        <w:div w:id="797066629">
          <w:marLeft w:val="640"/>
          <w:marRight w:val="0"/>
          <w:marTop w:val="0"/>
          <w:marBottom w:val="0"/>
          <w:divBdr>
            <w:top w:val="none" w:sz="0" w:space="0" w:color="auto"/>
            <w:left w:val="none" w:sz="0" w:space="0" w:color="auto"/>
            <w:bottom w:val="none" w:sz="0" w:space="0" w:color="auto"/>
            <w:right w:val="none" w:sz="0" w:space="0" w:color="auto"/>
          </w:divBdr>
        </w:div>
        <w:div w:id="798260238">
          <w:marLeft w:val="640"/>
          <w:marRight w:val="0"/>
          <w:marTop w:val="0"/>
          <w:marBottom w:val="0"/>
          <w:divBdr>
            <w:top w:val="none" w:sz="0" w:space="0" w:color="auto"/>
            <w:left w:val="none" w:sz="0" w:space="0" w:color="auto"/>
            <w:bottom w:val="none" w:sz="0" w:space="0" w:color="auto"/>
            <w:right w:val="none" w:sz="0" w:space="0" w:color="auto"/>
          </w:divBdr>
        </w:div>
        <w:div w:id="839733741">
          <w:marLeft w:val="640"/>
          <w:marRight w:val="0"/>
          <w:marTop w:val="0"/>
          <w:marBottom w:val="0"/>
          <w:divBdr>
            <w:top w:val="none" w:sz="0" w:space="0" w:color="auto"/>
            <w:left w:val="none" w:sz="0" w:space="0" w:color="auto"/>
            <w:bottom w:val="none" w:sz="0" w:space="0" w:color="auto"/>
            <w:right w:val="none" w:sz="0" w:space="0" w:color="auto"/>
          </w:divBdr>
        </w:div>
        <w:div w:id="983044330">
          <w:marLeft w:val="640"/>
          <w:marRight w:val="0"/>
          <w:marTop w:val="0"/>
          <w:marBottom w:val="0"/>
          <w:divBdr>
            <w:top w:val="none" w:sz="0" w:space="0" w:color="auto"/>
            <w:left w:val="none" w:sz="0" w:space="0" w:color="auto"/>
            <w:bottom w:val="none" w:sz="0" w:space="0" w:color="auto"/>
            <w:right w:val="none" w:sz="0" w:space="0" w:color="auto"/>
          </w:divBdr>
        </w:div>
        <w:div w:id="1170488176">
          <w:marLeft w:val="640"/>
          <w:marRight w:val="0"/>
          <w:marTop w:val="0"/>
          <w:marBottom w:val="0"/>
          <w:divBdr>
            <w:top w:val="none" w:sz="0" w:space="0" w:color="auto"/>
            <w:left w:val="none" w:sz="0" w:space="0" w:color="auto"/>
            <w:bottom w:val="none" w:sz="0" w:space="0" w:color="auto"/>
            <w:right w:val="none" w:sz="0" w:space="0" w:color="auto"/>
          </w:divBdr>
        </w:div>
        <w:div w:id="1251962278">
          <w:marLeft w:val="640"/>
          <w:marRight w:val="0"/>
          <w:marTop w:val="0"/>
          <w:marBottom w:val="0"/>
          <w:divBdr>
            <w:top w:val="none" w:sz="0" w:space="0" w:color="auto"/>
            <w:left w:val="none" w:sz="0" w:space="0" w:color="auto"/>
            <w:bottom w:val="none" w:sz="0" w:space="0" w:color="auto"/>
            <w:right w:val="none" w:sz="0" w:space="0" w:color="auto"/>
          </w:divBdr>
        </w:div>
        <w:div w:id="1296570430">
          <w:marLeft w:val="640"/>
          <w:marRight w:val="0"/>
          <w:marTop w:val="0"/>
          <w:marBottom w:val="0"/>
          <w:divBdr>
            <w:top w:val="none" w:sz="0" w:space="0" w:color="auto"/>
            <w:left w:val="none" w:sz="0" w:space="0" w:color="auto"/>
            <w:bottom w:val="none" w:sz="0" w:space="0" w:color="auto"/>
            <w:right w:val="none" w:sz="0" w:space="0" w:color="auto"/>
          </w:divBdr>
        </w:div>
        <w:div w:id="1301110343">
          <w:marLeft w:val="640"/>
          <w:marRight w:val="0"/>
          <w:marTop w:val="0"/>
          <w:marBottom w:val="0"/>
          <w:divBdr>
            <w:top w:val="none" w:sz="0" w:space="0" w:color="auto"/>
            <w:left w:val="none" w:sz="0" w:space="0" w:color="auto"/>
            <w:bottom w:val="none" w:sz="0" w:space="0" w:color="auto"/>
            <w:right w:val="none" w:sz="0" w:space="0" w:color="auto"/>
          </w:divBdr>
        </w:div>
        <w:div w:id="1328244317">
          <w:marLeft w:val="640"/>
          <w:marRight w:val="0"/>
          <w:marTop w:val="0"/>
          <w:marBottom w:val="0"/>
          <w:divBdr>
            <w:top w:val="none" w:sz="0" w:space="0" w:color="auto"/>
            <w:left w:val="none" w:sz="0" w:space="0" w:color="auto"/>
            <w:bottom w:val="none" w:sz="0" w:space="0" w:color="auto"/>
            <w:right w:val="none" w:sz="0" w:space="0" w:color="auto"/>
          </w:divBdr>
        </w:div>
        <w:div w:id="1356611910">
          <w:marLeft w:val="640"/>
          <w:marRight w:val="0"/>
          <w:marTop w:val="0"/>
          <w:marBottom w:val="0"/>
          <w:divBdr>
            <w:top w:val="none" w:sz="0" w:space="0" w:color="auto"/>
            <w:left w:val="none" w:sz="0" w:space="0" w:color="auto"/>
            <w:bottom w:val="none" w:sz="0" w:space="0" w:color="auto"/>
            <w:right w:val="none" w:sz="0" w:space="0" w:color="auto"/>
          </w:divBdr>
        </w:div>
        <w:div w:id="1775977663">
          <w:marLeft w:val="640"/>
          <w:marRight w:val="0"/>
          <w:marTop w:val="0"/>
          <w:marBottom w:val="0"/>
          <w:divBdr>
            <w:top w:val="none" w:sz="0" w:space="0" w:color="auto"/>
            <w:left w:val="none" w:sz="0" w:space="0" w:color="auto"/>
            <w:bottom w:val="none" w:sz="0" w:space="0" w:color="auto"/>
            <w:right w:val="none" w:sz="0" w:space="0" w:color="auto"/>
          </w:divBdr>
        </w:div>
        <w:div w:id="1792279683">
          <w:marLeft w:val="640"/>
          <w:marRight w:val="0"/>
          <w:marTop w:val="0"/>
          <w:marBottom w:val="0"/>
          <w:divBdr>
            <w:top w:val="none" w:sz="0" w:space="0" w:color="auto"/>
            <w:left w:val="none" w:sz="0" w:space="0" w:color="auto"/>
            <w:bottom w:val="none" w:sz="0" w:space="0" w:color="auto"/>
            <w:right w:val="none" w:sz="0" w:space="0" w:color="auto"/>
          </w:divBdr>
        </w:div>
        <w:div w:id="1942716255">
          <w:marLeft w:val="640"/>
          <w:marRight w:val="0"/>
          <w:marTop w:val="0"/>
          <w:marBottom w:val="0"/>
          <w:divBdr>
            <w:top w:val="none" w:sz="0" w:space="0" w:color="auto"/>
            <w:left w:val="none" w:sz="0" w:space="0" w:color="auto"/>
            <w:bottom w:val="none" w:sz="0" w:space="0" w:color="auto"/>
            <w:right w:val="none" w:sz="0" w:space="0" w:color="auto"/>
          </w:divBdr>
        </w:div>
        <w:div w:id="1951353746">
          <w:marLeft w:val="640"/>
          <w:marRight w:val="0"/>
          <w:marTop w:val="0"/>
          <w:marBottom w:val="0"/>
          <w:divBdr>
            <w:top w:val="none" w:sz="0" w:space="0" w:color="auto"/>
            <w:left w:val="none" w:sz="0" w:space="0" w:color="auto"/>
            <w:bottom w:val="none" w:sz="0" w:space="0" w:color="auto"/>
            <w:right w:val="none" w:sz="0" w:space="0" w:color="auto"/>
          </w:divBdr>
        </w:div>
        <w:div w:id="1981691588">
          <w:marLeft w:val="640"/>
          <w:marRight w:val="0"/>
          <w:marTop w:val="0"/>
          <w:marBottom w:val="0"/>
          <w:divBdr>
            <w:top w:val="none" w:sz="0" w:space="0" w:color="auto"/>
            <w:left w:val="none" w:sz="0" w:space="0" w:color="auto"/>
            <w:bottom w:val="none" w:sz="0" w:space="0" w:color="auto"/>
            <w:right w:val="none" w:sz="0" w:space="0" w:color="auto"/>
          </w:divBdr>
        </w:div>
      </w:divsChild>
    </w:div>
    <w:div w:id="377627726">
      <w:bodyDiv w:val="1"/>
      <w:marLeft w:val="0"/>
      <w:marRight w:val="0"/>
      <w:marTop w:val="0"/>
      <w:marBottom w:val="0"/>
      <w:divBdr>
        <w:top w:val="none" w:sz="0" w:space="0" w:color="auto"/>
        <w:left w:val="none" w:sz="0" w:space="0" w:color="auto"/>
        <w:bottom w:val="none" w:sz="0" w:space="0" w:color="auto"/>
        <w:right w:val="none" w:sz="0" w:space="0" w:color="auto"/>
      </w:divBdr>
    </w:div>
    <w:div w:id="394207727">
      <w:bodyDiv w:val="1"/>
      <w:marLeft w:val="0"/>
      <w:marRight w:val="0"/>
      <w:marTop w:val="0"/>
      <w:marBottom w:val="0"/>
      <w:divBdr>
        <w:top w:val="none" w:sz="0" w:space="0" w:color="auto"/>
        <w:left w:val="none" w:sz="0" w:space="0" w:color="auto"/>
        <w:bottom w:val="none" w:sz="0" w:space="0" w:color="auto"/>
        <w:right w:val="none" w:sz="0" w:space="0" w:color="auto"/>
      </w:divBdr>
      <w:divsChild>
        <w:div w:id="41171440">
          <w:marLeft w:val="640"/>
          <w:marRight w:val="0"/>
          <w:marTop w:val="0"/>
          <w:marBottom w:val="0"/>
          <w:divBdr>
            <w:top w:val="none" w:sz="0" w:space="0" w:color="auto"/>
            <w:left w:val="none" w:sz="0" w:space="0" w:color="auto"/>
            <w:bottom w:val="none" w:sz="0" w:space="0" w:color="auto"/>
            <w:right w:val="none" w:sz="0" w:space="0" w:color="auto"/>
          </w:divBdr>
        </w:div>
        <w:div w:id="61104974">
          <w:marLeft w:val="640"/>
          <w:marRight w:val="0"/>
          <w:marTop w:val="0"/>
          <w:marBottom w:val="0"/>
          <w:divBdr>
            <w:top w:val="none" w:sz="0" w:space="0" w:color="auto"/>
            <w:left w:val="none" w:sz="0" w:space="0" w:color="auto"/>
            <w:bottom w:val="none" w:sz="0" w:space="0" w:color="auto"/>
            <w:right w:val="none" w:sz="0" w:space="0" w:color="auto"/>
          </w:divBdr>
        </w:div>
        <w:div w:id="64912318">
          <w:marLeft w:val="640"/>
          <w:marRight w:val="0"/>
          <w:marTop w:val="0"/>
          <w:marBottom w:val="0"/>
          <w:divBdr>
            <w:top w:val="none" w:sz="0" w:space="0" w:color="auto"/>
            <w:left w:val="none" w:sz="0" w:space="0" w:color="auto"/>
            <w:bottom w:val="none" w:sz="0" w:space="0" w:color="auto"/>
            <w:right w:val="none" w:sz="0" w:space="0" w:color="auto"/>
          </w:divBdr>
        </w:div>
        <w:div w:id="155801062">
          <w:marLeft w:val="640"/>
          <w:marRight w:val="0"/>
          <w:marTop w:val="0"/>
          <w:marBottom w:val="0"/>
          <w:divBdr>
            <w:top w:val="none" w:sz="0" w:space="0" w:color="auto"/>
            <w:left w:val="none" w:sz="0" w:space="0" w:color="auto"/>
            <w:bottom w:val="none" w:sz="0" w:space="0" w:color="auto"/>
            <w:right w:val="none" w:sz="0" w:space="0" w:color="auto"/>
          </w:divBdr>
        </w:div>
        <w:div w:id="235943718">
          <w:marLeft w:val="640"/>
          <w:marRight w:val="0"/>
          <w:marTop w:val="0"/>
          <w:marBottom w:val="0"/>
          <w:divBdr>
            <w:top w:val="none" w:sz="0" w:space="0" w:color="auto"/>
            <w:left w:val="none" w:sz="0" w:space="0" w:color="auto"/>
            <w:bottom w:val="none" w:sz="0" w:space="0" w:color="auto"/>
            <w:right w:val="none" w:sz="0" w:space="0" w:color="auto"/>
          </w:divBdr>
        </w:div>
        <w:div w:id="259148929">
          <w:marLeft w:val="640"/>
          <w:marRight w:val="0"/>
          <w:marTop w:val="0"/>
          <w:marBottom w:val="0"/>
          <w:divBdr>
            <w:top w:val="none" w:sz="0" w:space="0" w:color="auto"/>
            <w:left w:val="none" w:sz="0" w:space="0" w:color="auto"/>
            <w:bottom w:val="none" w:sz="0" w:space="0" w:color="auto"/>
            <w:right w:val="none" w:sz="0" w:space="0" w:color="auto"/>
          </w:divBdr>
        </w:div>
        <w:div w:id="270433762">
          <w:marLeft w:val="640"/>
          <w:marRight w:val="0"/>
          <w:marTop w:val="0"/>
          <w:marBottom w:val="0"/>
          <w:divBdr>
            <w:top w:val="none" w:sz="0" w:space="0" w:color="auto"/>
            <w:left w:val="none" w:sz="0" w:space="0" w:color="auto"/>
            <w:bottom w:val="none" w:sz="0" w:space="0" w:color="auto"/>
            <w:right w:val="none" w:sz="0" w:space="0" w:color="auto"/>
          </w:divBdr>
        </w:div>
        <w:div w:id="280499450">
          <w:marLeft w:val="640"/>
          <w:marRight w:val="0"/>
          <w:marTop w:val="0"/>
          <w:marBottom w:val="0"/>
          <w:divBdr>
            <w:top w:val="none" w:sz="0" w:space="0" w:color="auto"/>
            <w:left w:val="none" w:sz="0" w:space="0" w:color="auto"/>
            <w:bottom w:val="none" w:sz="0" w:space="0" w:color="auto"/>
            <w:right w:val="none" w:sz="0" w:space="0" w:color="auto"/>
          </w:divBdr>
        </w:div>
        <w:div w:id="325594619">
          <w:marLeft w:val="640"/>
          <w:marRight w:val="0"/>
          <w:marTop w:val="0"/>
          <w:marBottom w:val="0"/>
          <w:divBdr>
            <w:top w:val="none" w:sz="0" w:space="0" w:color="auto"/>
            <w:left w:val="none" w:sz="0" w:space="0" w:color="auto"/>
            <w:bottom w:val="none" w:sz="0" w:space="0" w:color="auto"/>
            <w:right w:val="none" w:sz="0" w:space="0" w:color="auto"/>
          </w:divBdr>
        </w:div>
        <w:div w:id="345209215">
          <w:marLeft w:val="640"/>
          <w:marRight w:val="0"/>
          <w:marTop w:val="0"/>
          <w:marBottom w:val="0"/>
          <w:divBdr>
            <w:top w:val="none" w:sz="0" w:space="0" w:color="auto"/>
            <w:left w:val="none" w:sz="0" w:space="0" w:color="auto"/>
            <w:bottom w:val="none" w:sz="0" w:space="0" w:color="auto"/>
            <w:right w:val="none" w:sz="0" w:space="0" w:color="auto"/>
          </w:divBdr>
        </w:div>
        <w:div w:id="407654107">
          <w:marLeft w:val="640"/>
          <w:marRight w:val="0"/>
          <w:marTop w:val="0"/>
          <w:marBottom w:val="0"/>
          <w:divBdr>
            <w:top w:val="none" w:sz="0" w:space="0" w:color="auto"/>
            <w:left w:val="none" w:sz="0" w:space="0" w:color="auto"/>
            <w:bottom w:val="none" w:sz="0" w:space="0" w:color="auto"/>
            <w:right w:val="none" w:sz="0" w:space="0" w:color="auto"/>
          </w:divBdr>
        </w:div>
        <w:div w:id="411006561">
          <w:marLeft w:val="640"/>
          <w:marRight w:val="0"/>
          <w:marTop w:val="0"/>
          <w:marBottom w:val="0"/>
          <w:divBdr>
            <w:top w:val="none" w:sz="0" w:space="0" w:color="auto"/>
            <w:left w:val="none" w:sz="0" w:space="0" w:color="auto"/>
            <w:bottom w:val="none" w:sz="0" w:space="0" w:color="auto"/>
            <w:right w:val="none" w:sz="0" w:space="0" w:color="auto"/>
          </w:divBdr>
        </w:div>
        <w:div w:id="444227020">
          <w:marLeft w:val="640"/>
          <w:marRight w:val="0"/>
          <w:marTop w:val="0"/>
          <w:marBottom w:val="0"/>
          <w:divBdr>
            <w:top w:val="none" w:sz="0" w:space="0" w:color="auto"/>
            <w:left w:val="none" w:sz="0" w:space="0" w:color="auto"/>
            <w:bottom w:val="none" w:sz="0" w:space="0" w:color="auto"/>
            <w:right w:val="none" w:sz="0" w:space="0" w:color="auto"/>
          </w:divBdr>
        </w:div>
        <w:div w:id="625935332">
          <w:marLeft w:val="640"/>
          <w:marRight w:val="0"/>
          <w:marTop w:val="0"/>
          <w:marBottom w:val="0"/>
          <w:divBdr>
            <w:top w:val="none" w:sz="0" w:space="0" w:color="auto"/>
            <w:left w:val="none" w:sz="0" w:space="0" w:color="auto"/>
            <w:bottom w:val="none" w:sz="0" w:space="0" w:color="auto"/>
            <w:right w:val="none" w:sz="0" w:space="0" w:color="auto"/>
          </w:divBdr>
        </w:div>
        <w:div w:id="706763223">
          <w:marLeft w:val="640"/>
          <w:marRight w:val="0"/>
          <w:marTop w:val="0"/>
          <w:marBottom w:val="0"/>
          <w:divBdr>
            <w:top w:val="none" w:sz="0" w:space="0" w:color="auto"/>
            <w:left w:val="none" w:sz="0" w:space="0" w:color="auto"/>
            <w:bottom w:val="none" w:sz="0" w:space="0" w:color="auto"/>
            <w:right w:val="none" w:sz="0" w:space="0" w:color="auto"/>
          </w:divBdr>
        </w:div>
        <w:div w:id="733502530">
          <w:marLeft w:val="640"/>
          <w:marRight w:val="0"/>
          <w:marTop w:val="0"/>
          <w:marBottom w:val="0"/>
          <w:divBdr>
            <w:top w:val="none" w:sz="0" w:space="0" w:color="auto"/>
            <w:left w:val="none" w:sz="0" w:space="0" w:color="auto"/>
            <w:bottom w:val="none" w:sz="0" w:space="0" w:color="auto"/>
            <w:right w:val="none" w:sz="0" w:space="0" w:color="auto"/>
          </w:divBdr>
        </w:div>
        <w:div w:id="775055414">
          <w:marLeft w:val="640"/>
          <w:marRight w:val="0"/>
          <w:marTop w:val="0"/>
          <w:marBottom w:val="0"/>
          <w:divBdr>
            <w:top w:val="none" w:sz="0" w:space="0" w:color="auto"/>
            <w:left w:val="none" w:sz="0" w:space="0" w:color="auto"/>
            <w:bottom w:val="none" w:sz="0" w:space="0" w:color="auto"/>
            <w:right w:val="none" w:sz="0" w:space="0" w:color="auto"/>
          </w:divBdr>
        </w:div>
        <w:div w:id="792555949">
          <w:marLeft w:val="640"/>
          <w:marRight w:val="0"/>
          <w:marTop w:val="0"/>
          <w:marBottom w:val="0"/>
          <w:divBdr>
            <w:top w:val="none" w:sz="0" w:space="0" w:color="auto"/>
            <w:left w:val="none" w:sz="0" w:space="0" w:color="auto"/>
            <w:bottom w:val="none" w:sz="0" w:space="0" w:color="auto"/>
            <w:right w:val="none" w:sz="0" w:space="0" w:color="auto"/>
          </w:divBdr>
        </w:div>
        <w:div w:id="842009203">
          <w:marLeft w:val="640"/>
          <w:marRight w:val="0"/>
          <w:marTop w:val="0"/>
          <w:marBottom w:val="0"/>
          <w:divBdr>
            <w:top w:val="none" w:sz="0" w:space="0" w:color="auto"/>
            <w:left w:val="none" w:sz="0" w:space="0" w:color="auto"/>
            <w:bottom w:val="none" w:sz="0" w:space="0" w:color="auto"/>
            <w:right w:val="none" w:sz="0" w:space="0" w:color="auto"/>
          </w:divBdr>
        </w:div>
        <w:div w:id="1048797190">
          <w:marLeft w:val="640"/>
          <w:marRight w:val="0"/>
          <w:marTop w:val="0"/>
          <w:marBottom w:val="0"/>
          <w:divBdr>
            <w:top w:val="none" w:sz="0" w:space="0" w:color="auto"/>
            <w:left w:val="none" w:sz="0" w:space="0" w:color="auto"/>
            <w:bottom w:val="none" w:sz="0" w:space="0" w:color="auto"/>
            <w:right w:val="none" w:sz="0" w:space="0" w:color="auto"/>
          </w:divBdr>
        </w:div>
        <w:div w:id="1050229322">
          <w:marLeft w:val="640"/>
          <w:marRight w:val="0"/>
          <w:marTop w:val="0"/>
          <w:marBottom w:val="0"/>
          <w:divBdr>
            <w:top w:val="none" w:sz="0" w:space="0" w:color="auto"/>
            <w:left w:val="none" w:sz="0" w:space="0" w:color="auto"/>
            <w:bottom w:val="none" w:sz="0" w:space="0" w:color="auto"/>
            <w:right w:val="none" w:sz="0" w:space="0" w:color="auto"/>
          </w:divBdr>
        </w:div>
        <w:div w:id="1071123299">
          <w:marLeft w:val="640"/>
          <w:marRight w:val="0"/>
          <w:marTop w:val="0"/>
          <w:marBottom w:val="0"/>
          <w:divBdr>
            <w:top w:val="none" w:sz="0" w:space="0" w:color="auto"/>
            <w:left w:val="none" w:sz="0" w:space="0" w:color="auto"/>
            <w:bottom w:val="none" w:sz="0" w:space="0" w:color="auto"/>
            <w:right w:val="none" w:sz="0" w:space="0" w:color="auto"/>
          </w:divBdr>
        </w:div>
        <w:div w:id="1076782408">
          <w:marLeft w:val="640"/>
          <w:marRight w:val="0"/>
          <w:marTop w:val="0"/>
          <w:marBottom w:val="0"/>
          <w:divBdr>
            <w:top w:val="none" w:sz="0" w:space="0" w:color="auto"/>
            <w:left w:val="none" w:sz="0" w:space="0" w:color="auto"/>
            <w:bottom w:val="none" w:sz="0" w:space="0" w:color="auto"/>
            <w:right w:val="none" w:sz="0" w:space="0" w:color="auto"/>
          </w:divBdr>
        </w:div>
        <w:div w:id="1163467843">
          <w:marLeft w:val="640"/>
          <w:marRight w:val="0"/>
          <w:marTop w:val="0"/>
          <w:marBottom w:val="0"/>
          <w:divBdr>
            <w:top w:val="none" w:sz="0" w:space="0" w:color="auto"/>
            <w:left w:val="none" w:sz="0" w:space="0" w:color="auto"/>
            <w:bottom w:val="none" w:sz="0" w:space="0" w:color="auto"/>
            <w:right w:val="none" w:sz="0" w:space="0" w:color="auto"/>
          </w:divBdr>
        </w:div>
        <w:div w:id="1167591834">
          <w:marLeft w:val="640"/>
          <w:marRight w:val="0"/>
          <w:marTop w:val="0"/>
          <w:marBottom w:val="0"/>
          <w:divBdr>
            <w:top w:val="none" w:sz="0" w:space="0" w:color="auto"/>
            <w:left w:val="none" w:sz="0" w:space="0" w:color="auto"/>
            <w:bottom w:val="none" w:sz="0" w:space="0" w:color="auto"/>
            <w:right w:val="none" w:sz="0" w:space="0" w:color="auto"/>
          </w:divBdr>
        </w:div>
        <w:div w:id="1186287370">
          <w:marLeft w:val="640"/>
          <w:marRight w:val="0"/>
          <w:marTop w:val="0"/>
          <w:marBottom w:val="0"/>
          <w:divBdr>
            <w:top w:val="none" w:sz="0" w:space="0" w:color="auto"/>
            <w:left w:val="none" w:sz="0" w:space="0" w:color="auto"/>
            <w:bottom w:val="none" w:sz="0" w:space="0" w:color="auto"/>
            <w:right w:val="none" w:sz="0" w:space="0" w:color="auto"/>
          </w:divBdr>
        </w:div>
        <w:div w:id="1234780877">
          <w:marLeft w:val="640"/>
          <w:marRight w:val="0"/>
          <w:marTop w:val="0"/>
          <w:marBottom w:val="0"/>
          <w:divBdr>
            <w:top w:val="none" w:sz="0" w:space="0" w:color="auto"/>
            <w:left w:val="none" w:sz="0" w:space="0" w:color="auto"/>
            <w:bottom w:val="none" w:sz="0" w:space="0" w:color="auto"/>
            <w:right w:val="none" w:sz="0" w:space="0" w:color="auto"/>
          </w:divBdr>
        </w:div>
        <w:div w:id="1263030636">
          <w:marLeft w:val="640"/>
          <w:marRight w:val="0"/>
          <w:marTop w:val="0"/>
          <w:marBottom w:val="0"/>
          <w:divBdr>
            <w:top w:val="none" w:sz="0" w:space="0" w:color="auto"/>
            <w:left w:val="none" w:sz="0" w:space="0" w:color="auto"/>
            <w:bottom w:val="none" w:sz="0" w:space="0" w:color="auto"/>
            <w:right w:val="none" w:sz="0" w:space="0" w:color="auto"/>
          </w:divBdr>
        </w:div>
        <w:div w:id="1332217650">
          <w:marLeft w:val="640"/>
          <w:marRight w:val="0"/>
          <w:marTop w:val="0"/>
          <w:marBottom w:val="0"/>
          <w:divBdr>
            <w:top w:val="none" w:sz="0" w:space="0" w:color="auto"/>
            <w:left w:val="none" w:sz="0" w:space="0" w:color="auto"/>
            <w:bottom w:val="none" w:sz="0" w:space="0" w:color="auto"/>
            <w:right w:val="none" w:sz="0" w:space="0" w:color="auto"/>
          </w:divBdr>
        </w:div>
        <w:div w:id="1334454200">
          <w:marLeft w:val="640"/>
          <w:marRight w:val="0"/>
          <w:marTop w:val="0"/>
          <w:marBottom w:val="0"/>
          <w:divBdr>
            <w:top w:val="none" w:sz="0" w:space="0" w:color="auto"/>
            <w:left w:val="none" w:sz="0" w:space="0" w:color="auto"/>
            <w:bottom w:val="none" w:sz="0" w:space="0" w:color="auto"/>
            <w:right w:val="none" w:sz="0" w:space="0" w:color="auto"/>
          </w:divBdr>
        </w:div>
        <w:div w:id="1355688897">
          <w:marLeft w:val="640"/>
          <w:marRight w:val="0"/>
          <w:marTop w:val="0"/>
          <w:marBottom w:val="0"/>
          <w:divBdr>
            <w:top w:val="none" w:sz="0" w:space="0" w:color="auto"/>
            <w:left w:val="none" w:sz="0" w:space="0" w:color="auto"/>
            <w:bottom w:val="none" w:sz="0" w:space="0" w:color="auto"/>
            <w:right w:val="none" w:sz="0" w:space="0" w:color="auto"/>
          </w:divBdr>
        </w:div>
        <w:div w:id="1412389225">
          <w:marLeft w:val="640"/>
          <w:marRight w:val="0"/>
          <w:marTop w:val="0"/>
          <w:marBottom w:val="0"/>
          <w:divBdr>
            <w:top w:val="none" w:sz="0" w:space="0" w:color="auto"/>
            <w:left w:val="none" w:sz="0" w:space="0" w:color="auto"/>
            <w:bottom w:val="none" w:sz="0" w:space="0" w:color="auto"/>
            <w:right w:val="none" w:sz="0" w:space="0" w:color="auto"/>
          </w:divBdr>
        </w:div>
        <w:div w:id="1420365715">
          <w:marLeft w:val="640"/>
          <w:marRight w:val="0"/>
          <w:marTop w:val="0"/>
          <w:marBottom w:val="0"/>
          <w:divBdr>
            <w:top w:val="none" w:sz="0" w:space="0" w:color="auto"/>
            <w:left w:val="none" w:sz="0" w:space="0" w:color="auto"/>
            <w:bottom w:val="none" w:sz="0" w:space="0" w:color="auto"/>
            <w:right w:val="none" w:sz="0" w:space="0" w:color="auto"/>
          </w:divBdr>
        </w:div>
        <w:div w:id="1427995198">
          <w:marLeft w:val="640"/>
          <w:marRight w:val="0"/>
          <w:marTop w:val="0"/>
          <w:marBottom w:val="0"/>
          <w:divBdr>
            <w:top w:val="none" w:sz="0" w:space="0" w:color="auto"/>
            <w:left w:val="none" w:sz="0" w:space="0" w:color="auto"/>
            <w:bottom w:val="none" w:sz="0" w:space="0" w:color="auto"/>
            <w:right w:val="none" w:sz="0" w:space="0" w:color="auto"/>
          </w:divBdr>
        </w:div>
        <w:div w:id="1462502174">
          <w:marLeft w:val="640"/>
          <w:marRight w:val="0"/>
          <w:marTop w:val="0"/>
          <w:marBottom w:val="0"/>
          <w:divBdr>
            <w:top w:val="none" w:sz="0" w:space="0" w:color="auto"/>
            <w:left w:val="none" w:sz="0" w:space="0" w:color="auto"/>
            <w:bottom w:val="none" w:sz="0" w:space="0" w:color="auto"/>
            <w:right w:val="none" w:sz="0" w:space="0" w:color="auto"/>
          </w:divBdr>
        </w:div>
        <w:div w:id="1492672841">
          <w:marLeft w:val="640"/>
          <w:marRight w:val="0"/>
          <w:marTop w:val="0"/>
          <w:marBottom w:val="0"/>
          <w:divBdr>
            <w:top w:val="none" w:sz="0" w:space="0" w:color="auto"/>
            <w:left w:val="none" w:sz="0" w:space="0" w:color="auto"/>
            <w:bottom w:val="none" w:sz="0" w:space="0" w:color="auto"/>
            <w:right w:val="none" w:sz="0" w:space="0" w:color="auto"/>
          </w:divBdr>
        </w:div>
        <w:div w:id="1520123019">
          <w:marLeft w:val="640"/>
          <w:marRight w:val="0"/>
          <w:marTop w:val="0"/>
          <w:marBottom w:val="0"/>
          <w:divBdr>
            <w:top w:val="none" w:sz="0" w:space="0" w:color="auto"/>
            <w:left w:val="none" w:sz="0" w:space="0" w:color="auto"/>
            <w:bottom w:val="none" w:sz="0" w:space="0" w:color="auto"/>
            <w:right w:val="none" w:sz="0" w:space="0" w:color="auto"/>
          </w:divBdr>
        </w:div>
        <w:div w:id="1528104709">
          <w:marLeft w:val="640"/>
          <w:marRight w:val="0"/>
          <w:marTop w:val="0"/>
          <w:marBottom w:val="0"/>
          <w:divBdr>
            <w:top w:val="none" w:sz="0" w:space="0" w:color="auto"/>
            <w:left w:val="none" w:sz="0" w:space="0" w:color="auto"/>
            <w:bottom w:val="none" w:sz="0" w:space="0" w:color="auto"/>
            <w:right w:val="none" w:sz="0" w:space="0" w:color="auto"/>
          </w:divBdr>
        </w:div>
        <w:div w:id="1577090387">
          <w:marLeft w:val="640"/>
          <w:marRight w:val="0"/>
          <w:marTop w:val="0"/>
          <w:marBottom w:val="0"/>
          <w:divBdr>
            <w:top w:val="none" w:sz="0" w:space="0" w:color="auto"/>
            <w:left w:val="none" w:sz="0" w:space="0" w:color="auto"/>
            <w:bottom w:val="none" w:sz="0" w:space="0" w:color="auto"/>
            <w:right w:val="none" w:sz="0" w:space="0" w:color="auto"/>
          </w:divBdr>
        </w:div>
        <w:div w:id="1619408916">
          <w:marLeft w:val="640"/>
          <w:marRight w:val="0"/>
          <w:marTop w:val="0"/>
          <w:marBottom w:val="0"/>
          <w:divBdr>
            <w:top w:val="none" w:sz="0" w:space="0" w:color="auto"/>
            <w:left w:val="none" w:sz="0" w:space="0" w:color="auto"/>
            <w:bottom w:val="none" w:sz="0" w:space="0" w:color="auto"/>
            <w:right w:val="none" w:sz="0" w:space="0" w:color="auto"/>
          </w:divBdr>
        </w:div>
        <w:div w:id="1627159493">
          <w:marLeft w:val="640"/>
          <w:marRight w:val="0"/>
          <w:marTop w:val="0"/>
          <w:marBottom w:val="0"/>
          <w:divBdr>
            <w:top w:val="none" w:sz="0" w:space="0" w:color="auto"/>
            <w:left w:val="none" w:sz="0" w:space="0" w:color="auto"/>
            <w:bottom w:val="none" w:sz="0" w:space="0" w:color="auto"/>
            <w:right w:val="none" w:sz="0" w:space="0" w:color="auto"/>
          </w:divBdr>
        </w:div>
        <w:div w:id="1630669091">
          <w:marLeft w:val="640"/>
          <w:marRight w:val="0"/>
          <w:marTop w:val="0"/>
          <w:marBottom w:val="0"/>
          <w:divBdr>
            <w:top w:val="none" w:sz="0" w:space="0" w:color="auto"/>
            <w:left w:val="none" w:sz="0" w:space="0" w:color="auto"/>
            <w:bottom w:val="none" w:sz="0" w:space="0" w:color="auto"/>
            <w:right w:val="none" w:sz="0" w:space="0" w:color="auto"/>
          </w:divBdr>
        </w:div>
        <w:div w:id="1639727923">
          <w:marLeft w:val="640"/>
          <w:marRight w:val="0"/>
          <w:marTop w:val="0"/>
          <w:marBottom w:val="0"/>
          <w:divBdr>
            <w:top w:val="none" w:sz="0" w:space="0" w:color="auto"/>
            <w:left w:val="none" w:sz="0" w:space="0" w:color="auto"/>
            <w:bottom w:val="none" w:sz="0" w:space="0" w:color="auto"/>
            <w:right w:val="none" w:sz="0" w:space="0" w:color="auto"/>
          </w:divBdr>
        </w:div>
        <w:div w:id="1744985149">
          <w:marLeft w:val="640"/>
          <w:marRight w:val="0"/>
          <w:marTop w:val="0"/>
          <w:marBottom w:val="0"/>
          <w:divBdr>
            <w:top w:val="none" w:sz="0" w:space="0" w:color="auto"/>
            <w:left w:val="none" w:sz="0" w:space="0" w:color="auto"/>
            <w:bottom w:val="none" w:sz="0" w:space="0" w:color="auto"/>
            <w:right w:val="none" w:sz="0" w:space="0" w:color="auto"/>
          </w:divBdr>
        </w:div>
        <w:div w:id="1747216876">
          <w:marLeft w:val="640"/>
          <w:marRight w:val="0"/>
          <w:marTop w:val="0"/>
          <w:marBottom w:val="0"/>
          <w:divBdr>
            <w:top w:val="none" w:sz="0" w:space="0" w:color="auto"/>
            <w:left w:val="none" w:sz="0" w:space="0" w:color="auto"/>
            <w:bottom w:val="none" w:sz="0" w:space="0" w:color="auto"/>
            <w:right w:val="none" w:sz="0" w:space="0" w:color="auto"/>
          </w:divBdr>
        </w:div>
        <w:div w:id="1769303006">
          <w:marLeft w:val="640"/>
          <w:marRight w:val="0"/>
          <w:marTop w:val="0"/>
          <w:marBottom w:val="0"/>
          <w:divBdr>
            <w:top w:val="none" w:sz="0" w:space="0" w:color="auto"/>
            <w:left w:val="none" w:sz="0" w:space="0" w:color="auto"/>
            <w:bottom w:val="none" w:sz="0" w:space="0" w:color="auto"/>
            <w:right w:val="none" w:sz="0" w:space="0" w:color="auto"/>
          </w:divBdr>
        </w:div>
        <w:div w:id="1784957462">
          <w:marLeft w:val="640"/>
          <w:marRight w:val="0"/>
          <w:marTop w:val="0"/>
          <w:marBottom w:val="0"/>
          <w:divBdr>
            <w:top w:val="none" w:sz="0" w:space="0" w:color="auto"/>
            <w:left w:val="none" w:sz="0" w:space="0" w:color="auto"/>
            <w:bottom w:val="none" w:sz="0" w:space="0" w:color="auto"/>
            <w:right w:val="none" w:sz="0" w:space="0" w:color="auto"/>
          </w:divBdr>
        </w:div>
        <w:div w:id="1791898689">
          <w:marLeft w:val="640"/>
          <w:marRight w:val="0"/>
          <w:marTop w:val="0"/>
          <w:marBottom w:val="0"/>
          <w:divBdr>
            <w:top w:val="none" w:sz="0" w:space="0" w:color="auto"/>
            <w:left w:val="none" w:sz="0" w:space="0" w:color="auto"/>
            <w:bottom w:val="none" w:sz="0" w:space="0" w:color="auto"/>
            <w:right w:val="none" w:sz="0" w:space="0" w:color="auto"/>
          </w:divBdr>
        </w:div>
        <w:div w:id="1863203004">
          <w:marLeft w:val="640"/>
          <w:marRight w:val="0"/>
          <w:marTop w:val="0"/>
          <w:marBottom w:val="0"/>
          <w:divBdr>
            <w:top w:val="none" w:sz="0" w:space="0" w:color="auto"/>
            <w:left w:val="none" w:sz="0" w:space="0" w:color="auto"/>
            <w:bottom w:val="none" w:sz="0" w:space="0" w:color="auto"/>
            <w:right w:val="none" w:sz="0" w:space="0" w:color="auto"/>
          </w:divBdr>
        </w:div>
        <w:div w:id="1909920609">
          <w:marLeft w:val="640"/>
          <w:marRight w:val="0"/>
          <w:marTop w:val="0"/>
          <w:marBottom w:val="0"/>
          <w:divBdr>
            <w:top w:val="none" w:sz="0" w:space="0" w:color="auto"/>
            <w:left w:val="none" w:sz="0" w:space="0" w:color="auto"/>
            <w:bottom w:val="none" w:sz="0" w:space="0" w:color="auto"/>
            <w:right w:val="none" w:sz="0" w:space="0" w:color="auto"/>
          </w:divBdr>
        </w:div>
        <w:div w:id="1940521019">
          <w:marLeft w:val="640"/>
          <w:marRight w:val="0"/>
          <w:marTop w:val="0"/>
          <w:marBottom w:val="0"/>
          <w:divBdr>
            <w:top w:val="none" w:sz="0" w:space="0" w:color="auto"/>
            <w:left w:val="none" w:sz="0" w:space="0" w:color="auto"/>
            <w:bottom w:val="none" w:sz="0" w:space="0" w:color="auto"/>
            <w:right w:val="none" w:sz="0" w:space="0" w:color="auto"/>
          </w:divBdr>
        </w:div>
        <w:div w:id="1942495961">
          <w:marLeft w:val="640"/>
          <w:marRight w:val="0"/>
          <w:marTop w:val="0"/>
          <w:marBottom w:val="0"/>
          <w:divBdr>
            <w:top w:val="none" w:sz="0" w:space="0" w:color="auto"/>
            <w:left w:val="none" w:sz="0" w:space="0" w:color="auto"/>
            <w:bottom w:val="none" w:sz="0" w:space="0" w:color="auto"/>
            <w:right w:val="none" w:sz="0" w:space="0" w:color="auto"/>
          </w:divBdr>
        </w:div>
      </w:divsChild>
    </w:div>
    <w:div w:id="396784793">
      <w:bodyDiv w:val="1"/>
      <w:marLeft w:val="0"/>
      <w:marRight w:val="0"/>
      <w:marTop w:val="0"/>
      <w:marBottom w:val="0"/>
      <w:divBdr>
        <w:top w:val="none" w:sz="0" w:space="0" w:color="auto"/>
        <w:left w:val="none" w:sz="0" w:space="0" w:color="auto"/>
        <w:bottom w:val="none" w:sz="0" w:space="0" w:color="auto"/>
        <w:right w:val="none" w:sz="0" w:space="0" w:color="auto"/>
      </w:divBdr>
    </w:div>
    <w:div w:id="397754468">
      <w:bodyDiv w:val="1"/>
      <w:marLeft w:val="0"/>
      <w:marRight w:val="0"/>
      <w:marTop w:val="0"/>
      <w:marBottom w:val="0"/>
      <w:divBdr>
        <w:top w:val="none" w:sz="0" w:space="0" w:color="auto"/>
        <w:left w:val="none" w:sz="0" w:space="0" w:color="auto"/>
        <w:bottom w:val="none" w:sz="0" w:space="0" w:color="auto"/>
        <w:right w:val="none" w:sz="0" w:space="0" w:color="auto"/>
      </w:divBdr>
    </w:div>
    <w:div w:id="425199885">
      <w:bodyDiv w:val="1"/>
      <w:marLeft w:val="0"/>
      <w:marRight w:val="0"/>
      <w:marTop w:val="0"/>
      <w:marBottom w:val="0"/>
      <w:divBdr>
        <w:top w:val="none" w:sz="0" w:space="0" w:color="auto"/>
        <w:left w:val="none" w:sz="0" w:space="0" w:color="auto"/>
        <w:bottom w:val="none" w:sz="0" w:space="0" w:color="auto"/>
        <w:right w:val="none" w:sz="0" w:space="0" w:color="auto"/>
      </w:divBdr>
    </w:div>
    <w:div w:id="450517463">
      <w:bodyDiv w:val="1"/>
      <w:marLeft w:val="0"/>
      <w:marRight w:val="0"/>
      <w:marTop w:val="0"/>
      <w:marBottom w:val="0"/>
      <w:divBdr>
        <w:top w:val="none" w:sz="0" w:space="0" w:color="auto"/>
        <w:left w:val="none" w:sz="0" w:space="0" w:color="auto"/>
        <w:bottom w:val="none" w:sz="0" w:space="0" w:color="auto"/>
        <w:right w:val="none" w:sz="0" w:space="0" w:color="auto"/>
      </w:divBdr>
      <w:divsChild>
        <w:div w:id="714307161">
          <w:marLeft w:val="640"/>
          <w:marRight w:val="0"/>
          <w:marTop w:val="0"/>
          <w:marBottom w:val="0"/>
          <w:divBdr>
            <w:top w:val="none" w:sz="0" w:space="0" w:color="auto"/>
            <w:left w:val="none" w:sz="0" w:space="0" w:color="auto"/>
            <w:bottom w:val="none" w:sz="0" w:space="0" w:color="auto"/>
            <w:right w:val="none" w:sz="0" w:space="0" w:color="auto"/>
          </w:divBdr>
        </w:div>
        <w:div w:id="844980499">
          <w:marLeft w:val="640"/>
          <w:marRight w:val="0"/>
          <w:marTop w:val="0"/>
          <w:marBottom w:val="0"/>
          <w:divBdr>
            <w:top w:val="none" w:sz="0" w:space="0" w:color="auto"/>
            <w:left w:val="none" w:sz="0" w:space="0" w:color="auto"/>
            <w:bottom w:val="none" w:sz="0" w:space="0" w:color="auto"/>
            <w:right w:val="none" w:sz="0" w:space="0" w:color="auto"/>
          </w:divBdr>
        </w:div>
        <w:div w:id="969818708">
          <w:marLeft w:val="640"/>
          <w:marRight w:val="0"/>
          <w:marTop w:val="0"/>
          <w:marBottom w:val="0"/>
          <w:divBdr>
            <w:top w:val="none" w:sz="0" w:space="0" w:color="auto"/>
            <w:left w:val="none" w:sz="0" w:space="0" w:color="auto"/>
            <w:bottom w:val="none" w:sz="0" w:space="0" w:color="auto"/>
            <w:right w:val="none" w:sz="0" w:space="0" w:color="auto"/>
          </w:divBdr>
        </w:div>
        <w:div w:id="1015115807">
          <w:marLeft w:val="640"/>
          <w:marRight w:val="0"/>
          <w:marTop w:val="0"/>
          <w:marBottom w:val="0"/>
          <w:divBdr>
            <w:top w:val="none" w:sz="0" w:space="0" w:color="auto"/>
            <w:left w:val="none" w:sz="0" w:space="0" w:color="auto"/>
            <w:bottom w:val="none" w:sz="0" w:space="0" w:color="auto"/>
            <w:right w:val="none" w:sz="0" w:space="0" w:color="auto"/>
          </w:divBdr>
        </w:div>
        <w:div w:id="1233546677">
          <w:marLeft w:val="640"/>
          <w:marRight w:val="0"/>
          <w:marTop w:val="0"/>
          <w:marBottom w:val="0"/>
          <w:divBdr>
            <w:top w:val="none" w:sz="0" w:space="0" w:color="auto"/>
            <w:left w:val="none" w:sz="0" w:space="0" w:color="auto"/>
            <w:bottom w:val="none" w:sz="0" w:space="0" w:color="auto"/>
            <w:right w:val="none" w:sz="0" w:space="0" w:color="auto"/>
          </w:divBdr>
        </w:div>
        <w:div w:id="1252157699">
          <w:marLeft w:val="640"/>
          <w:marRight w:val="0"/>
          <w:marTop w:val="0"/>
          <w:marBottom w:val="0"/>
          <w:divBdr>
            <w:top w:val="none" w:sz="0" w:space="0" w:color="auto"/>
            <w:left w:val="none" w:sz="0" w:space="0" w:color="auto"/>
            <w:bottom w:val="none" w:sz="0" w:space="0" w:color="auto"/>
            <w:right w:val="none" w:sz="0" w:space="0" w:color="auto"/>
          </w:divBdr>
        </w:div>
        <w:div w:id="1473329347">
          <w:marLeft w:val="640"/>
          <w:marRight w:val="0"/>
          <w:marTop w:val="0"/>
          <w:marBottom w:val="0"/>
          <w:divBdr>
            <w:top w:val="none" w:sz="0" w:space="0" w:color="auto"/>
            <w:left w:val="none" w:sz="0" w:space="0" w:color="auto"/>
            <w:bottom w:val="none" w:sz="0" w:space="0" w:color="auto"/>
            <w:right w:val="none" w:sz="0" w:space="0" w:color="auto"/>
          </w:divBdr>
        </w:div>
        <w:div w:id="1752770836">
          <w:marLeft w:val="640"/>
          <w:marRight w:val="0"/>
          <w:marTop w:val="0"/>
          <w:marBottom w:val="0"/>
          <w:divBdr>
            <w:top w:val="none" w:sz="0" w:space="0" w:color="auto"/>
            <w:left w:val="none" w:sz="0" w:space="0" w:color="auto"/>
            <w:bottom w:val="none" w:sz="0" w:space="0" w:color="auto"/>
            <w:right w:val="none" w:sz="0" w:space="0" w:color="auto"/>
          </w:divBdr>
        </w:div>
        <w:div w:id="1813667457">
          <w:marLeft w:val="640"/>
          <w:marRight w:val="0"/>
          <w:marTop w:val="0"/>
          <w:marBottom w:val="0"/>
          <w:divBdr>
            <w:top w:val="none" w:sz="0" w:space="0" w:color="auto"/>
            <w:left w:val="none" w:sz="0" w:space="0" w:color="auto"/>
            <w:bottom w:val="none" w:sz="0" w:space="0" w:color="auto"/>
            <w:right w:val="none" w:sz="0" w:space="0" w:color="auto"/>
          </w:divBdr>
        </w:div>
        <w:div w:id="1874413762">
          <w:marLeft w:val="640"/>
          <w:marRight w:val="0"/>
          <w:marTop w:val="0"/>
          <w:marBottom w:val="0"/>
          <w:divBdr>
            <w:top w:val="none" w:sz="0" w:space="0" w:color="auto"/>
            <w:left w:val="none" w:sz="0" w:space="0" w:color="auto"/>
            <w:bottom w:val="none" w:sz="0" w:space="0" w:color="auto"/>
            <w:right w:val="none" w:sz="0" w:space="0" w:color="auto"/>
          </w:divBdr>
        </w:div>
        <w:div w:id="2022245571">
          <w:marLeft w:val="640"/>
          <w:marRight w:val="0"/>
          <w:marTop w:val="0"/>
          <w:marBottom w:val="0"/>
          <w:divBdr>
            <w:top w:val="none" w:sz="0" w:space="0" w:color="auto"/>
            <w:left w:val="none" w:sz="0" w:space="0" w:color="auto"/>
            <w:bottom w:val="none" w:sz="0" w:space="0" w:color="auto"/>
            <w:right w:val="none" w:sz="0" w:space="0" w:color="auto"/>
          </w:divBdr>
        </w:div>
        <w:div w:id="2079395684">
          <w:marLeft w:val="640"/>
          <w:marRight w:val="0"/>
          <w:marTop w:val="0"/>
          <w:marBottom w:val="0"/>
          <w:divBdr>
            <w:top w:val="none" w:sz="0" w:space="0" w:color="auto"/>
            <w:left w:val="none" w:sz="0" w:space="0" w:color="auto"/>
            <w:bottom w:val="none" w:sz="0" w:space="0" w:color="auto"/>
            <w:right w:val="none" w:sz="0" w:space="0" w:color="auto"/>
          </w:divBdr>
        </w:div>
      </w:divsChild>
    </w:div>
    <w:div w:id="459878775">
      <w:bodyDiv w:val="1"/>
      <w:marLeft w:val="0"/>
      <w:marRight w:val="0"/>
      <w:marTop w:val="0"/>
      <w:marBottom w:val="0"/>
      <w:divBdr>
        <w:top w:val="none" w:sz="0" w:space="0" w:color="auto"/>
        <w:left w:val="none" w:sz="0" w:space="0" w:color="auto"/>
        <w:bottom w:val="none" w:sz="0" w:space="0" w:color="auto"/>
        <w:right w:val="none" w:sz="0" w:space="0" w:color="auto"/>
      </w:divBdr>
      <w:divsChild>
        <w:div w:id="10962392">
          <w:marLeft w:val="640"/>
          <w:marRight w:val="0"/>
          <w:marTop w:val="0"/>
          <w:marBottom w:val="0"/>
          <w:divBdr>
            <w:top w:val="none" w:sz="0" w:space="0" w:color="auto"/>
            <w:left w:val="none" w:sz="0" w:space="0" w:color="auto"/>
            <w:bottom w:val="none" w:sz="0" w:space="0" w:color="auto"/>
            <w:right w:val="none" w:sz="0" w:space="0" w:color="auto"/>
          </w:divBdr>
        </w:div>
        <w:div w:id="16975997">
          <w:marLeft w:val="640"/>
          <w:marRight w:val="0"/>
          <w:marTop w:val="0"/>
          <w:marBottom w:val="0"/>
          <w:divBdr>
            <w:top w:val="none" w:sz="0" w:space="0" w:color="auto"/>
            <w:left w:val="none" w:sz="0" w:space="0" w:color="auto"/>
            <w:bottom w:val="none" w:sz="0" w:space="0" w:color="auto"/>
            <w:right w:val="none" w:sz="0" w:space="0" w:color="auto"/>
          </w:divBdr>
        </w:div>
        <w:div w:id="35082788">
          <w:marLeft w:val="640"/>
          <w:marRight w:val="0"/>
          <w:marTop w:val="0"/>
          <w:marBottom w:val="0"/>
          <w:divBdr>
            <w:top w:val="none" w:sz="0" w:space="0" w:color="auto"/>
            <w:left w:val="none" w:sz="0" w:space="0" w:color="auto"/>
            <w:bottom w:val="none" w:sz="0" w:space="0" w:color="auto"/>
            <w:right w:val="none" w:sz="0" w:space="0" w:color="auto"/>
          </w:divBdr>
        </w:div>
        <w:div w:id="67659432">
          <w:marLeft w:val="640"/>
          <w:marRight w:val="0"/>
          <w:marTop w:val="0"/>
          <w:marBottom w:val="0"/>
          <w:divBdr>
            <w:top w:val="none" w:sz="0" w:space="0" w:color="auto"/>
            <w:left w:val="none" w:sz="0" w:space="0" w:color="auto"/>
            <w:bottom w:val="none" w:sz="0" w:space="0" w:color="auto"/>
            <w:right w:val="none" w:sz="0" w:space="0" w:color="auto"/>
          </w:divBdr>
        </w:div>
        <w:div w:id="333725328">
          <w:marLeft w:val="640"/>
          <w:marRight w:val="0"/>
          <w:marTop w:val="0"/>
          <w:marBottom w:val="0"/>
          <w:divBdr>
            <w:top w:val="none" w:sz="0" w:space="0" w:color="auto"/>
            <w:left w:val="none" w:sz="0" w:space="0" w:color="auto"/>
            <w:bottom w:val="none" w:sz="0" w:space="0" w:color="auto"/>
            <w:right w:val="none" w:sz="0" w:space="0" w:color="auto"/>
          </w:divBdr>
        </w:div>
        <w:div w:id="367485525">
          <w:marLeft w:val="640"/>
          <w:marRight w:val="0"/>
          <w:marTop w:val="0"/>
          <w:marBottom w:val="0"/>
          <w:divBdr>
            <w:top w:val="none" w:sz="0" w:space="0" w:color="auto"/>
            <w:left w:val="none" w:sz="0" w:space="0" w:color="auto"/>
            <w:bottom w:val="none" w:sz="0" w:space="0" w:color="auto"/>
            <w:right w:val="none" w:sz="0" w:space="0" w:color="auto"/>
          </w:divBdr>
        </w:div>
        <w:div w:id="442723981">
          <w:marLeft w:val="640"/>
          <w:marRight w:val="0"/>
          <w:marTop w:val="0"/>
          <w:marBottom w:val="0"/>
          <w:divBdr>
            <w:top w:val="none" w:sz="0" w:space="0" w:color="auto"/>
            <w:left w:val="none" w:sz="0" w:space="0" w:color="auto"/>
            <w:bottom w:val="none" w:sz="0" w:space="0" w:color="auto"/>
            <w:right w:val="none" w:sz="0" w:space="0" w:color="auto"/>
          </w:divBdr>
        </w:div>
        <w:div w:id="444351468">
          <w:marLeft w:val="640"/>
          <w:marRight w:val="0"/>
          <w:marTop w:val="0"/>
          <w:marBottom w:val="0"/>
          <w:divBdr>
            <w:top w:val="none" w:sz="0" w:space="0" w:color="auto"/>
            <w:left w:val="none" w:sz="0" w:space="0" w:color="auto"/>
            <w:bottom w:val="none" w:sz="0" w:space="0" w:color="auto"/>
            <w:right w:val="none" w:sz="0" w:space="0" w:color="auto"/>
          </w:divBdr>
        </w:div>
        <w:div w:id="475071669">
          <w:marLeft w:val="640"/>
          <w:marRight w:val="0"/>
          <w:marTop w:val="0"/>
          <w:marBottom w:val="0"/>
          <w:divBdr>
            <w:top w:val="none" w:sz="0" w:space="0" w:color="auto"/>
            <w:left w:val="none" w:sz="0" w:space="0" w:color="auto"/>
            <w:bottom w:val="none" w:sz="0" w:space="0" w:color="auto"/>
            <w:right w:val="none" w:sz="0" w:space="0" w:color="auto"/>
          </w:divBdr>
        </w:div>
        <w:div w:id="485627487">
          <w:marLeft w:val="640"/>
          <w:marRight w:val="0"/>
          <w:marTop w:val="0"/>
          <w:marBottom w:val="0"/>
          <w:divBdr>
            <w:top w:val="none" w:sz="0" w:space="0" w:color="auto"/>
            <w:left w:val="none" w:sz="0" w:space="0" w:color="auto"/>
            <w:bottom w:val="none" w:sz="0" w:space="0" w:color="auto"/>
            <w:right w:val="none" w:sz="0" w:space="0" w:color="auto"/>
          </w:divBdr>
        </w:div>
        <w:div w:id="486285013">
          <w:marLeft w:val="640"/>
          <w:marRight w:val="0"/>
          <w:marTop w:val="0"/>
          <w:marBottom w:val="0"/>
          <w:divBdr>
            <w:top w:val="none" w:sz="0" w:space="0" w:color="auto"/>
            <w:left w:val="none" w:sz="0" w:space="0" w:color="auto"/>
            <w:bottom w:val="none" w:sz="0" w:space="0" w:color="auto"/>
            <w:right w:val="none" w:sz="0" w:space="0" w:color="auto"/>
          </w:divBdr>
        </w:div>
        <w:div w:id="527792521">
          <w:marLeft w:val="640"/>
          <w:marRight w:val="0"/>
          <w:marTop w:val="0"/>
          <w:marBottom w:val="0"/>
          <w:divBdr>
            <w:top w:val="none" w:sz="0" w:space="0" w:color="auto"/>
            <w:left w:val="none" w:sz="0" w:space="0" w:color="auto"/>
            <w:bottom w:val="none" w:sz="0" w:space="0" w:color="auto"/>
            <w:right w:val="none" w:sz="0" w:space="0" w:color="auto"/>
          </w:divBdr>
        </w:div>
        <w:div w:id="583535828">
          <w:marLeft w:val="640"/>
          <w:marRight w:val="0"/>
          <w:marTop w:val="0"/>
          <w:marBottom w:val="0"/>
          <w:divBdr>
            <w:top w:val="none" w:sz="0" w:space="0" w:color="auto"/>
            <w:left w:val="none" w:sz="0" w:space="0" w:color="auto"/>
            <w:bottom w:val="none" w:sz="0" w:space="0" w:color="auto"/>
            <w:right w:val="none" w:sz="0" w:space="0" w:color="auto"/>
          </w:divBdr>
        </w:div>
        <w:div w:id="675351475">
          <w:marLeft w:val="640"/>
          <w:marRight w:val="0"/>
          <w:marTop w:val="0"/>
          <w:marBottom w:val="0"/>
          <w:divBdr>
            <w:top w:val="none" w:sz="0" w:space="0" w:color="auto"/>
            <w:left w:val="none" w:sz="0" w:space="0" w:color="auto"/>
            <w:bottom w:val="none" w:sz="0" w:space="0" w:color="auto"/>
            <w:right w:val="none" w:sz="0" w:space="0" w:color="auto"/>
          </w:divBdr>
        </w:div>
        <w:div w:id="755978084">
          <w:marLeft w:val="640"/>
          <w:marRight w:val="0"/>
          <w:marTop w:val="0"/>
          <w:marBottom w:val="0"/>
          <w:divBdr>
            <w:top w:val="none" w:sz="0" w:space="0" w:color="auto"/>
            <w:left w:val="none" w:sz="0" w:space="0" w:color="auto"/>
            <w:bottom w:val="none" w:sz="0" w:space="0" w:color="auto"/>
            <w:right w:val="none" w:sz="0" w:space="0" w:color="auto"/>
          </w:divBdr>
        </w:div>
        <w:div w:id="823401321">
          <w:marLeft w:val="640"/>
          <w:marRight w:val="0"/>
          <w:marTop w:val="0"/>
          <w:marBottom w:val="0"/>
          <w:divBdr>
            <w:top w:val="none" w:sz="0" w:space="0" w:color="auto"/>
            <w:left w:val="none" w:sz="0" w:space="0" w:color="auto"/>
            <w:bottom w:val="none" w:sz="0" w:space="0" w:color="auto"/>
            <w:right w:val="none" w:sz="0" w:space="0" w:color="auto"/>
          </w:divBdr>
        </w:div>
        <w:div w:id="876359779">
          <w:marLeft w:val="640"/>
          <w:marRight w:val="0"/>
          <w:marTop w:val="0"/>
          <w:marBottom w:val="0"/>
          <w:divBdr>
            <w:top w:val="none" w:sz="0" w:space="0" w:color="auto"/>
            <w:left w:val="none" w:sz="0" w:space="0" w:color="auto"/>
            <w:bottom w:val="none" w:sz="0" w:space="0" w:color="auto"/>
            <w:right w:val="none" w:sz="0" w:space="0" w:color="auto"/>
          </w:divBdr>
        </w:div>
        <w:div w:id="911548607">
          <w:marLeft w:val="640"/>
          <w:marRight w:val="0"/>
          <w:marTop w:val="0"/>
          <w:marBottom w:val="0"/>
          <w:divBdr>
            <w:top w:val="none" w:sz="0" w:space="0" w:color="auto"/>
            <w:left w:val="none" w:sz="0" w:space="0" w:color="auto"/>
            <w:bottom w:val="none" w:sz="0" w:space="0" w:color="auto"/>
            <w:right w:val="none" w:sz="0" w:space="0" w:color="auto"/>
          </w:divBdr>
        </w:div>
        <w:div w:id="995062443">
          <w:marLeft w:val="640"/>
          <w:marRight w:val="0"/>
          <w:marTop w:val="0"/>
          <w:marBottom w:val="0"/>
          <w:divBdr>
            <w:top w:val="none" w:sz="0" w:space="0" w:color="auto"/>
            <w:left w:val="none" w:sz="0" w:space="0" w:color="auto"/>
            <w:bottom w:val="none" w:sz="0" w:space="0" w:color="auto"/>
            <w:right w:val="none" w:sz="0" w:space="0" w:color="auto"/>
          </w:divBdr>
        </w:div>
        <w:div w:id="1034891821">
          <w:marLeft w:val="640"/>
          <w:marRight w:val="0"/>
          <w:marTop w:val="0"/>
          <w:marBottom w:val="0"/>
          <w:divBdr>
            <w:top w:val="none" w:sz="0" w:space="0" w:color="auto"/>
            <w:left w:val="none" w:sz="0" w:space="0" w:color="auto"/>
            <w:bottom w:val="none" w:sz="0" w:space="0" w:color="auto"/>
            <w:right w:val="none" w:sz="0" w:space="0" w:color="auto"/>
          </w:divBdr>
        </w:div>
        <w:div w:id="1059473087">
          <w:marLeft w:val="640"/>
          <w:marRight w:val="0"/>
          <w:marTop w:val="0"/>
          <w:marBottom w:val="0"/>
          <w:divBdr>
            <w:top w:val="none" w:sz="0" w:space="0" w:color="auto"/>
            <w:left w:val="none" w:sz="0" w:space="0" w:color="auto"/>
            <w:bottom w:val="none" w:sz="0" w:space="0" w:color="auto"/>
            <w:right w:val="none" w:sz="0" w:space="0" w:color="auto"/>
          </w:divBdr>
        </w:div>
        <w:div w:id="1073284453">
          <w:marLeft w:val="640"/>
          <w:marRight w:val="0"/>
          <w:marTop w:val="0"/>
          <w:marBottom w:val="0"/>
          <w:divBdr>
            <w:top w:val="none" w:sz="0" w:space="0" w:color="auto"/>
            <w:left w:val="none" w:sz="0" w:space="0" w:color="auto"/>
            <w:bottom w:val="none" w:sz="0" w:space="0" w:color="auto"/>
            <w:right w:val="none" w:sz="0" w:space="0" w:color="auto"/>
          </w:divBdr>
        </w:div>
        <w:div w:id="1081370930">
          <w:marLeft w:val="640"/>
          <w:marRight w:val="0"/>
          <w:marTop w:val="0"/>
          <w:marBottom w:val="0"/>
          <w:divBdr>
            <w:top w:val="none" w:sz="0" w:space="0" w:color="auto"/>
            <w:left w:val="none" w:sz="0" w:space="0" w:color="auto"/>
            <w:bottom w:val="none" w:sz="0" w:space="0" w:color="auto"/>
            <w:right w:val="none" w:sz="0" w:space="0" w:color="auto"/>
          </w:divBdr>
        </w:div>
        <w:div w:id="1121650152">
          <w:marLeft w:val="640"/>
          <w:marRight w:val="0"/>
          <w:marTop w:val="0"/>
          <w:marBottom w:val="0"/>
          <w:divBdr>
            <w:top w:val="none" w:sz="0" w:space="0" w:color="auto"/>
            <w:left w:val="none" w:sz="0" w:space="0" w:color="auto"/>
            <w:bottom w:val="none" w:sz="0" w:space="0" w:color="auto"/>
            <w:right w:val="none" w:sz="0" w:space="0" w:color="auto"/>
          </w:divBdr>
        </w:div>
        <w:div w:id="1157646942">
          <w:marLeft w:val="640"/>
          <w:marRight w:val="0"/>
          <w:marTop w:val="0"/>
          <w:marBottom w:val="0"/>
          <w:divBdr>
            <w:top w:val="none" w:sz="0" w:space="0" w:color="auto"/>
            <w:left w:val="none" w:sz="0" w:space="0" w:color="auto"/>
            <w:bottom w:val="none" w:sz="0" w:space="0" w:color="auto"/>
            <w:right w:val="none" w:sz="0" w:space="0" w:color="auto"/>
          </w:divBdr>
        </w:div>
        <w:div w:id="1283728442">
          <w:marLeft w:val="640"/>
          <w:marRight w:val="0"/>
          <w:marTop w:val="0"/>
          <w:marBottom w:val="0"/>
          <w:divBdr>
            <w:top w:val="none" w:sz="0" w:space="0" w:color="auto"/>
            <w:left w:val="none" w:sz="0" w:space="0" w:color="auto"/>
            <w:bottom w:val="none" w:sz="0" w:space="0" w:color="auto"/>
            <w:right w:val="none" w:sz="0" w:space="0" w:color="auto"/>
          </w:divBdr>
        </w:div>
        <w:div w:id="1286888128">
          <w:marLeft w:val="640"/>
          <w:marRight w:val="0"/>
          <w:marTop w:val="0"/>
          <w:marBottom w:val="0"/>
          <w:divBdr>
            <w:top w:val="none" w:sz="0" w:space="0" w:color="auto"/>
            <w:left w:val="none" w:sz="0" w:space="0" w:color="auto"/>
            <w:bottom w:val="none" w:sz="0" w:space="0" w:color="auto"/>
            <w:right w:val="none" w:sz="0" w:space="0" w:color="auto"/>
          </w:divBdr>
        </w:div>
        <w:div w:id="1327855266">
          <w:marLeft w:val="640"/>
          <w:marRight w:val="0"/>
          <w:marTop w:val="0"/>
          <w:marBottom w:val="0"/>
          <w:divBdr>
            <w:top w:val="none" w:sz="0" w:space="0" w:color="auto"/>
            <w:left w:val="none" w:sz="0" w:space="0" w:color="auto"/>
            <w:bottom w:val="none" w:sz="0" w:space="0" w:color="auto"/>
            <w:right w:val="none" w:sz="0" w:space="0" w:color="auto"/>
          </w:divBdr>
        </w:div>
        <w:div w:id="1335840932">
          <w:marLeft w:val="640"/>
          <w:marRight w:val="0"/>
          <w:marTop w:val="0"/>
          <w:marBottom w:val="0"/>
          <w:divBdr>
            <w:top w:val="none" w:sz="0" w:space="0" w:color="auto"/>
            <w:left w:val="none" w:sz="0" w:space="0" w:color="auto"/>
            <w:bottom w:val="none" w:sz="0" w:space="0" w:color="auto"/>
            <w:right w:val="none" w:sz="0" w:space="0" w:color="auto"/>
          </w:divBdr>
        </w:div>
        <w:div w:id="1342196949">
          <w:marLeft w:val="640"/>
          <w:marRight w:val="0"/>
          <w:marTop w:val="0"/>
          <w:marBottom w:val="0"/>
          <w:divBdr>
            <w:top w:val="none" w:sz="0" w:space="0" w:color="auto"/>
            <w:left w:val="none" w:sz="0" w:space="0" w:color="auto"/>
            <w:bottom w:val="none" w:sz="0" w:space="0" w:color="auto"/>
            <w:right w:val="none" w:sz="0" w:space="0" w:color="auto"/>
          </w:divBdr>
        </w:div>
        <w:div w:id="1353460392">
          <w:marLeft w:val="640"/>
          <w:marRight w:val="0"/>
          <w:marTop w:val="0"/>
          <w:marBottom w:val="0"/>
          <w:divBdr>
            <w:top w:val="none" w:sz="0" w:space="0" w:color="auto"/>
            <w:left w:val="none" w:sz="0" w:space="0" w:color="auto"/>
            <w:bottom w:val="none" w:sz="0" w:space="0" w:color="auto"/>
            <w:right w:val="none" w:sz="0" w:space="0" w:color="auto"/>
          </w:divBdr>
        </w:div>
        <w:div w:id="1395934519">
          <w:marLeft w:val="640"/>
          <w:marRight w:val="0"/>
          <w:marTop w:val="0"/>
          <w:marBottom w:val="0"/>
          <w:divBdr>
            <w:top w:val="none" w:sz="0" w:space="0" w:color="auto"/>
            <w:left w:val="none" w:sz="0" w:space="0" w:color="auto"/>
            <w:bottom w:val="none" w:sz="0" w:space="0" w:color="auto"/>
            <w:right w:val="none" w:sz="0" w:space="0" w:color="auto"/>
          </w:divBdr>
        </w:div>
        <w:div w:id="1416318798">
          <w:marLeft w:val="640"/>
          <w:marRight w:val="0"/>
          <w:marTop w:val="0"/>
          <w:marBottom w:val="0"/>
          <w:divBdr>
            <w:top w:val="none" w:sz="0" w:space="0" w:color="auto"/>
            <w:left w:val="none" w:sz="0" w:space="0" w:color="auto"/>
            <w:bottom w:val="none" w:sz="0" w:space="0" w:color="auto"/>
            <w:right w:val="none" w:sz="0" w:space="0" w:color="auto"/>
          </w:divBdr>
        </w:div>
        <w:div w:id="1428454190">
          <w:marLeft w:val="640"/>
          <w:marRight w:val="0"/>
          <w:marTop w:val="0"/>
          <w:marBottom w:val="0"/>
          <w:divBdr>
            <w:top w:val="none" w:sz="0" w:space="0" w:color="auto"/>
            <w:left w:val="none" w:sz="0" w:space="0" w:color="auto"/>
            <w:bottom w:val="none" w:sz="0" w:space="0" w:color="auto"/>
            <w:right w:val="none" w:sz="0" w:space="0" w:color="auto"/>
          </w:divBdr>
        </w:div>
        <w:div w:id="1501694249">
          <w:marLeft w:val="640"/>
          <w:marRight w:val="0"/>
          <w:marTop w:val="0"/>
          <w:marBottom w:val="0"/>
          <w:divBdr>
            <w:top w:val="none" w:sz="0" w:space="0" w:color="auto"/>
            <w:left w:val="none" w:sz="0" w:space="0" w:color="auto"/>
            <w:bottom w:val="none" w:sz="0" w:space="0" w:color="auto"/>
            <w:right w:val="none" w:sz="0" w:space="0" w:color="auto"/>
          </w:divBdr>
        </w:div>
        <w:div w:id="1601638979">
          <w:marLeft w:val="640"/>
          <w:marRight w:val="0"/>
          <w:marTop w:val="0"/>
          <w:marBottom w:val="0"/>
          <w:divBdr>
            <w:top w:val="none" w:sz="0" w:space="0" w:color="auto"/>
            <w:left w:val="none" w:sz="0" w:space="0" w:color="auto"/>
            <w:bottom w:val="none" w:sz="0" w:space="0" w:color="auto"/>
            <w:right w:val="none" w:sz="0" w:space="0" w:color="auto"/>
          </w:divBdr>
        </w:div>
        <w:div w:id="1654605472">
          <w:marLeft w:val="640"/>
          <w:marRight w:val="0"/>
          <w:marTop w:val="0"/>
          <w:marBottom w:val="0"/>
          <w:divBdr>
            <w:top w:val="none" w:sz="0" w:space="0" w:color="auto"/>
            <w:left w:val="none" w:sz="0" w:space="0" w:color="auto"/>
            <w:bottom w:val="none" w:sz="0" w:space="0" w:color="auto"/>
            <w:right w:val="none" w:sz="0" w:space="0" w:color="auto"/>
          </w:divBdr>
          <w:divsChild>
            <w:div w:id="1560289589">
              <w:marLeft w:val="0"/>
              <w:marRight w:val="0"/>
              <w:marTop w:val="0"/>
              <w:marBottom w:val="0"/>
              <w:divBdr>
                <w:top w:val="none" w:sz="0" w:space="0" w:color="auto"/>
                <w:left w:val="none" w:sz="0" w:space="0" w:color="auto"/>
                <w:bottom w:val="none" w:sz="0" w:space="0" w:color="auto"/>
                <w:right w:val="none" w:sz="0" w:space="0" w:color="auto"/>
              </w:divBdr>
              <w:divsChild>
                <w:div w:id="36666736">
                  <w:marLeft w:val="640"/>
                  <w:marRight w:val="0"/>
                  <w:marTop w:val="0"/>
                  <w:marBottom w:val="0"/>
                  <w:divBdr>
                    <w:top w:val="none" w:sz="0" w:space="0" w:color="auto"/>
                    <w:left w:val="none" w:sz="0" w:space="0" w:color="auto"/>
                    <w:bottom w:val="none" w:sz="0" w:space="0" w:color="auto"/>
                    <w:right w:val="none" w:sz="0" w:space="0" w:color="auto"/>
                  </w:divBdr>
                </w:div>
                <w:div w:id="71240758">
                  <w:marLeft w:val="640"/>
                  <w:marRight w:val="0"/>
                  <w:marTop w:val="0"/>
                  <w:marBottom w:val="0"/>
                  <w:divBdr>
                    <w:top w:val="none" w:sz="0" w:space="0" w:color="auto"/>
                    <w:left w:val="none" w:sz="0" w:space="0" w:color="auto"/>
                    <w:bottom w:val="none" w:sz="0" w:space="0" w:color="auto"/>
                    <w:right w:val="none" w:sz="0" w:space="0" w:color="auto"/>
                  </w:divBdr>
                </w:div>
                <w:div w:id="112749698">
                  <w:marLeft w:val="640"/>
                  <w:marRight w:val="0"/>
                  <w:marTop w:val="0"/>
                  <w:marBottom w:val="0"/>
                  <w:divBdr>
                    <w:top w:val="none" w:sz="0" w:space="0" w:color="auto"/>
                    <w:left w:val="none" w:sz="0" w:space="0" w:color="auto"/>
                    <w:bottom w:val="none" w:sz="0" w:space="0" w:color="auto"/>
                    <w:right w:val="none" w:sz="0" w:space="0" w:color="auto"/>
                  </w:divBdr>
                </w:div>
                <w:div w:id="172187692">
                  <w:marLeft w:val="640"/>
                  <w:marRight w:val="0"/>
                  <w:marTop w:val="0"/>
                  <w:marBottom w:val="0"/>
                  <w:divBdr>
                    <w:top w:val="none" w:sz="0" w:space="0" w:color="auto"/>
                    <w:left w:val="none" w:sz="0" w:space="0" w:color="auto"/>
                    <w:bottom w:val="none" w:sz="0" w:space="0" w:color="auto"/>
                    <w:right w:val="none" w:sz="0" w:space="0" w:color="auto"/>
                  </w:divBdr>
                </w:div>
                <w:div w:id="173153173">
                  <w:marLeft w:val="640"/>
                  <w:marRight w:val="0"/>
                  <w:marTop w:val="0"/>
                  <w:marBottom w:val="0"/>
                  <w:divBdr>
                    <w:top w:val="none" w:sz="0" w:space="0" w:color="auto"/>
                    <w:left w:val="none" w:sz="0" w:space="0" w:color="auto"/>
                    <w:bottom w:val="none" w:sz="0" w:space="0" w:color="auto"/>
                    <w:right w:val="none" w:sz="0" w:space="0" w:color="auto"/>
                  </w:divBdr>
                </w:div>
                <w:div w:id="196159717">
                  <w:marLeft w:val="640"/>
                  <w:marRight w:val="0"/>
                  <w:marTop w:val="0"/>
                  <w:marBottom w:val="0"/>
                  <w:divBdr>
                    <w:top w:val="none" w:sz="0" w:space="0" w:color="auto"/>
                    <w:left w:val="none" w:sz="0" w:space="0" w:color="auto"/>
                    <w:bottom w:val="none" w:sz="0" w:space="0" w:color="auto"/>
                    <w:right w:val="none" w:sz="0" w:space="0" w:color="auto"/>
                  </w:divBdr>
                </w:div>
                <w:div w:id="267932255">
                  <w:marLeft w:val="640"/>
                  <w:marRight w:val="0"/>
                  <w:marTop w:val="0"/>
                  <w:marBottom w:val="0"/>
                  <w:divBdr>
                    <w:top w:val="none" w:sz="0" w:space="0" w:color="auto"/>
                    <w:left w:val="none" w:sz="0" w:space="0" w:color="auto"/>
                    <w:bottom w:val="none" w:sz="0" w:space="0" w:color="auto"/>
                    <w:right w:val="none" w:sz="0" w:space="0" w:color="auto"/>
                  </w:divBdr>
                </w:div>
                <w:div w:id="364453384">
                  <w:marLeft w:val="640"/>
                  <w:marRight w:val="0"/>
                  <w:marTop w:val="0"/>
                  <w:marBottom w:val="0"/>
                  <w:divBdr>
                    <w:top w:val="none" w:sz="0" w:space="0" w:color="auto"/>
                    <w:left w:val="none" w:sz="0" w:space="0" w:color="auto"/>
                    <w:bottom w:val="none" w:sz="0" w:space="0" w:color="auto"/>
                    <w:right w:val="none" w:sz="0" w:space="0" w:color="auto"/>
                  </w:divBdr>
                </w:div>
                <w:div w:id="401610931">
                  <w:marLeft w:val="640"/>
                  <w:marRight w:val="0"/>
                  <w:marTop w:val="0"/>
                  <w:marBottom w:val="0"/>
                  <w:divBdr>
                    <w:top w:val="none" w:sz="0" w:space="0" w:color="auto"/>
                    <w:left w:val="none" w:sz="0" w:space="0" w:color="auto"/>
                    <w:bottom w:val="none" w:sz="0" w:space="0" w:color="auto"/>
                    <w:right w:val="none" w:sz="0" w:space="0" w:color="auto"/>
                  </w:divBdr>
                </w:div>
                <w:div w:id="409234272">
                  <w:marLeft w:val="640"/>
                  <w:marRight w:val="0"/>
                  <w:marTop w:val="0"/>
                  <w:marBottom w:val="0"/>
                  <w:divBdr>
                    <w:top w:val="none" w:sz="0" w:space="0" w:color="auto"/>
                    <w:left w:val="none" w:sz="0" w:space="0" w:color="auto"/>
                    <w:bottom w:val="none" w:sz="0" w:space="0" w:color="auto"/>
                    <w:right w:val="none" w:sz="0" w:space="0" w:color="auto"/>
                  </w:divBdr>
                </w:div>
                <w:div w:id="463892447">
                  <w:marLeft w:val="640"/>
                  <w:marRight w:val="0"/>
                  <w:marTop w:val="0"/>
                  <w:marBottom w:val="0"/>
                  <w:divBdr>
                    <w:top w:val="none" w:sz="0" w:space="0" w:color="auto"/>
                    <w:left w:val="none" w:sz="0" w:space="0" w:color="auto"/>
                    <w:bottom w:val="none" w:sz="0" w:space="0" w:color="auto"/>
                    <w:right w:val="none" w:sz="0" w:space="0" w:color="auto"/>
                  </w:divBdr>
                </w:div>
                <w:div w:id="522398789">
                  <w:marLeft w:val="640"/>
                  <w:marRight w:val="0"/>
                  <w:marTop w:val="0"/>
                  <w:marBottom w:val="0"/>
                  <w:divBdr>
                    <w:top w:val="none" w:sz="0" w:space="0" w:color="auto"/>
                    <w:left w:val="none" w:sz="0" w:space="0" w:color="auto"/>
                    <w:bottom w:val="none" w:sz="0" w:space="0" w:color="auto"/>
                    <w:right w:val="none" w:sz="0" w:space="0" w:color="auto"/>
                  </w:divBdr>
                </w:div>
                <w:div w:id="560677468">
                  <w:marLeft w:val="640"/>
                  <w:marRight w:val="0"/>
                  <w:marTop w:val="0"/>
                  <w:marBottom w:val="0"/>
                  <w:divBdr>
                    <w:top w:val="none" w:sz="0" w:space="0" w:color="auto"/>
                    <w:left w:val="none" w:sz="0" w:space="0" w:color="auto"/>
                    <w:bottom w:val="none" w:sz="0" w:space="0" w:color="auto"/>
                    <w:right w:val="none" w:sz="0" w:space="0" w:color="auto"/>
                  </w:divBdr>
                </w:div>
                <w:div w:id="587009127">
                  <w:marLeft w:val="640"/>
                  <w:marRight w:val="0"/>
                  <w:marTop w:val="0"/>
                  <w:marBottom w:val="0"/>
                  <w:divBdr>
                    <w:top w:val="none" w:sz="0" w:space="0" w:color="auto"/>
                    <w:left w:val="none" w:sz="0" w:space="0" w:color="auto"/>
                    <w:bottom w:val="none" w:sz="0" w:space="0" w:color="auto"/>
                    <w:right w:val="none" w:sz="0" w:space="0" w:color="auto"/>
                  </w:divBdr>
                </w:div>
                <w:div w:id="647130135">
                  <w:marLeft w:val="640"/>
                  <w:marRight w:val="0"/>
                  <w:marTop w:val="0"/>
                  <w:marBottom w:val="0"/>
                  <w:divBdr>
                    <w:top w:val="none" w:sz="0" w:space="0" w:color="auto"/>
                    <w:left w:val="none" w:sz="0" w:space="0" w:color="auto"/>
                    <w:bottom w:val="none" w:sz="0" w:space="0" w:color="auto"/>
                    <w:right w:val="none" w:sz="0" w:space="0" w:color="auto"/>
                  </w:divBdr>
                </w:div>
                <w:div w:id="659314449">
                  <w:marLeft w:val="640"/>
                  <w:marRight w:val="0"/>
                  <w:marTop w:val="0"/>
                  <w:marBottom w:val="0"/>
                  <w:divBdr>
                    <w:top w:val="none" w:sz="0" w:space="0" w:color="auto"/>
                    <w:left w:val="none" w:sz="0" w:space="0" w:color="auto"/>
                    <w:bottom w:val="none" w:sz="0" w:space="0" w:color="auto"/>
                    <w:right w:val="none" w:sz="0" w:space="0" w:color="auto"/>
                  </w:divBdr>
                </w:div>
                <w:div w:id="965090132">
                  <w:marLeft w:val="640"/>
                  <w:marRight w:val="0"/>
                  <w:marTop w:val="0"/>
                  <w:marBottom w:val="0"/>
                  <w:divBdr>
                    <w:top w:val="none" w:sz="0" w:space="0" w:color="auto"/>
                    <w:left w:val="none" w:sz="0" w:space="0" w:color="auto"/>
                    <w:bottom w:val="none" w:sz="0" w:space="0" w:color="auto"/>
                    <w:right w:val="none" w:sz="0" w:space="0" w:color="auto"/>
                  </w:divBdr>
                </w:div>
                <w:div w:id="972060622">
                  <w:marLeft w:val="640"/>
                  <w:marRight w:val="0"/>
                  <w:marTop w:val="0"/>
                  <w:marBottom w:val="0"/>
                  <w:divBdr>
                    <w:top w:val="none" w:sz="0" w:space="0" w:color="auto"/>
                    <w:left w:val="none" w:sz="0" w:space="0" w:color="auto"/>
                    <w:bottom w:val="none" w:sz="0" w:space="0" w:color="auto"/>
                    <w:right w:val="none" w:sz="0" w:space="0" w:color="auto"/>
                  </w:divBdr>
                </w:div>
                <w:div w:id="1058288491">
                  <w:marLeft w:val="640"/>
                  <w:marRight w:val="0"/>
                  <w:marTop w:val="0"/>
                  <w:marBottom w:val="0"/>
                  <w:divBdr>
                    <w:top w:val="none" w:sz="0" w:space="0" w:color="auto"/>
                    <w:left w:val="none" w:sz="0" w:space="0" w:color="auto"/>
                    <w:bottom w:val="none" w:sz="0" w:space="0" w:color="auto"/>
                    <w:right w:val="none" w:sz="0" w:space="0" w:color="auto"/>
                  </w:divBdr>
                </w:div>
                <w:div w:id="1145049165">
                  <w:marLeft w:val="640"/>
                  <w:marRight w:val="0"/>
                  <w:marTop w:val="0"/>
                  <w:marBottom w:val="0"/>
                  <w:divBdr>
                    <w:top w:val="none" w:sz="0" w:space="0" w:color="auto"/>
                    <w:left w:val="none" w:sz="0" w:space="0" w:color="auto"/>
                    <w:bottom w:val="none" w:sz="0" w:space="0" w:color="auto"/>
                    <w:right w:val="none" w:sz="0" w:space="0" w:color="auto"/>
                  </w:divBdr>
                </w:div>
                <w:div w:id="1157498270">
                  <w:marLeft w:val="640"/>
                  <w:marRight w:val="0"/>
                  <w:marTop w:val="0"/>
                  <w:marBottom w:val="0"/>
                  <w:divBdr>
                    <w:top w:val="none" w:sz="0" w:space="0" w:color="auto"/>
                    <w:left w:val="none" w:sz="0" w:space="0" w:color="auto"/>
                    <w:bottom w:val="none" w:sz="0" w:space="0" w:color="auto"/>
                    <w:right w:val="none" w:sz="0" w:space="0" w:color="auto"/>
                  </w:divBdr>
                </w:div>
                <w:div w:id="1289900448">
                  <w:marLeft w:val="640"/>
                  <w:marRight w:val="0"/>
                  <w:marTop w:val="0"/>
                  <w:marBottom w:val="0"/>
                  <w:divBdr>
                    <w:top w:val="none" w:sz="0" w:space="0" w:color="auto"/>
                    <w:left w:val="none" w:sz="0" w:space="0" w:color="auto"/>
                    <w:bottom w:val="none" w:sz="0" w:space="0" w:color="auto"/>
                    <w:right w:val="none" w:sz="0" w:space="0" w:color="auto"/>
                  </w:divBdr>
                </w:div>
                <w:div w:id="1443837947">
                  <w:marLeft w:val="640"/>
                  <w:marRight w:val="0"/>
                  <w:marTop w:val="0"/>
                  <w:marBottom w:val="0"/>
                  <w:divBdr>
                    <w:top w:val="none" w:sz="0" w:space="0" w:color="auto"/>
                    <w:left w:val="none" w:sz="0" w:space="0" w:color="auto"/>
                    <w:bottom w:val="none" w:sz="0" w:space="0" w:color="auto"/>
                    <w:right w:val="none" w:sz="0" w:space="0" w:color="auto"/>
                  </w:divBdr>
                </w:div>
                <w:div w:id="1509325100">
                  <w:marLeft w:val="640"/>
                  <w:marRight w:val="0"/>
                  <w:marTop w:val="0"/>
                  <w:marBottom w:val="0"/>
                  <w:divBdr>
                    <w:top w:val="none" w:sz="0" w:space="0" w:color="auto"/>
                    <w:left w:val="none" w:sz="0" w:space="0" w:color="auto"/>
                    <w:bottom w:val="none" w:sz="0" w:space="0" w:color="auto"/>
                    <w:right w:val="none" w:sz="0" w:space="0" w:color="auto"/>
                  </w:divBdr>
                </w:div>
                <w:div w:id="1545871064">
                  <w:marLeft w:val="640"/>
                  <w:marRight w:val="0"/>
                  <w:marTop w:val="0"/>
                  <w:marBottom w:val="0"/>
                  <w:divBdr>
                    <w:top w:val="none" w:sz="0" w:space="0" w:color="auto"/>
                    <w:left w:val="none" w:sz="0" w:space="0" w:color="auto"/>
                    <w:bottom w:val="none" w:sz="0" w:space="0" w:color="auto"/>
                    <w:right w:val="none" w:sz="0" w:space="0" w:color="auto"/>
                  </w:divBdr>
                </w:div>
                <w:div w:id="1638222952">
                  <w:marLeft w:val="640"/>
                  <w:marRight w:val="0"/>
                  <w:marTop w:val="0"/>
                  <w:marBottom w:val="0"/>
                  <w:divBdr>
                    <w:top w:val="none" w:sz="0" w:space="0" w:color="auto"/>
                    <w:left w:val="none" w:sz="0" w:space="0" w:color="auto"/>
                    <w:bottom w:val="none" w:sz="0" w:space="0" w:color="auto"/>
                    <w:right w:val="none" w:sz="0" w:space="0" w:color="auto"/>
                  </w:divBdr>
                </w:div>
                <w:div w:id="1666667248">
                  <w:marLeft w:val="640"/>
                  <w:marRight w:val="0"/>
                  <w:marTop w:val="0"/>
                  <w:marBottom w:val="0"/>
                  <w:divBdr>
                    <w:top w:val="none" w:sz="0" w:space="0" w:color="auto"/>
                    <w:left w:val="none" w:sz="0" w:space="0" w:color="auto"/>
                    <w:bottom w:val="none" w:sz="0" w:space="0" w:color="auto"/>
                    <w:right w:val="none" w:sz="0" w:space="0" w:color="auto"/>
                  </w:divBdr>
                </w:div>
                <w:div w:id="1673871304">
                  <w:marLeft w:val="640"/>
                  <w:marRight w:val="0"/>
                  <w:marTop w:val="0"/>
                  <w:marBottom w:val="0"/>
                  <w:divBdr>
                    <w:top w:val="none" w:sz="0" w:space="0" w:color="auto"/>
                    <w:left w:val="none" w:sz="0" w:space="0" w:color="auto"/>
                    <w:bottom w:val="none" w:sz="0" w:space="0" w:color="auto"/>
                    <w:right w:val="none" w:sz="0" w:space="0" w:color="auto"/>
                  </w:divBdr>
                </w:div>
                <w:div w:id="1680425595">
                  <w:marLeft w:val="640"/>
                  <w:marRight w:val="0"/>
                  <w:marTop w:val="0"/>
                  <w:marBottom w:val="0"/>
                  <w:divBdr>
                    <w:top w:val="none" w:sz="0" w:space="0" w:color="auto"/>
                    <w:left w:val="none" w:sz="0" w:space="0" w:color="auto"/>
                    <w:bottom w:val="none" w:sz="0" w:space="0" w:color="auto"/>
                    <w:right w:val="none" w:sz="0" w:space="0" w:color="auto"/>
                  </w:divBdr>
                </w:div>
                <w:div w:id="1710449703">
                  <w:marLeft w:val="640"/>
                  <w:marRight w:val="0"/>
                  <w:marTop w:val="0"/>
                  <w:marBottom w:val="0"/>
                  <w:divBdr>
                    <w:top w:val="none" w:sz="0" w:space="0" w:color="auto"/>
                    <w:left w:val="none" w:sz="0" w:space="0" w:color="auto"/>
                    <w:bottom w:val="none" w:sz="0" w:space="0" w:color="auto"/>
                    <w:right w:val="none" w:sz="0" w:space="0" w:color="auto"/>
                  </w:divBdr>
                </w:div>
                <w:div w:id="1711882510">
                  <w:marLeft w:val="640"/>
                  <w:marRight w:val="0"/>
                  <w:marTop w:val="0"/>
                  <w:marBottom w:val="0"/>
                  <w:divBdr>
                    <w:top w:val="none" w:sz="0" w:space="0" w:color="auto"/>
                    <w:left w:val="none" w:sz="0" w:space="0" w:color="auto"/>
                    <w:bottom w:val="none" w:sz="0" w:space="0" w:color="auto"/>
                    <w:right w:val="none" w:sz="0" w:space="0" w:color="auto"/>
                  </w:divBdr>
                </w:div>
                <w:div w:id="1721710950">
                  <w:marLeft w:val="640"/>
                  <w:marRight w:val="0"/>
                  <w:marTop w:val="0"/>
                  <w:marBottom w:val="0"/>
                  <w:divBdr>
                    <w:top w:val="none" w:sz="0" w:space="0" w:color="auto"/>
                    <w:left w:val="none" w:sz="0" w:space="0" w:color="auto"/>
                    <w:bottom w:val="none" w:sz="0" w:space="0" w:color="auto"/>
                    <w:right w:val="none" w:sz="0" w:space="0" w:color="auto"/>
                  </w:divBdr>
                </w:div>
                <w:div w:id="1737435907">
                  <w:marLeft w:val="640"/>
                  <w:marRight w:val="0"/>
                  <w:marTop w:val="0"/>
                  <w:marBottom w:val="0"/>
                  <w:divBdr>
                    <w:top w:val="none" w:sz="0" w:space="0" w:color="auto"/>
                    <w:left w:val="none" w:sz="0" w:space="0" w:color="auto"/>
                    <w:bottom w:val="none" w:sz="0" w:space="0" w:color="auto"/>
                    <w:right w:val="none" w:sz="0" w:space="0" w:color="auto"/>
                  </w:divBdr>
                </w:div>
                <w:div w:id="1753161861">
                  <w:marLeft w:val="640"/>
                  <w:marRight w:val="0"/>
                  <w:marTop w:val="0"/>
                  <w:marBottom w:val="0"/>
                  <w:divBdr>
                    <w:top w:val="none" w:sz="0" w:space="0" w:color="auto"/>
                    <w:left w:val="none" w:sz="0" w:space="0" w:color="auto"/>
                    <w:bottom w:val="none" w:sz="0" w:space="0" w:color="auto"/>
                    <w:right w:val="none" w:sz="0" w:space="0" w:color="auto"/>
                  </w:divBdr>
                </w:div>
                <w:div w:id="1768039256">
                  <w:marLeft w:val="640"/>
                  <w:marRight w:val="0"/>
                  <w:marTop w:val="0"/>
                  <w:marBottom w:val="0"/>
                  <w:divBdr>
                    <w:top w:val="none" w:sz="0" w:space="0" w:color="auto"/>
                    <w:left w:val="none" w:sz="0" w:space="0" w:color="auto"/>
                    <w:bottom w:val="none" w:sz="0" w:space="0" w:color="auto"/>
                    <w:right w:val="none" w:sz="0" w:space="0" w:color="auto"/>
                  </w:divBdr>
                </w:div>
                <w:div w:id="1789936047">
                  <w:marLeft w:val="640"/>
                  <w:marRight w:val="0"/>
                  <w:marTop w:val="0"/>
                  <w:marBottom w:val="0"/>
                  <w:divBdr>
                    <w:top w:val="none" w:sz="0" w:space="0" w:color="auto"/>
                    <w:left w:val="none" w:sz="0" w:space="0" w:color="auto"/>
                    <w:bottom w:val="none" w:sz="0" w:space="0" w:color="auto"/>
                    <w:right w:val="none" w:sz="0" w:space="0" w:color="auto"/>
                  </w:divBdr>
                </w:div>
                <w:div w:id="1803379002">
                  <w:marLeft w:val="640"/>
                  <w:marRight w:val="0"/>
                  <w:marTop w:val="0"/>
                  <w:marBottom w:val="0"/>
                  <w:divBdr>
                    <w:top w:val="none" w:sz="0" w:space="0" w:color="auto"/>
                    <w:left w:val="none" w:sz="0" w:space="0" w:color="auto"/>
                    <w:bottom w:val="none" w:sz="0" w:space="0" w:color="auto"/>
                    <w:right w:val="none" w:sz="0" w:space="0" w:color="auto"/>
                  </w:divBdr>
                </w:div>
                <w:div w:id="1876192940">
                  <w:marLeft w:val="640"/>
                  <w:marRight w:val="0"/>
                  <w:marTop w:val="0"/>
                  <w:marBottom w:val="0"/>
                  <w:divBdr>
                    <w:top w:val="none" w:sz="0" w:space="0" w:color="auto"/>
                    <w:left w:val="none" w:sz="0" w:space="0" w:color="auto"/>
                    <w:bottom w:val="none" w:sz="0" w:space="0" w:color="auto"/>
                    <w:right w:val="none" w:sz="0" w:space="0" w:color="auto"/>
                  </w:divBdr>
                </w:div>
                <w:div w:id="1998339029">
                  <w:marLeft w:val="640"/>
                  <w:marRight w:val="0"/>
                  <w:marTop w:val="0"/>
                  <w:marBottom w:val="0"/>
                  <w:divBdr>
                    <w:top w:val="none" w:sz="0" w:space="0" w:color="auto"/>
                    <w:left w:val="none" w:sz="0" w:space="0" w:color="auto"/>
                    <w:bottom w:val="none" w:sz="0" w:space="0" w:color="auto"/>
                    <w:right w:val="none" w:sz="0" w:space="0" w:color="auto"/>
                  </w:divBdr>
                </w:div>
                <w:div w:id="2020809609">
                  <w:marLeft w:val="640"/>
                  <w:marRight w:val="0"/>
                  <w:marTop w:val="0"/>
                  <w:marBottom w:val="0"/>
                  <w:divBdr>
                    <w:top w:val="none" w:sz="0" w:space="0" w:color="auto"/>
                    <w:left w:val="none" w:sz="0" w:space="0" w:color="auto"/>
                    <w:bottom w:val="none" w:sz="0" w:space="0" w:color="auto"/>
                    <w:right w:val="none" w:sz="0" w:space="0" w:color="auto"/>
                  </w:divBdr>
                </w:div>
                <w:div w:id="2062551855">
                  <w:marLeft w:val="640"/>
                  <w:marRight w:val="0"/>
                  <w:marTop w:val="0"/>
                  <w:marBottom w:val="0"/>
                  <w:divBdr>
                    <w:top w:val="none" w:sz="0" w:space="0" w:color="auto"/>
                    <w:left w:val="none" w:sz="0" w:space="0" w:color="auto"/>
                    <w:bottom w:val="none" w:sz="0" w:space="0" w:color="auto"/>
                    <w:right w:val="none" w:sz="0" w:space="0" w:color="auto"/>
                  </w:divBdr>
                </w:div>
              </w:divsChild>
            </w:div>
            <w:div w:id="1645965174">
              <w:marLeft w:val="0"/>
              <w:marRight w:val="0"/>
              <w:marTop w:val="0"/>
              <w:marBottom w:val="0"/>
              <w:divBdr>
                <w:top w:val="none" w:sz="0" w:space="0" w:color="auto"/>
                <w:left w:val="none" w:sz="0" w:space="0" w:color="auto"/>
                <w:bottom w:val="none" w:sz="0" w:space="0" w:color="auto"/>
                <w:right w:val="none" w:sz="0" w:space="0" w:color="auto"/>
              </w:divBdr>
              <w:divsChild>
                <w:div w:id="45371946">
                  <w:marLeft w:val="640"/>
                  <w:marRight w:val="0"/>
                  <w:marTop w:val="0"/>
                  <w:marBottom w:val="0"/>
                  <w:divBdr>
                    <w:top w:val="none" w:sz="0" w:space="0" w:color="auto"/>
                    <w:left w:val="none" w:sz="0" w:space="0" w:color="auto"/>
                    <w:bottom w:val="none" w:sz="0" w:space="0" w:color="auto"/>
                    <w:right w:val="none" w:sz="0" w:space="0" w:color="auto"/>
                  </w:divBdr>
                </w:div>
                <w:div w:id="125584977">
                  <w:marLeft w:val="640"/>
                  <w:marRight w:val="0"/>
                  <w:marTop w:val="0"/>
                  <w:marBottom w:val="0"/>
                  <w:divBdr>
                    <w:top w:val="none" w:sz="0" w:space="0" w:color="auto"/>
                    <w:left w:val="none" w:sz="0" w:space="0" w:color="auto"/>
                    <w:bottom w:val="none" w:sz="0" w:space="0" w:color="auto"/>
                    <w:right w:val="none" w:sz="0" w:space="0" w:color="auto"/>
                  </w:divBdr>
                </w:div>
                <w:div w:id="148984264">
                  <w:marLeft w:val="640"/>
                  <w:marRight w:val="0"/>
                  <w:marTop w:val="0"/>
                  <w:marBottom w:val="0"/>
                  <w:divBdr>
                    <w:top w:val="none" w:sz="0" w:space="0" w:color="auto"/>
                    <w:left w:val="none" w:sz="0" w:space="0" w:color="auto"/>
                    <w:bottom w:val="none" w:sz="0" w:space="0" w:color="auto"/>
                    <w:right w:val="none" w:sz="0" w:space="0" w:color="auto"/>
                  </w:divBdr>
                </w:div>
                <w:div w:id="201331876">
                  <w:marLeft w:val="640"/>
                  <w:marRight w:val="0"/>
                  <w:marTop w:val="0"/>
                  <w:marBottom w:val="0"/>
                  <w:divBdr>
                    <w:top w:val="none" w:sz="0" w:space="0" w:color="auto"/>
                    <w:left w:val="none" w:sz="0" w:space="0" w:color="auto"/>
                    <w:bottom w:val="none" w:sz="0" w:space="0" w:color="auto"/>
                    <w:right w:val="none" w:sz="0" w:space="0" w:color="auto"/>
                  </w:divBdr>
                </w:div>
                <w:div w:id="287273852">
                  <w:marLeft w:val="640"/>
                  <w:marRight w:val="0"/>
                  <w:marTop w:val="0"/>
                  <w:marBottom w:val="0"/>
                  <w:divBdr>
                    <w:top w:val="none" w:sz="0" w:space="0" w:color="auto"/>
                    <w:left w:val="none" w:sz="0" w:space="0" w:color="auto"/>
                    <w:bottom w:val="none" w:sz="0" w:space="0" w:color="auto"/>
                    <w:right w:val="none" w:sz="0" w:space="0" w:color="auto"/>
                  </w:divBdr>
                </w:div>
                <w:div w:id="320547612">
                  <w:marLeft w:val="640"/>
                  <w:marRight w:val="0"/>
                  <w:marTop w:val="0"/>
                  <w:marBottom w:val="0"/>
                  <w:divBdr>
                    <w:top w:val="none" w:sz="0" w:space="0" w:color="auto"/>
                    <w:left w:val="none" w:sz="0" w:space="0" w:color="auto"/>
                    <w:bottom w:val="none" w:sz="0" w:space="0" w:color="auto"/>
                    <w:right w:val="none" w:sz="0" w:space="0" w:color="auto"/>
                  </w:divBdr>
                </w:div>
                <w:div w:id="415371594">
                  <w:marLeft w:val="640"/>
                  <w:marRight w:val="0"/>
                  <w:marTop w:val="0"/>
                  <w:marBottom w:val="0"/>
                  <w:divBdr>
                    <w:top w:val="none" w:sz="0" w:space="0" w:color="auto"/>
                    <w:left w:val="none" w:sz="0" w:space="0" w:color="auto"/>
                    <w:bottom w:val="none" w:sz="0" w:space="0" w:color="auto"/>
                    <w:right w:val="none" w:sz="0" w:space="0" w:color="auto"/>
                  </w:divBdr>
                </w:div>
                <w:div w:id="421803326">
                  <w:marLeft w:val="640"/>
                  <w:marRight w:val="0"/>
                  <w:marTop w:val="0"/>
                  <w:marBottom w:val="0"/>
                  <w:divBdr>
                    <w:top w:val="none" w:sz="0" w:space="0" w:color="auto"/>
                    <w:left w:val="none" w:sz="0" w:space="0" w:color="auto"/>
                    <w:bottom w:val="none" w:sz="0" w:space="0" w:color="auto"/>
                    <w:right w:val="none" w:sz="0" w:space="0" w:color="auto"/>
                  </w:divBdr>
                </w:div>
                <w:div w:id="422191741">
                  <w:marLeft w:val="640"/>
                  <w:marRight w:val="0"/>
                  <w:marTop w:val="0"/>
                  <w:marBottom w:val="0"/>
                  <w:divBdr>
                    <w:top w:val="none" w:sz="0" w:space="0" w:color="auto"/>
                    <w:left w:val="none" w:sz="0" w:space="0" w:color="auto"/>
                    <w:bottom w:val="none" w:sz="0" w:space="0" w:color="auto"/>
                    <w:right w:val="none" w:sz="0" w:space="0" w:color="auto"/>
                  </w:divBdr>
                </w:div>
                <w:div w:id="473134262">
                  <w:marLeft w:val="640"/>
                  <w:marRight w:val="0"/>
                  <w:marTop w:val="0"/>
                  <w:marBottom w:val="0"/>
                  <w:divBdr>
                    <w:top w:val="none" w:sz="0" w:space="0" w:color="auto"/>
                    <w:left w:val="none" w:sz="0" w:space="0" w:color="auto"/>
                    <w:bottom w:val="none" w:sz="0" w:space="0" w:color="auto"/>
                    <w:right w:val="none" w:sz="0" w:space="0" w:color="auto"/>
                  </w:divBdr>
                </w:div>
                <w:div w:id="493452359">
                  <w:marLeft w:val="640"/>
                  <w:marRight w:val="0"/>
                  <w:marTop w:val="0"/>
                  <w:marBottom w:val="0"/>
                  <w:divBdr>
                    <w:top w:val="none" w:sz="0" w:space="0" w:color="auto"/>
                    <w:left w:val="none" w:sz="0" w:space="0" w:color="auto"/>
                    <w:bottom w:val="none" w:sz="0" w:space="0" w:color="auto"/>
                    <w:right w:val="none" w:sz="0" w:space="0" w:color="auto"/>
                  </w:divBdr>
                </w:div>
                <w:div w:id="581960881">
                  <w:marLeft w:val="640"/>
                  <w:marRight w:val="0"/>
                  <w:marTop w:val="0"/>
                  <w:marBottom w:val="0"/>
                  <w:divBdr>
                    <w:top w:val="none" w:sz="0" w:space="0" w:color="auto"/>
                    <w:left w:val="none" w:sz="0" w:space="0" w:color="auto"/>
                    <w:bottom w:val="none" w:sz="0" w:space="0" w:color="auto"/>
                    <w:right w:val="none" w:sz="0" w:space="0" w:color="auto"/>
                  </w:divBdr>
                </w:div>
                <w:div w:id="634674895">
                  <w:marLeft w:val="640"/>
                  <w:marRight w:val="0"/>
                  <w:marTop w:val="0"/>
                  <w:marBottom w:val="0"/>
                  <w:divBdr>
                    <w:top w:val="none" w:sz="0" w:space="0" w:color="auto"/>
                    <w:left w:val="none" w:sz="0" w:space="0" w:color="auto"/>
                    <w:bottom w:val="none" w:sz="0" w:space="0" w:color="auto"/>
                    <w:right w:val="none" w:sz="0" w:space="0" w:color="auto"/>
                  </w:divBdr>
                </w:div>
                <w:div w:id="752162096">
                  <w:marLeft w:val="640"/>
                  <w:marRight w:val="0"/>
                  <w:marTop w:val="0"/>
                  <w:marBottom w:val="0"/>
                  <w:divBdr>
                    <w:top w:val="none" w:sz="0" w:space="0" w:color="auto"/>
                    <w:left w:val="none" w:sz="0" w:space="0" w:color="auto"/>
                    <w:bottom w:val="none" w:sz="0" w:space="0" w:color="auto"/>
                    <w:right w:val="none" w:sz="0" w:space="0" w:color="auto"/>
                  </w:divBdr>
                </w:div>
                <w:div w:id="826941413">
                  <w:marLeft w:val="640"/>
                  <w:marRight w:val="0"/>
                  <w:marTop w:val="0"/>
                  <w:marBottom w:val="0"/>
                  <w:divBdr>
                    <w:top w:val="none" w:sz="0" w:space="0" w:color="auto"/>
                    <w:left w:val="none" w:sz="0" w:space="0" w:color="auto"/>
                    <w:bottom w:val="none" w:sz="0" w:space="0" w:color="auto"/>
                    <w:right w:val="none" w:sz="0" w:space="0" w:color="auto"/>
                  </w:divBdr>
                </w:div>
                <w:div w:id="827090788">
                  <w:marLeft w:val="640"/>
                  <w:marRight w:val="0"/>
                  <w:marTop w:val="0"/>
                  <w:marBottom w:val="0"/>
                  <w:divBdr>
                    <w:top w:val="none" w:sz="0" w:space="0" w:color="auto"/>
                    <w:left w:val="none" w:sz="0" w:space="0" w:color="auto"/>
                    <w:bottom w:val="none" w:sz="0" w:space="0" w:color="auto"/>
                    <w:right w:val="none" w:sz="0" w:space="0" w:color="auto"/>
                  </w:divBdr>
                </w:div>
                <w:div w:id="862716359">
                  <w:marLeft w:val="640"/>
                  <w:marRight w:val="0"/>
                  <w:marTop w:val="0"/>
                  <w:marBottom w:val="0"/>
                  <w:divBdr>
                    <w:top w:val="none" w:sz="0" w:space="0" w:color="auto"/>
                    <w:left w:val="none" w:sz="0" w:space="0" w:color="auto"/>
                    <w:bottom w:val="none" w:sz="0" w:space="0" w:color="auto"/>
                    <w:right w:val="none" w:sz="0" w:space="0" w:color="auto"/>
                  </w:divBdr>
                </w:div>
                <w:div w:id="907154228">
                  <w:marLeft w:val="640"/>
                  <w:marRight w:val="0"/>
                  <w:marTop w:val="0"/>
                  <w:marBottom w:val="0"/>
                  <w:divBdr>
                    <w:top w:val="none" w:sz="0" w:space="0" w:color="auto"/>
                    <w:left w:val="none" w:sz="0" w:space="0" w:color="auto"/>
                    <w:bottom w:val="none" w:sz="0" w:space="0" w:color="auto"/>
                    <w:right w:val="none" w:sz="0" w:space="0" w:color="auto"/>
                  </w:divBdr>
                </w:div>
                <w:div w:id="985815365">
                  <w:marLeft w:val="640"/>
                  <w:marRight w:val="0"/>
                  <w:marTop w:val="0"/>
                  <w:marBottom w:val="0"/>
                  <w:divBdr>
                    <w:top w:val="none" w:sz="0" w:space="0" w:color="auto"/>
                    <w:left w:val="none" w:sz="0" w:space="0" w:color="auto"/>
                    <w:bottom w:val="none" w:sz="0" w:space="0" w:color="auto"/>
                    <w:right w:val="none" w:sz="0" w:space="0" w:color="auto"/>
                  </w:divBdr>
                </w:div>
                <w:div w:id="1003167104">
                  <w:marLeft w:val="640"/>
                  <w:marRight w:val="0"/>
                  <w:marTop w:val="0"/>
                  <w:marBottom w:val="0"/>
                  <w:divBdr>
                    <w:top w:val="none" w:sz="0" w:space="0" w:color="auto"/>
                    <w:left w:val="none" w:sz="0" w:space="0" w:color="auto"/>
                    <w:bottom w:val="none" w:sz="0" w:space="0" w:color="auto"/>
                    <w:right w:val="none" w:sz="0" w:space="0" w:color="auto"/>
                  </w:divBdr>
                </w:div>
                <w:div w:id="1036271063">
                  <w:marLeft w:val="640"/>
                  <w:marRight w:val="0"/>
                  <w:marTop w:val="0"/>
                  <w:marBottom w:val="0"/>
                  <w:divBdr>
                    <w:top w:val="none" w:sz="0" w:space="0" w:color="auto"/>
                    <w:left w:val="none" w:sz="0" w:space="0" w:color="auto"/>
                    <w:bottom w:val="none" w:sz="0" w:space="0" w:color="auto"/>
                    <w:right w:val="none" w:sz="0" w:space="0" w:color="auto"/>
                  </w:divBdr>
                </w:div>
                <w:div w:id="1114209859">
                  <w:marLeft w:val="640"/>
                  <w:marRight w:val="0"/>
                  <w:marTop w:val="0"/>
                  <w:marBottom w:val="0"/>
                  <w:divBdr>
                    <w:top w:val="none" w:sz="0" w:space="0" w:color="auto"/>
                    <w:left w:val="none" w:sz="0" w:space="0" w:color="auto"/>
                    <w:bottom w:val="none" w:sz="0" w:space="0" w:color="auto"/>
                    <w:right w:val="none" w:sz="0" w:space="0" w:color="auto"/>
                  </w:divBdr>
                </w:div>
                <w:div w:id="1114859623">
                  <w:marLeft w:val="640"/>
                  <w:marRight w:val="0"/>
                  <w:marTop w:val="0"/>
                  <w:marBottom w:val="0"/>
                  <w:divBdr>
                    <w:top w:val="none" w:sz="0" w:space="0" w:color="auto"/>
                    <w:left w:val="none" w:sz="0" w:space="0" w:color="auto"/>
                    <w:bottom w:val="none" w:sz="0" w:space="0" w:color="auto"/>
                    <w:right w:val="none" w:sz="0" w:space="0" w:color="auto"/>
                  </w:divBdr>
                </w:div>
                <w:div w:id="1123353252">
                  <w:marLeft w:val="640"/>
                  <w:marRight w:val="0"/>
                  <w:marTop w:val="0"/>
                  <w:marBottom w:val="0"/>
                  <w:divBdr>
                    <w:top w:val="none" w:sz="0" w:space="0" w:color="auto"/>
                    <w:left w:val="none" w:sz="0" w:space="0" w:color="auto"/>
                    <w:bottom w:val="none" w:sz="0" w:space="0" w:color="auto"/>
                    <w:right w:val="none" w:sz="0" w:space="0" w:color="auto"/>
                  </w:divBdr>
                </w:div>
                <w:div w:id="1202942891">
                  <w:marLeft w:val="640"/>
                  <w:marRight w:val="0"/>
                  <w:marTop w:val="0"/>
                  <w:marBottom w:val="0"/>
                  <w:divBdr>
                    <w:top w:val="none" w:sz="0" w:space="0" w:color="auto"/>
                    <w:left w:val="none" w:sz="0" w:space="0" w:color="auto"/>
                    <w:bottom w:val="none" w:sz="0" w:space="0" w:color="auto"/>
                    <w:right w:val="none" w:sz="0" w:space="0" w:color="auto"/>
                  </w:divBdr>
                </w:div>
                <w:div w:id="1242760441">
                  <w:marLeft w:val="640"/>
                  <w:marRight w:val="0"/>
                  <w:marTop w:val="0"/>
                  <w:marBottom w:val="0"/>
                  <w:divBdr>
                    <w:top w:val="none" w:sz="0" w:space="0" w:color="auto"/>
                    <w:left w:val="none" w:sz="0" w:space="0" w:color="auto"/>
                    <w:bottom w:val="none" w:sz="0" w:space="0" w:color="auto"/>
                    <w:right w:val="none" w:sz="0" w:space="0" w:color="auto"/>
                  </w:divBdr>
                </w:div>
                <w:div w:id="1244798415">
                  <w:marLeft w:val="640"/>
                  <w:marRight w:val="0"/>
                  <w:marTop w:val="0"/>
                  <w:marBottom w:val="0"/>
                  <w:divBdr>
                    <w:top w:val="none" w:sz="0" w:space="0" w:color="auto"/>
                    <w:left w:val="none" w:sz="0" w:space="0" w:color="auto"/>
                    <w:bottom w:val="none" w:sz="0" w:space="0" w:color="auto"/>
                    <w:right w:val="none" w:sz="0" w:space="0" w:color="auto"/>
                  </w:divBdr>
                </w:div>
                <w:div w:id="1333993182">
                  <w:marLeft w:val="640"/>
                  <w:marRight w:val="0"/>
                  <w:marTop w:val="0"/>
                  <w:marBottom w:val="0"/>
                  <w:divBdr>
                    <w:top w:val="none" w:sz="0" w:space="0" w:color="auto"/>
                    <w:left w:val="none" w:sz="0" w:space="0" w:color="auto"/>
                    <w:bottom w:val="none" w:sz="0" w:space="0" w:color="auto"/>
                    <w:right w:val="none" w:sz="0" w:space="0" w:color="auto"/>
                  </w:divBdr>
                </w:div>
                <w:div w:id="1395422959">
                  <w:marLeft w:val="640"/>
                  <w:marRight w:val="0"/>
                  <w:marTop w:val="0"/>
                  <w:marBottom w:val="0"/>
                  <w:divBdr>
                    <w:top w:val="none" w:sz="0" w:space="0" w:color="auto"/>
                    <w:left w:val="none" w:sz="0" w:space="0" w:color="auto"/>
                    <w:bottom w:val="none" w:sz="0" w:space="0" w:color="auto"/>
                    <w:right w:val="none" w:sz="0" w:space="0" w:color="auto"/>
                  </w:divBdr>
                </w:div>
                <w:div w:id="1422795424">
                  <w:marLeft w:val="640"/>
                  <w:marRight w:val="0"/>
                  <w:marTop w:val="0"/>
                  <w:marBottom w:val="0"/>
                  <w:divBdr>
                    <w:top w:val="none" w:sz="0" w:space="0" w:color="auto"/>
                    <w:left w:val="none" w:sz="0" w:space="0" w:color="auto"/>
                    <w:bottom w:val="none" w:sz="0" w:space="0" w:color="auto"/>
                    <w:right w:val="none" w:sz="0" w:space="0" w:color="auto"/>
                  </w:divBdr>
                </w:div>
                <w:div w:id="1485273689">
                  <w:marLeft w:val="640"/>
                  <w:marRight w:val="0"/>
                  <w:marTop w:val="0"/>
                  <w:marBottom w:val="0"/>
                  <w:divBdr>
                    <w:top w:val="none" w:sz="0" w:space="0" w:color="auto"/>
                    <w:left w:val="none" w:sz="0" w:space="0" w:color="auto"/>
                    <w:bottom w:val="none" w:sz="0" w:space="0" w:color="auto"/>
                    <w:right w:val="none" w:sz="0" w:space="0" w:color="auto"/>
                  </w:divBdr>
                </w:div>
                <w:div w:id="1538355473">
                  <w:marLeft w:val="640"/>
                  <w:marRight w:val="0"/>
                  <w:marTop w:val="0"/>
                  <w:marBottom w:val="0"/>
                  <w:divBdr>
                    <w:top w:val="none" w:sz="0" w:space="0" w:color="auto"/>
                    <w:left w:val="none" w:sz="0" w:space="0" w:color="auto"/>
                    <w:bottom w:val="none" w:sz="0" w:space="0" w:color="auto"/>
                    <w:right w:val="none" w:sz="0" w:space="0" w:color="auto"/>
                  </w:divBdr>
                </w:div>
                <w:div w:id="1555770368">
                  <w:marLeft w:val="640"/>
                  <w:marRight w:val="0"/>
                  <w:marTop w:val="0"/>
                  <w:marBottom w:val="0"/>
                  <w:divBdr>
                    <w:top w:val="none" w:sz="0" w:space="0" w:color="auto"/>
                    <w:left w:val="none" w:sz="0" w:space="0" w:color="auto"/>
                    <w:bottom w:val="none" w:sz="0" w:space="0" w:color="auto"/>
                    <w:right w:val="none" w:sz="0" w:space="0" w:color="auto"/>
                  </w:divBdr>
                </w:div>
                <w:div w:id="1612929790">
                  <w:marLeft w:val="640"/>
                  <w:marRight w:val="0"/>
                  <w:marTop w:val="0"/>
                  <w:marBottom w:val="0"/>
                  <w:divBdr>
                    <w:top w:val="none" w:sz="0" w:space="0" w:color="auto"/>
                    <w:left w:val="none" w:sz="0" w:space="0" w:color="auto"/>
                    <w:bottom w:val="none" w:sz="0" w:space="0" w:color="auto"/>
                    <w:right w:val="none" w:sz="0" w:space="0" w:color="auto"/>
                  </w:divBdr>
                </w:div>
                <w:div w:id="1666399962">
                  <w:marLeft w:val="640"/>
                  <w:marRight w:val="0"/>
                  <w:marTop w:val="0"/>
                  <w:marBottom w:val="0"/>
                  <w:divBdr>
                    <w:top w:val="none" w:sz="0" w:space="0" w:color="auto"/>
                    <w:left w:val="none" w:sz="0" w:space="0" w:color="auto"/>
                    <w:bottom w:val="none" w:sz="0" w:space="0" w:color="auto"/>
                    <w:right w:val="none" w:sz="0" w:space="0" w:color="auto"/>
                  </w:divBdr>
                </w:div>
                <w:div w:id="1724521441">
                  <w:marLeft w:val="640"/>
                  <w:marRight w:val="0"/>
                  <w:marTop w:val="0"/>
                  <w:marBottom w:val="0"/>
                  <w:divBdr>
                    <w:top w:val="none" w:sz="0" w:space="0" w:color="auto"/>
                    <w:left w:val="none" w:sz="0" w:space="0" w:color="auto"/>
                    <w:bottom w:val="none" w:sz="0" w:space="0" w:color="auto"/>
                    <w:right w:val="none" w:sz="0" w:space="0" w:color="auto"/>
                  </w:divBdr>
                </w:div>
                <w:div w:id="1753889337">
                  <w:marLeft w:val="640"/>
                  <w:marRight w:val="0"/>
                  <w:marTop w:val="0"/>
                  <w:marBottom w:val="0"/>
                  <w:divBdr>
                    <w:top w:val="none" w:sz="0" w:space="0" w:color="auto"/>
                    <w:left w:val="none" w:sz="0" w:space="0" w:color="auto"/>
                    <w:bottom w:val="none" w:sz="0" w:space="0" w:color="auto"/>
                    <w:right w:val="none" w:sz="0" w:space="0" w:color="auto"/>
                  </w:divBdr>
                </w:div>
                <w:div w:id="1849174761">
                  <w:marLeft w:val="640"/>
                  <w:marRight w:val="0"/>
                  <w:marTop w:val="0"/>
                  <w:marBottom w:val="0"/>
                  <w:divBdr>
                    <w:top w:val="none" w:sz="0" w:space="0" w:color="auto"/>
                    <w:left w:val="none" w:sz="0" w:space="0" w:color="auto"/>
                    <w:bottom w:val="none" w:sz="0" w:space="0" w:color="auto"/>
                    <w:right w:val="none" w:sz="0" w:space="0" w:color="auto"/>
                  </w:divBdr>
                </w:div>
                <w:div w:id="1860004915">
                  <w:marLeft w:val="640"/>
                  <w:marRight w:val="0"/>
                  <w:marTop w:val="0"/>
                  <w:marBottom w:val="0"/>
                  <w:divBdr>
                    <w:top w:val="none" w:sz="0" w:space="0" w:color="auto"/>
                    <w:left w:val="none" w:sz="0" w:space="0" w:color="auto"/>
                    <w:bottom w:val="none" w:sz="0" w:space="0" w:color="auto"/>
                    <w:right w:val="none" w:sz="0" w:space="0" w:color="auto"/>
                  </w:divBdr>
                </w:div>
                <w:div w:id="1986926799">
                  <w:marLeft w:val="640"/>
                  <w:marRight w:val="0"/>
                  <w:marTop w:val="0"/>
                  <w:marBottom w:val="0"/>
                  <w:divBdr>
                    <w:top w:val="none" w:sz="0" w:space="0" w:color="auto"/>
                    <w:left w:val="none" w:sz="0" w:space="0" w:color="auto"/>
                    <w:bottom w:val="none" w:sz="0" w:space="0" w:color="auto"/>
                    <w:right w:val="none" w:sz="0" w:space="0" w:color="auto"/>
                  </w:divBdr>
                </w:div>
                <w:div w:id="2140489781">
                  <w:marLeft w:val="640"/>
                  <w:marRight w:val="0"/>
                  <w:marTop w:val="0"/>
                  <w:marBottom w:val="0"/>
                  <w:divBdr>
                    <w:top w:val="none" w:sz="0" w:space="0" w:color="auto"/>
                    <w:left w:val="none" w:sz="0" w:space="0" w:color="auto"/>
                    <w:bottom w:val="none" w:sz="0" w:space="0" w:color="auto"/>
                    <w:right w:val="none" w:sz="0" w:space="0" w:color="auto"/>
                  </w:divBdr>
                </w:div>
              </w:divsChild>
            </w:div>
            <w:div w:id="2051301261">
              <w:marLeft w:val="0"/>
              <w:marRight w:val="0"/>
              <w:marTop w:val="0"/>
              <w:marBottom w:val="0"/>
              <w:divBdr>
                <w:top w:val="none" w:sz="0" w:space="0" w:color="auto"/>
                <w:left w:val="none" w:sz="0" w:space="0" w:color="auto"/>
                <w:bottom w:val="none" w:sz="0" w:space="0" w:color="auto"/>
                <w:right w:val="none" w:sz="0" w:space="0" w:color="auto"/>
              </w:divBdr>
              <w:divsChild>
                <w:div w:id="180511865">
                  <w:marLeft w:val="640"/>
                  <w:marRight w:val="0"/>
                  <w:marTop w:val="0"/>
                  <w:marBottom w:val="0"/>
                  <w:divBdr>
                    <w:top w:val="none" w:sz="0" w:space="0" w:color="auto"/>
                    <w:left w:val="none" w:sz="0" w:space="0" w:color="auto"/>
                    <w:bottom w:val="none" w:sz="0" w:space="0" w:color="auto"/>
                    <w:right w:val="none" w:sz="0" w:space="0" w:color="auto"/>
                  </w:divBdr>
                </w:div>
                <w:div w:id="322899948">
                  <w:marLeft w:val="640"/>
                  <w:marRight w:val="0"/>
                  <w:marTop w:val="0"/>
                  <w:marBottom w:val="0"/>
                  <w:divBdr>
                    <w:top w:val="none" w:sz="0" w:space="0" w:color="auto"/>
                    <w:left w:val="none" w:sz="0" w:space="0" w:color="auto"/>
                    <w:bottom w:val="none" w:sz="0" w:space="0" w:color="auto"/>
                    <w:right w:val="none" w:sz="0" w:space="0" w:color="auto"/>
                  </w:divBdr>
                </w:div>
                <w:div w:id="328293668">
                  <w:marLeft w:val="640"/>
                  <w:marRight w:val="0"/>
                  <w:marTop w:val="0"/>
                  <w:marBottom w:val="0"/>
                  <w:divBdr>
                    <w:top w:val="none" w:sz="0" w:space="0" w:color="auto"/>
                    <w:left w:val="none" w:sz="0" w:space="0" w:color="auto"/>
                    <w:bottom w:val="none" w:sz="0" w:space="0" w:color="auto"/>
                    <w:right w:val="none" w:sz="0" w:space="0" w:color="auto"/>
                  </w:divBdr>
                </w:div>
                <w:div w:id="390036845">
                  <w:marLeft w:val="640"/>
                  <w:marRight w:val="0"/>
                  <w:marTop w:val="0"/>
                  <w:marBottom w:val="0"/>
                  <w:divBdr>
                    <w:top w:val="none" w:sz="0" w:space="0" w:color="auto"/>
                    <w:left w:val="none" w:sz="0" w:space="0" w:color="auto"/>
                    <w:bottom w:val="none" w:sz="0" w:space="0" w:color="auto"/>
                    <w:right w:val="none" w:sz="0" w:space="0" w:color="auto"/>
                  </w:divBdr>
                </w:div>
                <w:div w:id="432362640">
                  <w:marLeft w:val="640"/>
                  <w:marRight w:val="0"/>
                  <w:marTop w:val="0"/>
                  <w:marBottom w:val="0"/>
                  <w:divBdr>
                    <w:top w:val="none" w:sz="0" w:space="0" w:color="auto"/>
                    <w:left w:val="none" w:sz="0" w:space="0" w:color="auto"/>
                    <w:bottom w:val="none" w:sz="0" w:space="0" w:color="auto"/>
                    <w:right w:val="none" w:sz="0" w:space="0" w:color="auto"/>
                  </w:divBdr>
                </w:div>
                <w:div w:id="445777770">
                  <w:marLeft w:val="640"/>
                  <w:marRight w:val="0"/>
                  <w:marTop w:val="0"/>
                  <w:marBottom w:val="0"/>
                  <w:divBdr>
                    <w:top w:val="none" w:sz="0" w:space="0" w:color="auto"/>
                    <w:left w:val="none" w:sz="0" w:space="0" w:color="auto"/>
                    <w:bottom w:val="none" w:sz="0" w:space="0" w:color="auto"/>
                    <w:right w:val="none" w:sz="0" w:space="0" w:color="auto"/>
                  </w:divBdr>
                </w:div>
                <w:div w:id="448091154">
                  <w:marLeft w:val="640"/>
                  <w:marRight w:val="0"/>
                  <w:marTop w:val="0"/>
                  <w:marBottom w:val="0"/>
                  <w:divBdr>
                    <w:top w:val="none" w:sz="0" w:space="0" w:color="auto"/>
                    <w:left w:val="none" w:sz="0" w:space="0" w:color="auto"/>
                    <w:bottom w:val="none" w:sz="0" w:space="0" w:color="auto"/>
                    <w:right w:val="none" w:sz="0" w:space="0" w:color="auto"/>
                  </w:divBdr>
                </w:div>
                <w:div w:id="448625113">
                  <w:marLeft w:val="640"/>
                  <w:marRight w:val="0"/>
                  <w:marTop w:val="0"/>
                  <w:marBottom w:val="0"/>
                  <w:divBdr>
                    <w:top w:val="none" w:sz="0" w:space="0" w:color="auto"/>
                    <w:left w:val="none" w:sz="0" w:space="0" w:color="auto"/>
                    <w:bottom w:val="none" w:sz="0" w:space="0" w:color="auto"/>
                    <w:right w:val="none" w:sz="0" w:space="0" w:color="auto"/>
                  </w:divBdr>
                </w:div>
                <w:div w:id="488450242">
                  <w:marLeft w:val="640"/>
                  <w:marRight w:val="0"/>
                  <w:marTop w:val="0"/>
                  <w:marBottom w:val="0"/>
                  <w:divBdr>
                    <w:top w:val="none" w:sz="0" w:space="0" w:color="auto"/>
                    <w:left w:val="none" w:sz="0" w:space="0" w:color="auto"/>
                    <w:bottom w:val="none" w:sz="0" w:space="0" w:color="auto"/>
                    <w:right w:val="none" w:sz="0" w:space="0" w:color="auto"/>
                  </w:divBdr>
                </w:div>
                <w:div w:id="564493396">
                  <w:marLeft w:val="640"/>
                  <w:marRight w:val="0"/>
                  <w:marTop w:val="0"/>
                  <w:marBottom w:val="0"/>
                  <w:divBdr>
                    <w:top w:val="none" w:sz="0" w:space="0" w:color="auto"/>
                    <w:left w:val="none" w:sz="0" w:space="0" w:color="auto"/>
                    <w:bottom w:val="none" w:sz="0" w:space="0" w:color="auto"/>
                    <w:right w:val="none" w:sz="0" w:space="0" w:color="auto"/>
                  </w:divBdr>
                </w:div>
                <w:div w:id="571963880">
                  <w:marLeft w:val="640"/>
                  <w:marRight w:val="0"/>
                  <w:marTop w:val="0"/>
                  <w:marBottom w:val="0"/>
                  <w:divBdr>
                    <w:top w:val="none" w:sz="0" w:space="0" w:color="auto"/>
                    <w:left w:val="none" w:sz="0" w:space="0" w:color="auto"/>
                    <w:bottom w:val="none" w:sz="0" w:space="0" w:color="auto"/>
                    <w:right w:val="none" w:sz="0" w:space="0" w:color="auto"/>
                  </w:divBdr>
                </w:div>
                <w:div w:id="633563838">
                  <w:marLeft w:val="640"/>
                  <w:marRight w:val="0"/>
                  <w:marTop w:val="0"/>
                  <w:marBottom w:val="0"/>
                  <w:divBdr>
                    <w:top w:val="none" w:sz="0" w:space="0" w:color="auto"/>
                    <w:left w:val="none" w:sz="0" w:space="0" w:color="auto"/>
                    <w:bottom w:val="none" w:sz="0" w:space="0" w:color="auto"/>
                    <w:right w:val="none" w:sz="0" w:space="0" w:color="auto"/>
                  </w:divBdr>
                </w:div>
                <w:div w:id="736056028">
                  <w:marLeft w:val="640"/>
                  <w:marRight w:val="0"/>
                  <w:marTop w:val="0"/>
                  <w:marBottom w:val="0"/>
                  <w:divBdr>
                    <w:top w:val="none" w:sz="0" w:space="0" w:color="auto"/>
                    <w:left w:val="none" w:sz="0" w:space="0" w:color="auto"/>
                    <w:bottom w:val="none" w:sz="0" w:space="0" w:color="auto"/>
                    <w:right w:val="none" w:sz="0" w:space="0" w:color="auto"/>
                  </w:divBdr>
                </w:div>
                <w:div w:id="737089761">
                  <w:marLeft w:val="640"/>
                  <w:marRight w:val="0"/>
                  <w:marTop w:val="0"/>
                  <w:marBottom w:val="0"/>
                  <w:divBdr>
                    <w:top w:val="none" w:sz="0" w:space="0" w:color="auto"/>
                    <w:left w:val="none" w:sz="0" w:space="0" w:color="auto"/>
                    <w:bottom w:val="none" w:sz="0" w:space="0" w:color="auto"/>
                    <w:right w:val="none" w:sz="0" w:space="0" w:color="auto"/>
                  </w:divBdr>
                </w:div>
                <w:div w:id="741607278">
                  <w:marLeft w:val="640"/>
                  <w:marRight w:val="0"/>
                  <w:marTop w:val="0"/>
                  <w:marBottom w:val="0"/>
                  <w:divBdr>
                    <w:top w:val="none" w:sz="0" w:space="0" w:color="auto"/>
                    <w:left w:val="none" w:sz="0" w:space="0" w:color="auto"/>
                    <w:bottom w:val="none" w:sz="0" w:space="0" w:color="auto"/>
                    <w:right w:val="none" w:sz="0" w:space="0" w:color="auto"/>
                  </w:divBdr>
                </w:div>
                <w:div w:id="928200170">
                  <w:marLeft w:val="640"/>
                  <w:marRight w:val="0"/>
                  <w:marTop w:val="0"/>
                  <w:marBottom w:val="0"/>
                  <w:divBdr>
                    <w:top w:val="none" w:sz="0" w:space="0" w:color="auto"/>
                    <w:left w:val="none" w:sz="0" w:space="0" w:color="auto"/>
                    <w:bottom w:val="none" w:sz="0" w:space="0" w:color="auto"/>
                    <w:right w:val="none" w:sz="0" w:space="0" w:color="auto"/>
                  </w:divBdr>
                </w:div>
                <w:div w:id="981421073">
                  <w:marLeft w:val="640"/>
                  <w:marRight w:val="0"/>
                  <w:marTop w:val="0"/>
                  <w:marBottom w:val="0"/>
                  <w:divBdr>
                    <w:top w:val="none" w:sz="0" w:space="0" w:color="auto"/>
                    <w:left w:val="none" w:sz="0" w:space="0" w:color="auto"/>
                    <w:bottom w:val="none" w:sz="0" w:space="0" w:color="auto"/>
                    <w:right w:val="none" w:sz="0" w:space="0" w:color="auto"/>
                  </w:divBdr>
                </w:div>
                <w:div w:id="1063213991">
                  <w:marLeft w:val="640"/>
                  <w:marRight w:val="0"/>
                  <w:marTop w:val="0"/>
                  <w:marBottom w:val="0"/>
                  <w:divBdr>
                    <w:top w:val="none" w:sz="0" w:space="0" w:color="auto"/>
                    <w:left w:val="none" w:sz="0" w:space="0" w:color="auto"/>
                    <w:bottom w:val="none" w:sz="0" w:space="0" w:color="auto"/>
                    <w:right w:val="none" w:sz="0" w:space="0" w:color="auto"/>
                  </w:divBdr>
                </w:div>
                <w:div w:id="1165051159">
                  <w:marLeft w:val="640"/>
                  <w:marRight w:val="0"/>
                  <w:marTop w:val="0"/>
                  <w:marBottom w:val="0"/>
                  <w:divBdr>
                    <w:top w:val="none" w:sz="0" w:space="0" w:color="auto"/>
                    <w:left w:val="none" w:sz="0" w:space="0" w:color="auto"/>
                    <w:bottom w:val="none" w:sz="0" w:space="0" w:color="auto"/>
                    <w:right w:val="none" w:sz="0" w:space="0" w:color="auto"/>
                  </w:divBdr>
                </w:div>
                <w:div w:id="1176961581">
                  <w:marLeft w:val="640"/>
                  <w:marRight w:val="0"/>
                  <w:marTop w:val="0"/>
                  <w:marBottom w:val="0"/>
                  <w:divBdr>
                    <w:top w:val="none" w:sz="0" w:space="0" w:color="auto"/>
                    <w:left w:val="none" w:sz="0" w:space="0" w:color="auto"/>
                    <w:bottom w:val="none" w:sz="0" w:space="0" w:color="auto"/>
                    <w:right w:val="none" w:sz="0" w:space="0" w:color="auto"/>
                  </w:divBdr>
                </w:div>
                <w:div w:id="1194729577">
                  <w:marLeft w:val="640"/>
                  <w:marRight w:val="0"/>
                  <w:marTop w:val="0"/>
                  <w:marBottom w:val="0"/>
                  <w:divBdr>
                    <w:top w:val="none" w:sz="0" w:space="0" w:color="auto"/>
                    <w:left w:val="none" w:sz="0" w:space="0" w:color="auto"/>
                    <w:bottom w:val="none" w:sz="0" w:space="0" w:color="auto"/>
                    <w:right w:val="none" w:sz="0" w:space="0" w:color="auto"/>
                  </w:divBdr>
                </w:div>
                <w:div w:id="1228147056">
                  <w:marLeft w:val="640"/>
                  <w:marRight w:val="0"/>
                  <w:marTop w:val="0"/>
                  <w:marBottom w:val="0"/>
                  <w:divBdr>
                    <w:top w:val="none" w:sz="0" w:space="0" w:color="auto"/>
                    <w:left w:val="none" w:sz="0" w:space="0" w:color="auto"/>
                    <w:bottom w:val="none" w:sz="0" w:space="0" w:color="auto"/>
                    <w:right w:val="none" w:sz="0" w:space="0" w:color="auto"/>
                  </w:divBdr>
                </w:div>
                <w:div w:id="1244954363">
                  <w:marLeft w:val="640"/>
                  <w:marRight w:val="0"/>
                  <w:marTop w:val="0"/>
                  <w:marBottom w:val="0"/>
                  <w:divBdr>
                    <w:top w:val="none" w:sz="0" w:space="0" w:color="auto"/>
                    <w:left w:val="none" w:sz="0" w:space="0" w:color="auto"/>
                    <w:bottom w:val="none" w:sz="0" w:space="0" w:color="auto"/>
                    <w:right w:val="none" w:sz="0" w:space="0" w:color="auto"/>
                  </w:divBdr>
                </w:div>
                <w:div w:id="1258756473">
                  <w:marLeft w:val="640"/>
                  <w:marRight w:val="0"/>
                  <w:marTop w:val="0"/>
                  <w:marBottom w:val="0"/>
                  <w:divBdr>
                    <w:top w:val="none" w:sz="0" w:space="0" w:color="auto"/>
                    <w:left w:val="none" w:sz="0" w:space="0" w:color="auto"/>
                    <w:bottom w:val="none" w:sz="0" w:space="0" w:color="auto"/>
                    <w:right w:val="none" w:sz="0" w:space="0" w:color="auto"/>
                  </w:divBdr>
                </w:div>
                <w:div w:id="1352342475">
                  <w:marLeft w:val="640"/>
                  <w:marRight w:val="0"/>
                  <w:marTop w:val="0"/>
                  <w:marBottom w:val="0"/>
                  <w:divBdr>
                    <w:top w:val="none" w:sz="0" w:space="0" w:color="auto"/>
                    <w:left w:val="none" w:sz="0" w:space="0" w:color="auto"/>
                    <w:bottom w:val="none" w:sz="0" w:space="0" w:color="auto"/>
                    <w:right w:val="none" w:sz="0" w:space="0" w:color="auto"/>
                  </w:divBdr>
                </w:div>
                <w:div w:id="1428042902">
                  <w:marLeft w:val="640"/>
                  <w:marRight w:val="0"/>
                  <w:marTop w:val="0"/>
                  <w:marBottom w:val="0"/>
                  <w:divBdr>
                    <w:top w:val="none" w:sz="0" w:space="0" w:color="auto"/>
                    <w:left w:val="none" w:sz="0" w:space="0" w:color="auto"/>
                    <w:bottom w:val="none" w:sz="0" w:space="0" w:color="auto"/>
                    <w:right w:val="none" w:sz="0" w:space="0" w:color="auto"/>
                  </w:divBdr>
                </w:div>
                <w:div w:id="1466779377">
                  <w:marLeft w:val="640"/>
                  <w:marRight w:val="0"/>
                  <w:marTop w:val="0"/>
                  <w:marBottom w:val="0"/>
                  <w:divBdr>
                    <w:top w:val="none" w:sz="0" w:space="0" w:color="auto"/>
                    <w:left w:val="none" w:sz="0" w:space="0" w:color="auto"/>
                    <w:bottom w:val="none" w:sz="0" w:space="0" w:color="auto"/>
                    <w:right w:val="none" w:sz="0" w:space="0" w:color="auto"/>
                  </w:divBdr>
                </w:div>
                <w:div w:id="1475101696">
                  <w:marLeft w:val="640"/>
                  <w:marRight w:val="0"/>
                  <w:marTop w:val="0"/>
                  <w:marBottom w:val="0"/>
                  <w:divBdr>
                    <w:top w:val="none" w:sz="0" w:space="0" w:color="auto"/>
                    <w:left w:val="none" w:sz="0" w:space="0" w:color="auto"/>
                    <w:bottom w:val="none" w:sz="0" w:space="0" w:color="auto"/>
                    <w:right w:val="none" w:sz="0" w:space="0" w:color="auto"/>
                  </w:divBdr>
                </w:div>
                <w:div w:id="1478380720">
                  <w:marLeft w:val="640"/>
                  <w:marRight w:val="0"/>
                  <w:marTop w:val="0"/>
                  <w:marBottom w:val="0"/>
                  <w:divBdr>
                    <w:top w:val="none" w:sz="0" w:space="0" w:color="auto"/>
                    <w:left w:val="none" w:sz="0" w:space="0" w:color="auto"/>
                    <w:bottom w:val="none" w:sz="0" w:space="0" w:color="auto"/>
                    <w:right w:val="none" w:sz="0" w:space="0" w:color="auto"/>
                  </w:divBdr>
                </w:div>
                <w:div w:id="1502116432">
                  <w:marLeft w:val="640"/>
                  <w:marRight w:val="0"/>
                  <w:marTop w:val="0"/>
                  <w:marBottom w:val="0"/>
                  <w:divBdr>
                    <w:top w:val="none" w:sz="0" w:space="0" w:color="auto"/>
                    <w:left w:val="none" w:sz="0" w:space="0" w:color="auto"/>
                    <w:bottom w:val="none" w:sz="0" w:space="0" w:color="auto"/>
                    <w:right w:val="none" w:sz="0" w:space="0" w:color="auto"/>
                  </w:divBdr>
                </w:div>
                <w:div w:id="1524396200">
                  <w:marLeft w:val="640"/>
                  <w:marRight w:val="0"/>
                  <w:marTop w:val="0"/>
                  <w:marBottom w:val="0"/>
                  <w:divBdr>
                    <w:top w:val="none" w:sz="0" w:space="0" w:color="auto"/>
                    <w:left w:val="none" w:sz="0" w:space="0" w:color="auto"/>
                    <w:bottom w:val="none" w:sz="0" w:space="0" w:color="auto"/>
                    <w:right w:val="none" w:sz="0" w:space="0" w:color="auto"/>
                  </w:divBdr>
                </w:div>
                <w:div w:id="1602453348">
                  <w:marLeft w:val="640"/>
                  <w:marRight w:val="0"/>
                  <w:marTop w:val="0"/>
                  <w:marBottom w:val="0"/>
                  <w:divBdr>
                    <w:top w:val="none" w:sz="0" w:space="0" w:color="auto"/>
                    <w:left w:val="none" w:sz="0" w:space="0" w:color="auto"/>
                    <w:bottom w:val="none" w:sz="0" w:space="0" w:color="auto"/>
                    <w:right w:val="none" w:sz="0" w:space="0" w:color="auto"/>
                  </w:divBdr>
                </w:div>
                <w:div w:id="1607813227">
                  <w:marLeft w:val="640"/>
                  <w:marRight w:val="0"/>
                  <w:marTop w:val="0"/>
                  <w:marBottom w:val="0"/>
                  <w:divBdr>
                    <w:top w:val="none" w:sz="0" w:space="0" w:color="auto"/>
                    <w:left w:val="none" w:sz="0" w:space="0" w:color="auto"/>
                    <w:bottom w:val="none" w:sz="0" w:space="0" w:color="auto"/>
                    <w:right w:val="none" w:sz="0" w:space="0" w:color="auto"/>
                  </w:divBdr>
                </w:div>
                <w:div w:id="1671786928">
                  <w:marLeft w:val="640"/>
                  <w:marRight w:val="0"/>
                  <w:marTop w:val="0"/>
                  <w:marBottom w:val="0"/>
                  <w:divBdr>
                    <w:top w:val="none" w:sz="0" w:space="0" w:color="auto"/>
                    <w:left w:val="none" w:sz="0" w:space="0" w:color="auto"/>
                    <w:bottom w:val="none" w:sz="0" w:space="0" w:color="auto"/>
                    <w:right w:val="none" w:sz="0" w:space="0" w:color="auto"/>
                  </w:divBdr>
                </w:div>
                <w:div w:id="1795832044">
                  <w:marLeft w:val="640"/>
                  <w:marRight w:val="0"/>
                  <w:marTop w:val="0"/>
                  <w:marBottom w:val="0"/>
                  <w:divBdr>
                    <w:top w:val="none" w:sz="0" w:space="0" w:color="auto"/>
                    <w:left w:val="none" w:sz="0" w:space="0" w:color="auto"/>
                    <w:bottom w:val="none" w:sz="0" w:space="0" w:color="auto"/>
                    <w:right w:val="none" w:sz="0" w:space="0" w:color="auto"/>
                  </w:divBdr>
                </w:div>
                <w:div w:id="1823546639">
                  <w:marLeft w:val="640"/>
                  <w:marRight w:val="0"/>
                  <w:marTop w:val="0"/>
                  <w:marBottom w:val="0"/>
                  <w:divBdr>
                    <w:top w:val="none" w:sz="0" w:space="0" w:color="auto"/>
                    <w:left w:val="none" w:sz="0" w:space="0" w:color="auto"/>
                    <w:bottom w:val="none" w:sz="0" w:space="0" w:color="auto"/>
                    <w:right w:val="none" w:sz="0" w:space="0" w:color="auto"/>
                  </w:divBdr>
                </w:div>
                <w:div w:id="1844935444">
                  <w:marLeft w:val="640"/>
                  <w:marRight w:val="0"/>
                  <w:marTop w:val="0"/>
                  <w:marBottom w:val="0"/>
                  <w:divBdr>
                    <w:top w:val="none" w:sz="0" w:space="0" w:color="auto"/>
                    <w:left w:val="none" w:sz="0" w:space="0" w:color="auto"/>
                    <w:bottom w:val="none" w:sz="0" w:space="0" w:color="auto"/>
                    <w:right w:val="none" w:sz="0" w:space="0" w:color="auto"/>
                  </w:divBdr>
                </w:div>
                <w:div w:id="1852797889">
                  <w:marLeft w:val="640"/>
                  <w:marRight w:val="0"/>
                  <w:marTop w:val="0"/>
                  <w:marBottom w:val="0"/>
                  <w:divBdr>
                    <w:top w:val="none" w:sz="0" w:space="0" w:color="auto"/>
                    <w:left w:val="none" w:sz="0" w:space="0" w:color="auto"/>
                    <w:bottom w:val="none" w:sz="0" w:space="0" w:color="auto"/>
                    <w:right w:val="none" w:sz="0" w:space="0" w:color="auto"/>
                  </w:divBdr>
                </w:div>
                <w:div w:id="1879665367">
                  <w:marLeft w:val="640"/>
                  <w:marRight w:val="0"/>
                  <w:marTop w:val="0"/>
                  <w:marBottom w:val="0"/>
                  <w:divBdr>
                    <w:top w:val="none" w:sz="0" w:space="0" w:color="auto"/>
                    <w:left w:val="none" w:sz="0" w:space="0" w:color="auto"/>
                    <w:bottom w:val="none" w:sz="0" w:space="0" w:color="auto"/>
                    <w:right w:val="none" w:sz="0" w:space="0" w:color="auto"/>
                  </w:divBdr>
                </w:div>
                <w:div w:id="1976719688">
                  <w:marLeft w:val="640"/>
                  <w:marRight w:val="0"/>
                  <w:marTop w:val="0"/>
                  <w:marBottom w:val="0"/>
                  <w:divBdr>
                    <w:top w:val="none" w:sz="0" w:space="0" w:color="auto"/>
                    <w:left w:val="none" w:sz="0" w:space="0" w:color="auto"/>
                    <w:bottom w:val="none" w:sz="0" w:space="0" w:color="auto"/>
                    <w:right w:val="none" w:sz="0" w:space="0" w:color="auto"/>
                  </w:divBdr>
                </w:div>
                <w:div w:id="2037731818">
                  <w:marLeft w:val="640"/>
                  <w:marRight w:val="0"/>
                  <w:marTop w:val="0"/>
                  <w:marBottom w:val="0"/>
                  <w:divBdr>
                    <w:top w:val="none" w:sz="0" w:space="0" w:color="auto"/>
                    <w:left w:val="none" w:sz="0" w:space="0" w:color="auto"/>
                    <w:bottom w:val="none" w:sz="0" w:space="0" w:color="auto"/>
                    <w:right w:val="none" w:sz="0" w:space="0" w:color="auto"/>
                  </w:divBdr>
                </w:div>
                <w:div w:id="21256172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13984340">
          <w:marLeft w:val="640"/>
          <w:marRight w:val="0"/>
          <w:marTop w:val="0"/>
          <w:marBottom w:val="0"/>
          <w:divBdr>
            <w:top w:val="none" w:sz="0" w:space="0" w:color="auto"/>
            <w:left w:val="none" w:sz="0" w:space="0" w:color="auto"/>
            <w:bottom w:val="none" w:sz="0" w:space="0" w:color="auto"/>
            <w:right w:val="none" w:sz="0" w:space="0" w:color="auto"/>
          </w:divBdr>
        </w:div>
        <w:div w:id="1816751086">
          <w:marLeft w:val="640"/>
          <w:marRight w:val="0"/>
          <w:marTop w:val="0"/>
          <w:marBottom w:val="0"/>
          <w:divBdr>
            <w:top w:val="none" w:sz="0" w:space="0" w:color="auto"/>
            <w:left w:val="none" w:sz="0" w:space="0" w:color="auto"/>
            <w:bottom w:val="none" w:sz="0" w:space="0" w:color="auto"/>
            <w:right w:val="none" w:sz="0" w:space="0" w:color="auto"/>
          </w:divBdr>
        </w:div>
        <w:div w:id="1900703137">
          <w:marLeft w:val="640"/>
          <w:marRight w:val="0"/>
          <w:marTop w:val="0"/>
          <w:marBottom w:val="0"/>
          <w:divBdr>
            <w:top w:val="none" w:sz="0" w:space="0" w:color="auto"/>
            <w:left w:val="none" w:sz="0" w:space="0" w:color="auto"/>
            <w:bottom w:val="none" w:sz="0" w:space="0" w:color="auto"/>
            <w:right w:val="none" w:sz="0" w:space="0" w:color="auto"/>
          </w:divBdr>
        </w:div>
        <w:div w:id="2013217841">
          <w:marLeft w:val="640"/>
          <w:marRight w:val="0"/>
          <w:marTop w:val="0"/>
          <w:marBottom w:val="0"/>
          <w:divBdr>
            <w:top w:val="none" w:sz="0" w:space="0" w:color="auto"/>
            <w:left w:val="none" w:sz="0" w:space="0" w:color="auto"/>
            <w:bottom w:val="none" w:sz="0" w:space="0" w:color="auto"/>
            <w:right w:val="none" w:sz="0" w:space="0" w:color="auto"/>
          </w:divBdr>
        </w:div>
      </w:divsChild>
    </w:div>
    <w:div w:id="460542105">
      <w:bodyDiv w:val="1"/>
      <w:marLeft w:val="0"/>
      <w:marRight w:val="0"/>
      <w:marTop w:val="0"/>
      <w:marBottom w:val="0"/>
      <w:divBdr>
        <w:top w:val="none" w:sz="0" w:space="0" w:color="auto"/>
        <w:left w:val="none" w:sz="0" w:space="0" w:color="auto"/>
        <w:bottom w:val="none" w:sz="0" w:space="0" w:color="auto"/>
        <w:right w:val="none" w:sz="0" w:space="0" w:color="auto"/>
      </w:divBdr>
      <w:divsChild>
        <w:div w:id="125319490">
          <w:marLeft w:val="640"/>
          <w:marRight w:val="0"/>
          <w:marTop w:val="0"/>
          <w:marBottom w:val="0"/>
          <w:divBdr>
            <w:top w:val="none" w:sz="0" w:space="0" w:color="auto"/>
            <w:left w:val="none" w:sz="0" w:space="0" w:color="auto"/>
            <w:bottom w:val="none" w:sz="0" w:space="0" w:color="auto"/>
            <w:right w:val="none" w:sz="0" w:space="0" w:color="auto"/>
          </w:divBdr>
        </w:div>
        <w:div w:id="282226695">
          <w:marLeft w:val="640"/>
          <w:marRight w:val="0"/>
          <w:marTop w:val="0"/>
          <w:marBottom w:val="0"/>
          <w:divBdr>
            <w:top w:val="none" w:sz="0" w:space="0" w:color="auto"/>
            <w:left w:val="none" w:sz="0" w:space="0" w:color="auto"/>
            <w:bottom w:val="none" w:sz="0" w:space="0" w:color="auto"/>
            <w:right w:val="none" w:sz="0" w:space="0" w:color="auto"/>
          </w:divBdr>
        </w:div>
        <w:div w:id="770856953">
          <w:marLeft w:val="640"/>
          <w:marRight w:val="0"/>
          <w:marTop w:val="0"/>
          <w:marBottom w:val="0"/>
          <w:divBdr>
            <w:top w:val="none" w:sz="0" w:space="0" w:color="auto"/>
            <w:left w:val="none" w:sz="0" w:space="0" w:color="auto"/>
            <w:bottom w:val="none" w:sz="0" w:space="0" w:color="auto"/>
            <w:right w:val="none" w:sz="0" w:space="0" w:color="auto"/>
          </w:divBdr>
        </w:div>
        <w:div w:id="804395025">
          <w:marLeft w:val="640"/>
          <w:marRight w:val="0"/>
          <w:marTop w:val="0"/>
          <w:marBottom w:val="0"/>
          <w:divBdr>
            <w:top w:val="none" w:sz="0" w:space="0" w:color="auto"/>
            <w:left w:val="none" w:sz="0" w:space="0" w:color="auto"/>
            <w:bottom w:val="none" w:sz="0" w:space="0" w:color="auto"/>
            <w:right w:val="none" w:sz="0" w:space="0" w:color="auto"/>
          </w:divBdr>
        </w:div>
        <w:div w:id="816385614">
          <w:marLeft w:val="640"/>
          <w:marRight w:val="0"/>
          <w:marTop w:val="0"/>
          <w:marBottom w:val="0"/>
          <w:divBdr>
            <w:top w:val="none" w:sz="0" w:space="0" w:color="auto"/>
            <w:left w:val="none" w:sz="0" w:space="0" w:color="auto"/>
            <w:bottom w:val="none" w:sz="0" w:space="0" w:color="auto"/>
            <w:right w:val="none" w:sz="0" w:space="0" w:color="auto"/>
          </w:divBdr>
        </w:div>
        <w:div w:id="1293100142">
          <w:marLeft w:val="640"/>
          <w:marRight w:val="0"/>
          <w:marTop w:val="0"/>
          <w:marBottom w:val="0"/>
          <w:divBdr>
            <w:top w:val="none" w:sz="0" w:space="0" w:color="auto"/>
            <w:left w:val="none" w:sz="0" w:space="0" w:color="auto"/>
            <w:bottom w:val="none" w:sz="0" w:space="0" w:color="auto"/>
            <w:right w:val="none" w:sz="0" w:space="0" w:color="auto"/>
          </w:divBdr>
        </w:div>
        <w:div w:id="1323392892">
          <w:marLeft w:val="640"/>
          <w:marRight w:val="0"/>
          <w:marTop w:val="0"/>
          <w:marBottom w:val="0"/>
          <w:divBdr>
            <w:top w:val="none" w:sz="0" w:space="0" w:color="auto"/>
            <w:left w:val="none" w:sz="0" w:space="0" w:color="auto"/>
            <w:bottom w:val="none" w:sz="0" w:space="0" w:color="auto"/>
            <w:right w:val="none" w:sz="0" w:space="0" w:color="auto"/>
          </w:divBdr>
        </w:div>
        <w:div w:id="1527867404">
          <w:marLeft w:val="640"/>
          <w:marRight w:val="0"/>
          <w:marTop w:val="0"/>
          <w:marBottom w:val="0"/>
          <w:divBdr>
            <w:top w:val="none" w:sz="0" w:space="0" w:color="auto"/>
            <w:left w:val="none" w:sz="0" w:space="0" w:color="auto"/>
            <w:bottom w:val="none" w:sz="0" w:space="0" w:color="auto"/>
            <w:right w:val="none" w:sz="0" w:space="0" w:color="auto"/>
          </w:divBdr>
        </w:div>
        <w:div w:id="1977877434">
          <w:marLeft w:val="640"/>
          <w:marRight w:val="0"/>
          <w:marTop w:val="0"/>
          <w:marBottom w:val="0"/>
          <w:divBdr>
            <w:top w:val="none" w:sz="0" w:space="0" w:color="auto"/>
            <w:left w:val="none" w:sz="0" w:space="0" w:color="auto"/>
            <w:bottom w:val="none" w:sz="0" w:space="0" w:color="auto"/>
            <w:right w:val="none" w:sz="0" w:space="0" w:color="auto"/>
          </w:divBdr>
        </w:div>
      </w:divsChild>
    </w:div>
    <w:div w:id="462693529">
      <w:bodyDiv w:val="1"/>
      <w:marLeft w:val="0"/>
      <w:marRight w:val="0"/>
      <w:marTop w:val="0"/>
      <w:marBottom w:val="0"/>
      <w:divBdr>
        <w:top w:val="none" w:sz="0" w:space="0" w:color="auto"/>
        <w:left w:val="none" w:sz="0" w:space="0" w:color="auto"/>
        <w:bottom w:val="none" w:sz="0" w:space="0" w:color="auto"/>
        <w:right w:val="none" w:sz="0" w:space="0" w:color="auto"/>
      </w:divBdr>
      <w:divsChild>
        <w:div w:id="363990937">
          <w:marLeft w:val="640"/>
          <w:marRight w:val="0"/>
          <w:marTop w:val="0"/>
          <w:marBottom w:val="0"/>
          <w:divBdr>
            <w:top w:val="none" w:sz="0" w:space="0" w:color="auto"/>
            <w:left w:val="none" w:sz="0" w:space="0" w:color="auto"/>
            <w:bottom w:val="none" w:sz="0" w:space="0" w:color="auto"/>
            <w:right w:val="none" w:sz="0" w:space="0" w:color="auto"/>
          </w:divBdr>
        </w:div>
        <w:div w:id="503203026">
          <w:marLeft w:val="640"/>
          <w:marRight w:val="0"/>
          <w:marTop w:val="0"/>
          <w:marBottom w:val="0"/>
          <w:divBdr>
            <w:top w:val="none" w:sz="0" w:space="0" w:color="auto"/>
            <w:left w:val="none" w:sz="0" w:space="0" w:color="auto"/>
            <w:bottom w:val="none" w:sz="0" w:space="0" w:color="auto"/>
            <w:right w:val="none" w:sz="0" w:space="0" w:color="auto"/>
          </w:divBdr>
        </w:div>
        <w:div w:id="698554389">
          <w:marLeft w:val="640"/>
          <w:marRight w:val="0"/>
          <w:marTop w:val="0"/>
          <w:marBottom w:val="0"/>
          <w:divBdr>
            <w:top w:val="none" w:sz="0" w:space="0" w:color="auto"/>
            <w:left w:val="none" w:sz="0" w:space="0" w:color="auto"/>
            <w:bottom w:val="none" w:sz="0" w:space="0" w:color="auto"/>
            <w:right w:val="none" w:sz="0" w:space="0" w:color="auto"/>
          </w:divBdr>
        </w:div>
        <w:div w:id="1011375594">
          <w:marLeft w:val="640"/>
          <w:marRight w:val="0"/>
          <w:marTop w:val="0"/>
          <w:marBottom w:val="0"/>
          <w:divBdr>
            <w:top w:val="none" w:sz="0" w:space="0" w:color="auto"/>
            <w:left w:val="none" w:sz="0" w:space="0" w:color="auto"/>
            <w:bottom w:val="none" w:sz="0" w:space="0" w:color="auto"/>
            <w:right w:val="none" w:sz="0" w:space="0" w:color="auto"/>
          </w:divBdr>
        </w:div>
        <w:div w:id="1401514221">
          <w:marLeft w:val="640"/>
          <w:marRight w:val="0"/>
          <w:marTop w:val="0"/>
          <w:marBottom w:val="0"/>
          <w:divBdr>
            <w:top w:val="none" w:sz="0" w:space="0" w:color="auto"/>
            <w:left w:val="none" w:sz="0" w:space="0" w:color="auto"/>
            <w:bottom w:val="none" w:sz="0" w:space="0" w:color="auto"/>
            <w:right w:val="none" w:sz="0" w:space="0" w:color="auto"/>
          </w:divBdr>
        </w:div>
        <w:div w:id="1586956230">
          <w:marLeft w:val="640"/>
          <w:marRight w:val="0"/>
          <w:marTop w:val="0"/>
          <w:marBottom w:val="0"/>
          <w:divBdr>
            <w:top w:val="none" w:sz="0" w:space="0" w:color="auto"/>
            <w:left w:val="none" w:sz="0" w:space="0" w:color="auto"/>
            <w:bottom w:val="none" w:sz="0" w:space="0" w:color="auto"/>
            <w:right w:val="none" w:sz="0" w:space="0" w:color="auto"/>
          </w:divBdr>
        </w:div>
        <w:div w:id="1933002124">
          <w:marLeft w:val="640"/>
          <w:marRight w:val="0"/>
          <w:marTop w:val="0"/>
          <w:marBottom w:val="0"/>
          <w:divBdr>
            <w:top w:val="none" w:sz="0" w:space="0" w:color="auto"/>
            <w:left w:val="none" w:sz="0" w:space="0" w:color="auto"/>
            <w:bottom w:val="none" w:sz="0" w:space="0" w:color="auto"/>
            <w:right w:val="none" w:sz="0" w:space="0" w:color="auto"/>
          </w:divBdr>
        </w:div>
        <w:div w:id="1933853086">
          <w:marLeft w:val="640"/>
          <w:marRight w:val="0"/>
          <w:marTop w:val="0"/>
          <w:marBottom w:val="0"/>
          <w:divBdr>
            <w:top w:val="none" w:sz="0" w:space="0" w:color="auto"/>
            <w:left w:val="none" w:sz="0" w:space="0" w:color="auto"/>
            <w:bottom w:val="none" w:sz="0" w:space="0" w:color="auto"/>
            <w:right w:val="none" w:sz="0" w:space="0" w:color="auto"/>
          </w:divBdr>
        </w:div>
        <w:div w:id="1967351826">
          <w:marLeft w:val="640"/>
          <w:marRight w:val="0"/>
          <w:marTop w:val="0"/>
          <w:marBottom w:val="0"/>
          <w:divBdr>
            <w:top w:val="none" w:sz="0" w:space="0" w:color="auto"/>
            <w:left w:val="none" w:sz="0" w:space="0" w:color="auto"/>
            <w:bottom w:val="none" w:sz="0" w:space="0" w:color="auto"/>
            <w:right w:val="none" w:sz="0" w:space="0" w:color="auto"/>
          </w:divBdr>
        </w:div>
        <w:div w:id="1991784809">
          <w:marLeft w:val="640"/>
          <w:marRight w:val="0"/>
          <w:marTop w:val="0"/>
          <w:marBottom w:val="0"/>
          <w:divBdr>
            <w:top w:val="none" w:sz="0" w:space="0" w:color="auto"/>
            <w:left w:val="none" w:sz="0" w:space="0" w:color="auto"/>
            <w:bottom w:val="none" w:sz="0" w:space="0" w:color="auto"/>
            <w:right w:val="none" w:sz="0" w:space="0" w:color="auto"/>
          </w:divBdr>
        </w:div>
      </w:divsChild>
    </w:div>
    <w:div w:id="478806551">
      <w:bodyDiv w:val="1"/>
      <w:marLeft w:val="0"/>
      <w:marRight w:val="0"/>
      <w:marTop w:val="0"/>
      <w:marBottom w:val="0"/>
      <w:divBdr>
        <w:top w:val="none" w:sz="0" w:space="0" w:color="auto"/>
        <w:left w:val="none" w:sz="0" w:space="0" w:color="auto"/>
        <w:bottom w:val="none" w:sz="0" w:space="0" w:color="auto"/>
        <w:right w:val="none" w:sz="0" w:space="0" w:color="auto"/>
      </w:divBdr>
    </w:div>
    <w:div w:id="513571852">
      <w:bodyDiv w:val="1"/>
      <w:marLeft w:val="0"/>
      <w:marRight w:val="0"/>
      <w:marTop w:val="0"/>
      <w:marBottom w:val="0"/>
      <w:divBdr>
        <w:top w:val="none" w:sz="0" w:space="0" w:color="auto"/>
        <w:left w:val="none" w:sz="0" w:space="0" w:color="auto"/>
        <w:bottom w:val="none" w:sz="0" w:space="0" w:color="auto"/>
        <w:right w:val="none" w:sz="0" w:space="0" w:color="auto"/>
      </w:divBdr>
      <w:divsChild>
        <w:div w:id="4482218">
          <w:marLeft w:val="640"/>
          <w:marRight w:val="0"/>
          <w:marTop w:val="0"/>
          <w:marBottom w:val="0"/>
          <w:divBdr>
            <w:top w:val="none" w:sz="0" w:space="0" w:color="auto"/>
            <w:left w:val="none" w:sz="0" w:space="0" w:color="auto"/>
            <w:bottom w:val="none" w:sz="0" w:space="0" w:color="auto"/>
            <w:right w:val="none" w:sz="0" w:space="0" w:color="auto"/>
          </w:divBdr>
        </w:div>
        <w:div w:id="28846783">
          <w:marLeft w:val="640"/>
          <w:marRight w:val="0"/>
          <w:marTop w:val="0"/>
          <w:marBottom w:val="0"/>
          <w:divBdr>
            <w:top w:val="none" w:sz="0" w:space="0" w:color="auto"/>
            <w:left w:val="none" w:sz="0" w:space="0" w:color="auto"/>
            <w:bottom w:val="none" w:sz="0" w:space="0" w:color="auto"/>
            <w:right w:val="none" w:sz="0" w:space="0" w:color="auto"/>
          </w:divBdr>
        </w:div>
        <w:div w:id="32196913">
          <w:marLeft w:val="640"/>
          <w:marRight w:val="0"/>
          <w:marTop w:val="0"/>
          <w:marBottom w:val="0"/>
          <w:divBdr>
            <w:top w:val="none" w:sz="0" w:space="0" w:color="auto"/>
            <w:left w:val="none" w:sz="0" w:space="0" w:color="auto"/>
            <w:bottom w:val="none" w:sz="0" w:space="0" w:color="auto"/>
            <w:right w:val="none" w:sz="0" w:space="0" w:color="auto"/>
          </w:divBdr>
        </w:div>
        <w:div w:id="75590854">
          <w:marLeft w:val="640"/>
          <w:marRight w:val="0"/>
          <w:marTop w:val="0"/>
          <w:marBottom w:val="0"/>
          <w:divBdr>
            <w:top w:val="none" w:sz="0" w:space="0" w:color="auto"/>
            <w:left w:val="none" w:sz="0" w:space="0" w:color="auto"/>
            <w:bottom w:val="none" w:sz="0" w:space="0" w:color="auto"/>
            <w:right w:val="none" w:sz="0" w:space="0" w:color="auto"/>
          </w:divBdr>
        </w:div>
        <w:div w:id="83847786">
          <w:marLeft w:val="640"/>
          <w:marRight w:val="0"/>
          <w:marTop w:val="0"/>
          <w:marBottom w:val="0"/>
          <w:divBdr>
            <w:top w:val="none" w:sz="0" w:space="0" w:color="auto"/>
            <w:left w:val="none" w:sz="0" w:space="0" w:color="auto"/>
            <w:bottom w:val="none" w:sz="0" w:space="0" w:color="auto"/>
            <w:right w:val="none" w:sz="0" w:space="0" w:color="auto"/>
          </w:divBdr>
        </w:div>
        <w:div w:id="140004375">
          <w:marLeft w:val="640"/>
          <w:marRight w:val="0"/>
          <w:marTop w:val="0"/>
          <w:marBottom w:val="0"/>
          <w:divBdr>
            <w:top w:val="none" w:sz="0" w:space="0" w:color="auto"/>
            <w:left w:val="none" w:sz="0" w:space="0" w:color="auto"/>
            <w:bottom w:val="none" w:sz="0" w:space="0" w:color="auto"/>
            <w:right w:val="none" w:sz="0" w:space="0" w:color="auto"/>
          </w:divBdr>
        </w:div>
        <w:div w:id="140119577">
          <w:marLeft w:val="640"/>
          <w:marRight w:val="0"/>
          <w:marTop w:val="0"/>
          <w:marBottom w:val="0"/>
          <w:divBdr>
            <w:top w:val="none" w:sz="0" w:space="0" w:color="auto"/>
            <w:left w:val="none" w:sz="0" w:space="0" w:color="auto"/>
            <w:bottom w:val="none" w:sz="0" w:space="0" w:color="auto"/>
            <w:right w:val="none" w:sz="0" w:space="0" w:color="auto"/>
          </w:divBdr>
        </w:div>
        <w:div w:id="143814134">
          <w:marLeft w:val="640"/>
          <w:marRight w:val="0"/>
          <w:marTop w:val="0"/>
          <w:marBottom w:val="0"/>
          <w:divBdr>
            <w:top w:val="none" w:sz="0" w:space="0" w:color="auto"/>
            <w:left w:val="none" w:sz="0" w:space="0" w:color="auto"/>
            <w:bottom w:val="none" w:sz="0" w:space="0" w:color="auto"/>
            <w:right w:val="none" w:sz="0" w:space="0" w:color="auto"/>
          </w:divBdr>
        </w:div>
        <w:div w:id="147018244">
          <w:marLeft w:val="640"/>
          <w:marRight w:val="0"/>
          <w:marTop w:val="0"/>
          <w:marBottom w:val="0"/>
          <w:divBdr>
            <w:top w:val="none" w:sz="0" w:space="0" w:color="auto"/>
            <w:left w:val="none" w:sz="0" w:space="0" w:color="auto"/>
            <w:bottom w:val="none" w:sz="0" w:space="0" w:color="auto"/>
            <w:right w:val="none" w:sz="0" w:space="0" w:color="auto"/>
          </w:divBdr>
        </w:div>
        <w:div w:id="174807607">
          <w:marLeft w:val="640"/>
          <w:marRight w:val="0"/>
          <w:marTop w:val="0"/>
          <w:marBottom w:val="0"/>
          <w:divBdr>
            <w:top w:val="none" w:sz="0" w:space="0" w:color="auto"/>
            <w:left w:val="none" w:sz="0" w:space="0" w:color="auto"/>
            <w:bottom w:val="none" w:sz="0" w:space="0" w:color="auto"/>
            <w:right w:val="none" w:sz="0" w:space="0" w:color="auto"/>
          </w:divBdr>
        </w:div>
        <w:div w:id="219287413">
          <w:marLeft w:val="640"/>
          <w:marRight w:val="0"/>
          <w:marTop w:val="0"/>
          <w:marBottom w:val="0"/>
          <w:divBdr>
            <w:top w:val="none" w:sz="0" w:space="0" w:color="auto"/>
            <w:left w:val="none" w:sz="0" w:space="0" w:color="auto"/>
            <w:bottom w:val="none" w:sz="0" w:space="0" w:color="auto"/>
            <w:right w:val="none" w:sz="0" w:space="0" w:color="auto"/>
          </w:divBdr>
        </w:div>
        <w:div w:id="283081418">
          <w:marLeft w:val="640"/>
          <w:marRight w:val="0"/>
          <w:marTop w:val="0"/>
          <w:marBottom w:val="0"/>
          <w:divBdr>
            <w:top w:val="none" w:sz="0" w:space="0" w:color="auto"/>
            <w:left w:val="none" w:sz="0" w:space="0" w:color="auto"/>
            <w:bottom w:val="none" w:sz="0" w:space="0" w:color="auto"/>
            <w:right w:val="none" w:sz="0" w:space="0" w:color="auto"/>
          </w:divBdr>
        </w:div>
        <w:div w:id="346949731">
          <w:marLeft w:val="640"/>
          <w:marRight w:val="0"/>
          <w:marTop w:val="0"/>
          <w:marBottom w:val="0"/>
          <w:divBdr>
            <w:top w:val="none" w:sz="0" w:space="0" w:color="auto"/>
            <w:left w:val="none" w:sz="0" w:space="0" w:color="auto"/>
            <w:bottom w:val="none" w:sz="0" w:space="0" w:color="auto"/>
            <w:right w:val="none" w:sz="0" w:space="0" w:color="auto"/>
          </w:divBdr>
        </w:div>
        <w:div w:id="368184980">
          <w:marLeft w:val="640"/>
          <w:marRight w:val="0"/>
          <w:marTop w:val="0"/>
          <w:marBottom w:val="0"/>
          <w:divBdr>
            <w:top w:val="none" w:sz="0" w:space="0" w:color="auto"/>
            <w:left w:val="none" w:sz="0" w:space="0" w:color="auto"/>
            <w:bottom w:val="none" w:sz="0" w:space="0" w:color="auto"/>
            <w:right w:val="none" w:sz="0" w:space="0" w:color="auto"/>
          </w:divBdr>
        </w:div>
        <w:div w:id="382559711">
          <w:marLeft w:val="640"/>
          <w:marRight w:val="0"/>
          <w:marTop w:val="0"/>
          <w:marBottom w:val="0"/>
          <w:divBdr>
            <w:top w:val="none" w:sz="0" w:space="0" w:color="auto"/>
            <w:left w:val="none" w:sz="0" w:space="0" w:color="auto"/>
            <w:bottom w:val="none" w:sz="0" w:space="0" w:color="auto"/>
            <w:right w:val="none" w:sz="0" w:space="0" w:color="auto"/>
          </w:divBdr>
        </w:div>
        <w:div w:id="391588190">
          <w:marLeft w:val="640"/>
          <w:marRight w:val="0"/>
          <w:marTop w:val="0"/>
          <w:marBottom w:val="0"/>
          <w:divBdr>
            <w:top w:val="none" w:sz="0" w:space="0" w:color="auto"/>
            <w:left w:val="none" w:sz="0" w:space="0" w:color="auto"/>
            <w:bottom w:val="none" w:sz="0" w:space="0" w:color="auto"/>
            <w:right w:val="none" w:sz="0" w:space="0" w:color="auto"/>
          </w:divBdr>
        </w:div>
        <w:div w:id="430470106">
          <w:marLeft w:val="640"/>
          <w:marRight w:val="0"/>
          <w:marTop w:val="0"/>
          <w:marBottom w:val="0"/>
          <w:divBdr>
            <w:top w:val="none" w:sz="0" w:space="0" w:color="auto"/>
            <w:left w:val="none" w:sz="0" w:space="0" w:color="auto"/>
            <w:bottom w:val="none" w:sz="0" w:space="0" w:color="auto"/>
            <w:right w:val="none" w:sz="0" w:space="0" w:color="auto"/>
          </w:divBdr>
        </w:div>
        <w:div w:id="434832664">
          <w:marLeft w:val="640"/>
          <w:marRight w:val="0"/>
          <w:marTop w:val="0"/>
          <w:marBottom w:val="0"/>
          <w:divBdr>
            <w:top w:val="none" w:sz="0" w:space="0" w:color="auto"/>
            <w:left w:val="none" w:sz="0" w:space="0" w:color="auto"/>
            <w:bottom w:val="none" w:sz="0" w:space="0" w:color="auto"/>
            <w:right w:val="none" w:sz="0" w:space="0" w:color="auto"/>
          </w:divBdr>
        </w:div>
        <w:div w:id="436951456">
          <w:marLeft w:val="640"/>
          <w:marRight w:val="0"/>
          <w:marTop w:val="0"/>
          <w:marBottom w:val="0"/>
          <w:divBdr>
            <w:top w:val="none" w:sz="0" w:space="0" w:color="auto"/>
            <w:left w:val="none" w:sz="0" w:space="0" w:color="auto"/>
            <w:bottom w:val="none" w:sz="0" w:space="0" w:color="auto"/>
            <w:right w:val="none" w:sz="0" w:space="0" w:color="auto"/>
          </w:divBdr>
        </w:div>
        <w:div w:id="503934102">
          <w:marLeft w:val="640"/>
          <w:marRight w:val="0"/>
          <w:marTop w:val="0"/>
          <w:marBottom w:val="0"/>
          <w:divBdr>
            <w:top w:val="none" w:sz="0" w:space="0" w:color="auto"/>
            <w:left w:val="none" w:sz="0" w:space="0" w:color="auto"/>
            <w:bottom w:val="none" w:sz="0" w:space="0" w:color="auto"/>
            <w:right w:val="none" w:sz="0" w:space="0" w:color="auto"/>
          </w:divBdr>
        </w:div>
        <w:div w:id="613176222">
          <w:marLeft w:val="640"/>
          <w:marRight w:val="0"/>
          <w:marTop w:val="0"/>
          <w:marBottom w:val="0"/>
          <w:divBdr>
            <w:top w:val="none" w:sz="0" w:space="0" w:color="auto"/>
            <w:left w:val="none" w:sz="0" w:space="0" w:color="auto"/>
            <w:bottom w:val="none" w:sz="0" w:space="0" w:color="auto"/>
            <w:right w:val="none" w:sz="0" w:space="0" w:color="auto"/>
          </w:divBdr>
        </w:div>
        <w:div w:id="636497526">
          <w:marLeft w:val="640"/>
          <w:marRight w:val="0"/>
          <w:marTop w:val="0"/>
          <w:marBottom w:val="0"/>
          <w:divBdr>
            <w:top w:val="none" w:sz="0" w:space="0" w:color="auto"/>
            <w:left w:val="none" w:sz="0" w:space="0" w:color="auto"/>
            <w:bottom w:val="none" w:sz="0" w:space="0" w:color="auto"/>
            <w:right w:val="none" w:sz="0" w:space="0" w:color="auto"/>
          </w:divBdr>
        </w:div>
        <w:div w:id="657149374">
          <w:marLeft w:val="640"/>
          <w:marRight w:val="0"/>
          <w:marTop w:val="0"/>
          <w:marBottom w:val="0"/>
          <w:divBdr>
            <w:top w:val="none" w:sz="0" w:space="0" w:color="auto"/>
            <w:left w:val="none" w:sz="0" w:space="0" w:color="auto"/>
            <w:bottom w:val="none" w:sz="0" w:space="0" w:color="auto"/>
            <w:right w:val="none" w:sz="0" w:space="0" w:color="auto"/>
          </w:divBdr>
        </w:div>
        <w:div w:id="662584297">
          <w:marLeft w:val="640"/>
          <w:marRight w:val="0"/>
          <w:marTop w:val="0"/>
          <w:marBottom w:val="0"/>
          <w:divBdr>
            <w:top w:val="none" w:sz="0" w:space="0" w:color="auto"/>
            <w:left w:val="none" w:sz="0" w:space="0" w:color="auto"/>
            <w:bottom w:val="none" w:sz="0" w:space="0" w:color="auto"/>
            <w:right w:val="none" w:sz="0" w:space="0" w:color="auto"/>
          </w:divBdr>
        </w:div>
        <w:div w:id="789323068">
          <w:marLeft w:val="640"/>
          <w:marRight w:val="0"/>
          <w:marTop w:val="0"/>
          <w:marBottom w:val="0"/>
          <w:divBdr>
            <w:top w:val="none" w:sz="0" w:space="0" w:color="auto"/>
            <w:left w:val="none" w:sz="0" w:space="0" w:color="auto"/>
            <w:bottom w:val="none" w:sz="0" w:space="0" w:color="auto"/>
            <w:right w:val="none" w:sz="0" w:space="0" w:color="auto"/>
          </w:divBdr>
          <w:divsChild>
            <w:div w:id="283854505">
              <w:marLeft w:val="0"/>
              <w:marRight w:val="0"/>
              <w:marTop w:val="0"/>
              <w:marBottom w:val="0"/>
              <w:divBdr>
                <w:top w:val="none" w:sz="0" w:space="0" w:color="auto"/>
                <w:left w:val="none" w:sz="0" w:space="0" w:color="auto"/>
                <w:bottom w:val="none" w:sz="0" w:space="0" w:color="auto"/>
                <w:right w:val="none" w:sz="0" w:space="0" w:color="auto"/>
              </w:divBdr>
              <w:divsChild>
                <w:div w:id="64694968">
                  <w:marLeft w:val="640"/>
                  <w:marRight w:val="0"/>
                  <w:marTop w:val="0"/>
                  <w:marBottom w:val="0"/>
                  <w:divBdr>
                    <w:top w:val="none" w:sz="0" w:space="0" w:color="auto"/>
                    <w:left w:val="none" w:sz="0" w:space="0" w:color="auto"/>
                    <w:bottom w:val="none" w:sz="0" w:space="0" w:color="auto"/>
                    <w:right w:val="none" w:sz="0" w:space="0" w:color="auto"/>
                  </w:divBdr>
                </w:div>
                <w:div w:id="117338672">
                  <w:marLeft w:val="640"/>
                  <w:marRight w:val="0"/>
                  <w:marTop w:val="0"/>
                  <w:marBottom w:val="0"/>
                  <w:divBdr>
                    <w:top w:val="none" w:sz="0" w:space="0" w:color="auto"/>
                    <w:left w:val="none" w:sz="0" w:space="0" w:color="auto"/>
                    <w:bottom w:val="none" w:sz="0" w:space="0" w:color="auto"/>
                    <w:right w:val="none" w:sz="0" w:space="0" w:color="auto"/>
                  </w:divBdr>
                </w:div>
                <w:div w:id="200627417">
                  <w:marLeft w:val="640"/>
                  <w:marRight w:val="0"/>
                  <w:marTop w:val="0"/>
                  <w:marBottom w:val="0"/>
                  <w:divBdr>
                    <w:top w:val="none" w:sz="0" w:space="0" w:color="auto"/>
                    <w:left w:val="none" w:sz="0" w:space="0" w:color="auto"/>
                    <w:bottom w:val="none" w:sz="0" w:space="0" w:color="auto"/>
                    <w:right w:val="none" w:sz="0" w:space="0" w:color="auto"/>
                  </w:divBdr>
                </w:div>
                <w:div w:id="258221795">
                  <w:marLeft w:val="640"/>
                  <w:marRight w:val="0"/>
                  <w:marTop w:val="0"/>
                  <w:marBottom w:val="0"/>
                  <w:divBdr>
                    <w:top w:val="none" w:sz="0" w:space="0" w:color="auto"/>
                    <w:left w:val="none" w:sz="0" w:space="0" w:color="auto"/>
                    <w:bottom w:val="none" w:sz="0" w:space="0" w:color="auto"/>
                    <w:right w:val="none" w:sz="0" w:space="0" w:color="auto"/>
                  </w:divBdr>
                </w:div>
                <w:div w:id="259527022">
                  <w:marLeft w:val="640"/>
                  <w:marRight w:val="0"/>
                  <w:marTop w:val="0"/>
                  <w:marBottom w:val="0"/>
                  <w:divBdr>
                    <w:top w:val="none" w:sz="0" w:space="0" w:color="auto"/>
                    <w:left w:val="none" w:sz="0" w:space="0" w:color="auto"/>
                    <w:bottom w:val="none" w:sz="0" w:space="0" w:color="auto"/>
                    <w:right w:val="none" w:sz="0" w:space="0" w:color="auto"/>
                  </w:divBdr>
                </w:div>
                <w:div w:id="259609321">
                  <w:marLeft w:val="640"/>
                  <w:marRight w:val="0"/>
                  <w:marTop w:val="0"/>
                  <w:marBottom w:val="0"/>
                  <w:divBdr>
                    <w:top w:val="none" w:sz="0" w:space="0" w:color="auto"/>
                    <w:left w:val="none" w:sz="0" w:space="0" w:color="auto"/>
                    <w:bottom w:val="none" w:sz="0" w:space="0" w:color="auto"/>
                    <w:right w:val="none" w:sz="0" w:space="0" w:color="auto"/>
                  </w:divBdr>
                </w:div>
                <w:div w:id="364133587">
                  <w:marLeft w:val="640"/>
                  <w:marRight w:val="0"/>
                  <w:marTop w:val="0"/>
                  <w:marBottom w:val="0"/>
                  <w:divBdr>
                    <w:top w:val="none" w:sz="0" w:space="0" w:color="auto"/>
                    <w:left w:val="none" w:sz="0" w:space="0" w:color="auto"/>
                    <w:bottom w:val="none" w:sz="0" w:space="0" w:color="auto"/>
                    <w:right w:val="none" w:sz="0" w:space="0" w:color="auto"/>
                  </w:divBdr>
                </w:div>
                <w:div w:id="402338495">
                  <w:marLeft w:val="640"/>
                  <w:marRight w:val="0"/>
                  <w:marTop w:val="0"/>
                  <w:marBottom w:val="0"/>
                  <w:divBdr>
                    <w:top w:val="none" w:sz="0" w:space="0" w:color="auto"/>
                    <w:left w:val="none" w:sz="0" w:space="0" w:color="auto"/>
                    <w:bottom w:val="none" w:sz="0" w:space="0" w:color="auto"/>
                    <w:right w:val="none" w:sz="0" w:space="0" w:color="auto"/>
                  </w:divBdr>
                </w:div>
                <w:div w:id="413162591">
                  <w:marLeft w:val="640"/>
                  <w:marRight w:val="0"/>
                  <w:marTop w:val="0"/>
                  <w:marBottom w:val="0"/>
                  <w:divBdr>
                    <w:top w:val="none" w:sz="0" w:space="0" w:color="auto"/>
                    <w:left w:val="none" w:sz="0" w:space="0" w:color="auto"/>
                    <w:bottom w:val="none" w:sz="0" w:space="0" w:color="auto"/>
                    <w:right w:val="none" w:sz="0" w:space="0" w:color="auto"/>
                  </w:divBdr>
                </w:div>
                <w:div w:id="423456123">
                  <w:marLeft w:val="640"/>
                  <w:marRight w:val="0"/>
                  <w:marTop w:val="0"/>
                  <w:marBottom w:val="0"/>
                  <w:divBdr>
                    <w:top w:val="none" w:sz="0" w:space="0" w:color="auto"/>
                    <w:left w:val="none" w:sz="0" w:space="0" w:color="auto"/>
                    <w:bottom w:val="none" w:sz="0" w:space="0" w:color="auto"/>
                    <w:right w:val="none" w:sz="0" w:space="0" w:color="auto"/>
                  </w:divBdr>
                </w:div>
                <w:div w:id="544030314">
                  <w:marLeft w:val="640"/>
                  <w:marRight w:val="0"/>
                  <w:marTop w:val="0"/>
                  <w:marBottom w:val="0"/>
                  <w:divBdr>
                    <w:top w:val="none" w:sz="0" w:space="0" w:color="auto"/>
                    <w:left w:val="none" w:sz="0" w:space="0" w:color="auto"/>
                    <w:bottom w:val="none" w:sz="0" w:space="0" w:color="auto"/>
                    <w:right w:val="none" w:sz="0" w:space="0" w:color="auto"/>
                  </w:divBdr>
                </w:div>
                <w:div w:id="546334952">
                  <w:marLeft w:val="640"/>
                  <w:marRight w:val="0"/>
                  <w:marTop w:val="0"/>
                  <w:marBottom w:val="0"/>
                  <w:divBdr>
                    <w:top w:val="none" w:sz="0" w:space="0" w:color="auto"/>
                    <w:left w:val="none" w:sz="0" w:space="0" w:color="auto"/>
                    <w:bottom w:val="none" w:sz="0" w:space="0" w:color="auto"/>
                    <w:right w:val="none" w:sz="0" w:space="0" w:color="auto"/>
                  </w:divBdr>
                </w:div>
                <w:div w:id="554507431">
                  <w:marLeft w:val="640"/>
                  <w:marRight w:val="0"/>
                  <w:marTop w:val="0"/>
                  <w:marBottom w:val="0"/>
                  <w:divBdr>
                    <w:top w:val="none" w:sz="0" w:space="0" w:color="auto"/>
                    <w:left w:val="none" w:sz="0" w:space="0" w:color="auto"/>
                    <w:bottom w:val="none" w:sz="0" w:space="0" w:color="auto"/>
                    <w:right w:val="none" w:sz="0" w:space="0" w:color="auto"/>
                  </w:divBdr>
                </w:div>
                <w:div w:id="616913275">
                  <w:marLeft w:val="640"/>
                  <w:marRight w:val="0"/>
                  <w:marTop w:val="0"/>
                  <w:marBottom w:val="0"/>
                  <w:divBdr>
                    <w:top w:val="none" w:sz="0" w:space="0" w:color="auto"/>
                    <w:left w:val="none" w:sz="0" w:space="0" w:color="auto"/>
                    <w:bottom w:val="none" w:sz="0" w:space="0" w:color="auto"/>
                    <w:right w:val="none" w:sz="0" w:space="0" w:color="auto"/>
                  </w:divBdr>
                </w:div>
                <w:div w:id="622811173">
                  <w:marLeft w:val="640"/>
                  <w:marRight w:val="0"/>
                  <w:marTop w:val="0"/>
                  <w:marBottom w:val="0"/>
                  <w:divBdr>
                    <w:top w:val="none" w:sz="0" w:space="0" w:color="auto"/>
                    <w:left w:val="none" w:sz="0" w:space="0" w:color="auto"/>
                    <w:bottom w:val="none" w:sz="0" w:space="0" w:color="auto"/>
                    <w:right w:val="none" w:sz="0" w:space="0" w:color="auto"/>
                  </w:divBdr>
                </w:div>
                <w:div w:id="647561797">
                  <w:marLeft w:val="640"/>
                  <w:marRight w:val="0"/>
                  <w:marTop w:val="0"/>
                  <w:marBottom w:val="0"/>
                  <w:divBdr>
                    <w:top w:val="none" w:sz="0" w:space="0" w:color="auto"/>
                    <w:left w:val="none" w:sz="0" w:space="0" w:color="auto"/>
                    <w:bottom w:val="none" w:sz="0" w:space="0" w:color="auto"/>
                    <w:right w:val="none" w:sz="0" w:space="0" w:color="auto"/>
                  </w:divBdr>
                </w:div>
                <w:div w:id="663433321">
                  <w:marLeft w:val="640"/>
                  <w:marRight w:val="0"/>
                  <w:marTop w:val="0"/>
                  <w:marBottom w:val="0"/>
                  <w:divBdr>
                    <w:top w:val="none" w:sz="0" w:space="0" w:color="auto"/>
                    <w:left w:val="none" w:sz="0" w:space="0" w:color="auto"/>
                    <w:bottom w:val="none" w:sz="0" w:space="0" w:color="auto"/>
                    <w:right w:val="none" w:sz="0" w:space="0" w:color="auto"/>
                  </w:divBdr>
                </w:div>
                <w:div w:id="674963185">
                  <w:marLeft w:val="640"/>
                  <w:marRight w:val="0"/>
                  <w:marTop w:val="0"/>
                  <w:marBottom w:val="0"/>
                  <w:divBdr>
                    <w:top w:val="none" w:sz="0" w:space="0" w:color="auto"/>
                    <w:left w:val="none" w:sz="0" w:space="0" w:color="auto"/>
                    <w:bottom w:val="none" w:sz="0" w:space="0" w:color="auto"/>
                    <w:right w:val="none" w:sz="0" w:space="0" w:color="auto"/>
                  </w:divBdr>
                </w:div>
                <w:div w:id="699665460">
                  <w:marLeft w:val="640"/>
                  <w:marRight w:val="0"/>
                  <w:marTop w:val="0"/>
                  <w:marBottom w:val="0"/>
                  <w:divBdr>
                    <w:top w:val="none" w:sz="0" w:space="0" w:color="auto"/>
                    <w:left w:val="none" w:sz="0" w:space="0" w:color="auto"/>
                    <w:bottom w:val="none" w:sz="0" w:space="0" w:color="auto"/>
                    <w:right w:val="none" w:sz="0" w:space="0" w:color="auto"/>
                  </w:divBdr>
                </w:div>
                <w:div w:id="705642836">
                  <w:marLeft w:val="640"/>
                  <w:marRight w:val="0"/>
                  <w:marTop w:val="0"/>
                  <w:marBottom w:val="0"/>
                  <w:divBdr>
                    <w:top w:val="none" w:sz="0" w:space="0" w:color="auto"/>
                    <w:left w:val="none" w:sz="0" w:space="0" w:color="auto"/>
                    <w:bottom w:val="none" w:sz="0" w:space="0" w:color="auto"/>
                    <w:right w:val="none" w:sz="0" w:space="0" w:color="auto"/>
                  </w:divBdr>
                </w:div>
                <w:div w:id="710542110">
                  <w:marLeft w:val="640"/>
                  <w:marRight w:val="0"/>
                  <w:marTop w:val="0"/>
                  <w:marBottom w:val="0"/>
                  <w:divBdr>
                    <w:top w:val="none" w:sz="0" w:space="0" w:color="auto"/>
                    <w:left w:val="none" w:sz="0" w:space="0" w:color="auto"/>
                    <w:bottom w:val="none" w:sz="0" w:space="0" w:color="auto"/>
                    <w:right w:val="none" w:sz="0" w:space="0" w:color="auto"/>
                  </w:divBdr>
                </w:div>
                <w:div w:id="741293047">
                  <w:marLeft w:val="640"/>
                  <w:marRight w:val="0"/>
                  <w:marTop w:val="0"/>
                  <w:marBottom w:val="0"/>
                  <w:divBdr>
                    <w:top w:val="none" w:sz="0" w:space="0" w:color="auto"/>
                    <w:left w:val="none" w:sz="0" w:space="0" w:color="auto"/>
                    <w:bottom w:val="none" w:sz="0" w:space="0" w:color="auto"/>
                    <w:right w:val="none" w:sz="0" w:space="0" w:color="auto"/>
                  </w:divBdr>
                </w:div>
                <w:div w:id="787964966">
                  <w:marLeft w:val="640"/>
                  <w:marRight w:val="0"/>
                  <w:marTop w:val="0"/>
                  <w:marBottom w:val="0"/>
                  <w:divBdr>
                    <w:top w:val="none" w:sz="0" w:space="0" w:color="auto"/>
                    <w:left w:val="none" w:sz="0" w:space="0" w:color="auto"/>
                    <w:bottom w:val="none" w:sz="0" w:space="0" w:color="auto"/>
                    <w:right w:val="none" w:sz="0" w:space="0" w:color="auto"/>
                  </w:divBdr>
                </w:div>
                <w:div w:id="796527233">
                  <w:marLeft w:val="640"/>
                  <w:marRight w:val="0"/>
                  <w:marTop w:val="0"/>
                  <w:marBottom w:val="0"/>
                  <w:divBdr>
                    <w:top w:val="none" w:sz="0" w:space="0" w:color="auto"/>
                    <w:left w:val="none" w:sz="0" w:space="0" w:color="auto"/>
                    <w:bottom w:val="none" w:sz="0" w:space="0" w:color="auto"/>
                    <w:right w:val="none" w:sz="0" w:space="0" w:color="auto"/>
                  </w:divBdr>
                </w:div>
                <w:div w:id="837429148">
                  <w:marLeft w:val="640"/>
                  <w:marRight w:val="0"/>
                  <w:marTop w:val="0"/>
                  <w:marBottom w:val="0"/>
                  <w:divBdr>
                    <w:top w:val="none" w:sz="0" w:space="0" w:color="auto"/>
                    <w:left w:val="none" w:sz="0" w:space="0" w:color="auto"/>
                    <w:bottom w:val="none" w:sz="0" w:space="0" w:color="auto"/>
                    <w:right w:val="none" w:sz="0" w:space="0" w:color="auto"/>
                  </w:divBdr>
                </w:div>
                <w:div w:id="866529297">
                  <w:marLeft w:val="640"/>
                  <w:marRight w:val="0"/>
                  <w:marTop w:val="0"/>
                  <w:marBottom w:val="0"/>
                  <w:divBdr>
                    <w:top w:val="none" w:sz="0" w:space="0" w:color="auto"/>
                    <w:left w:val="none" w:sz="0" w:space="0" w:color="auto"/>
                    <w:bottom w:val="none" w:sz="0" w:space="0" w:color="auto"/>
                    <w:right w:val="none" w:sz="0" w:space="0" w:color="auto"/>
                  </w:divBdr>
                </w:div>
                <w:div w:id="875775324">
                  <w:marLeft w:val="640"/>
                  <w:marRight w:val="0"/>
                  <w:marTop w:val="0"/>
                  <w:marBottom w:val="0"/>
                  <w:divBdr>
                    <w:top w:val="none" w:sz="0" w:space="0" w:color="auto"/>
                    <w:left w:val="none" w:sz="0" w:space="0" w:color="auto"/>
                    <w:bottom w:val="none" w:sz="0" w:space="0" w:color="auto"/>
                    <w:right w:val="none" w:sz="0" w:space="0" w:color="auto"/>
                  </w:divBdr>
                </w:div>
                <w:div w:id="949976568">
                  <w:marLeft w:val="640"/>
                  <w:marRight w:val="0"/>
                  <w:marTop w:val="0"/>
                  <w:marBottom w:val="0"/>
                  <w:divBdr>
                    <w:top w:val="none" w:sz="0" w:space="0" w:color="auto"/>
                    <w:left w:val="none" w:sz="0" w:space="0" w:color="auto"/>
                    <w:bottom w:val="none" w:sz="0" w:space="0" w:color="auto"/>
                    <w:right w:val="none" w:sz="0" w:space="0" w:color="auto"/>
                  </w:divBdr>
                </w:div>
                <w:div w:id="967391282">
                  <w:marLeft w:val="640"/>
                  <w:marRight w:val="0"/>
                  <w:marTop w:val="0"/>
                  <w:marBottom w:val="0"/>
                  <w:divBdr>
                    <w:top w:val="none" w:sz="0" w:space="0" w:color="auto"/>
                    <w:left w:val="none" w:sz="0" w:space="0" w:color="auto"/>
                    <w:bottom w:val="none" w:sz="0" w:space="0" w:color="auto"/>
                    <w:right w:val="none" w:sz="0" w:space="0" w:color="auto"/>
                  </w:divBdr>
                </w:div>
                <w:div w:id="1051001359">
                  <w:marLeft w:val="640"/>
                  <w:marRight w:val="0"/>
                  <w:marTop w:val="0"/>
                  <w:marBottom w:val="0"/>
                  <w:divBdr>
                    <w:top w:val="none" w:sz="0" w:space="0" w:color="auto"/>
                    <w:left w:val="none" w:sz="0" w:space="0" w:color="auto"/>
                    <w:bottom w:val="none" w:sz="0" w:space="0" w:color="auto"/>
                    <w:right w:val="none" w:sz="0" w:space="0" w:color="auto"/>
                  </w:divBdr>
                </w:div>
                <w:div w:id="1065490245">
                  <w:marLeft w:val="640"/>
                  <w:marRight w:val="0"/>
                  <w:marTop w:val="0"/>
                  <w:marBottom w:val="0"/>
                  <w:divBdr>
                    <w:top w:val="none" w:sz="0" w:space="0" w:color="auto"/>
                    <w:left w:val="none" w:sz="0" w:space="0" w:color="auto"/>
                    <w:bottom w:val="none" w:sz="0" w:space="0" w:color="auto"/>
                    <w:right w:val="none" w:sz="0" w:space="0" w:color="auto"/>
                  </w:divBdr>
                </w:div>
                <w:div w:id="1104499925">
                  <w:marLeft w:val="640"/>
                  <w:marRight w:val="0"/>
                  <w:marTop w:val="0"/>
                  <w:marBottom w:val="0"/>
                  <w:divBdr>
                    <w:top w:val="none" w:sz="0" w:space="0" w:color="auto"/>
                    <w:left w:val="none" w:sz="0" w:space="0" w:color="auto"/>
                    <w:bottom w:val="none" w:sz="0" w:space="0" w:color="auto"/>
                    <w:right w:val="none" w:sz="0" w:space="0" w:color="auto"/>
                  </w:divBdr>
                </w:div>
                <w:div w:id="1122574347">
                  <w:marLeft w:val="640"/>
                  <w:marRight w:val="0"/>
                  <w:marTop w:val="0"/>
                  <w:marBottom w:val="0"/>
                  <w:divBdr>
                    <w:top w:val="none" w:sz="0" w:space="0" w:color="auto"/>
                    <w:left w:val="none" w:sz="0" w:space="0" w:color="auto"/>
                    <w:bottom w:val="none" w:sz="0" w:space="0" w:color="auto"/>
                    <w:right w:val="none" w:sz="0" w:space="0" w:color="auto"/>
                  </w:divBdr>
                </w:div>
                <w:div w:id="1191334512">
                  <w:marLeft w:val="640"/>
                  <w:marRight w:val="0"/>
                  <w:marTop w:val="0"/>
                  <w:marBottom w:val="0"/>
                  <w:divBdr>
                    <w:top w:val="none" w:sz="0" w:space="0" w:color="auto"/>
                    <w:left w:val="none" w:sz="0" w:space="0" w:color="auto"/>
                    <w:bottom w:val="none" w:sz="0" w:space="0" w:color="auto"/>
                    <w:right w:val="none" w:sz="0" w:space="0" w:color="auto"/>
                  </w:divBdr>
                </w:div>
                <w:div w:id="1219051535">
                  <w:marLeft w:val="640"/>
                  <w:marRight w:val="0"/>
                  <w:marTop w:val="0"/>
                  <w:marBottom w:val="0"/>
                  <w:divBdr>
                    <w:top w:val="none" w:sz="0" w:space="0" w:color="auto"/>
                    <w:left w:val="none" w:sz="0" w:space="0" w:color="auto"/>
                    <w:bottom w:val="none" w:sz="0" w:space="0" w:color="auto"/>
                    <w:right w:val="none" w:sz="0" w:space="0" w:color="auto"/>
                  </w:divBdr>
                </w:div>
                <w:div w:id="1307778933">
                  <w:marLeft w:val="640"/>
                  <w:marRight w:val="0"/>
                  <w:marTop w:val="0"/>
                  <w:marBottom w:val="0"/>
                  <w:divBdr>
                    <w:top w:val="none" w:sz="0" w:space="0" w:color="auto"/>
                    <w:left w:val="none" w:sz="0" w:space="0" w:color="auto"/>
                    <w:bottom w:val="none" w:sz="0" w:space="0" w:color="auto"/>
                    <w:right w:val="none" w:sz="0" w:space="0" w:color="auto"/>
                  </w:divBdr>
                </w:div>
                <w:div w:id="1326516884">
                  <w:marLeft w:val="640"/>
                  <w:marRight w:val="0"/>
                  <w:marTop w:val="0"/>
                  <w:marBottom w:val="0"/>
                  <w:divBdr>
                    <w:top w:val="none" w:sz="0" w:space="0" w:color="auto"/>
                    <w:left w:val="none" w:sz="0" w:space="0" w:color="auto"/>
                    <w:bottom w:val="none" w:sz="0" w:space="0" w:color="auto"/>
                    <w:right w:val="none" w:sz="0" w:space="0" w:color="auto"/>
                  </w:divBdr>
                </w:div>
                <w:div w:id="1367873741">
                  <w:marLeft w:val="640"/>
                  <w:marRight w:val="0"/>
                  <w:marTop w:val="0"/>
                  <w:marBottom w:val="0"/>
                  <w:divBdr>
                    <w:top w:val="none" w:sz="0" w:space="0" w:color="auto"/>
                    <w:left w:val="none" w:sz="0" w:space="0" w:color="auto"/>
                    <w:bottom w:val="none" w:sz="0" w:space="0" w:color="auto"/>
                    <w:right w:val="none" w:sz="0" w:space="0" w:color="auto"/>
                  </w:divBdr>
                </w:div>
                <w:div w:id="1387795122">
                  <w:marLeft w:val="640"/>
                  <w:marRight w:val="0"/>
                  <w:marTop w:val="0"/>
                  <w:marBottom w:val="0"/>
                  <w:divBdr>
                    <w:top w:val="none" w:sz="0" w:space="0" w:color="auto"/>
                    <w:left w:val="none" w:sz="0" w:space="0" w:color="auto"/>
                    <w:bottom w:val="none" w:sz="0" w:space="0" w:color="auto"/>
                    <w:right w:val="none" w:sz="0" w:space="0" w:color="auto"/>
                  </w:divBdr>
                </w:div>
                <w:div w:id="1419907773">
                  <w:marLeft w:val="640"/>
                  <w:marRight w:val="0"/>
                  <w:marTop w:val="0"/>
                  <w:marBottom w:val="0"/>
                  <w:divBdr>
                    <w:top w:val="none" w:sz="0" w:space="0" w:color="auto"/>
                    <w:left w:val="none" w:sz="0" w:space="0" w:color="auto"/>
                    <w:bottom w:val="none" w:sz="0" w:space="0" w:color="auto"/>
                    <w:right w:val="none" w:sz="0" w:space="0" w:color="auto"/>
                  </w:divBdr>
                </w:div>
                <w:div w:id="1429276488">
                  <w:marLeft w:val="640"/>
                  <w:marRight w:val="0"/>
                  <w:marTop w:val="0"/>
                  <w:marBottom w:val="0"/>
                  <w:divBdr>
                    <w:top w:val="none" w:sz="0" w:space="0" w:color="auto"/>
                    <w:left w:val="none" w:sz="0" w:space="0" w:color="auto"/>
                    <w:bottom w:val="none" w:sz="0" w:space="0" w:color="auto"/>
                    <w:right w:val="none" w:sz="0" w:space="0" w:color="auto"/>
                  </w:divBdr>
                </w:div>
                <w:div w:id="1475562903">
                  <w:marLeft w:val="640"/>
                  <w:marRight w:val="0"/>
                  <w:marTop w:val="0"/>
                  <w:marBottom w:val="0"/>
                  <w:divBdr>
                    <w:top w:val="none" w:sz="0" w:space="0" w:color="auto"/>
                    <w:left w:val="none" w:sz="0" w:space="0" w:color="auto"/>
                    <w:bottom w:val="none" w:sz="0" w:space="0" w:color="auto"/>
                    <w:right w:val="none" w:sz="0" w:space="0" w:color="auto"/>
                  </w:divBdr>
                </w:div>
                <w:div w:id="1492941430">
                  <w:marLeft w:val="640"/>
                  <w:marRight w:val="0"/>
                  <w:marTop w:val="0"/>
                  <w:marBottom w:val="0"/>
                  <w:divBdr>
                    <w:top w:val="none" w:sz="0" w:space="0" w:color="auto"/>
                    <w:left w:val="none" w:sz="0" w:space="0" w:color="auto"/>
                    <w:bottom w:val="none" w:sz="0" w:space="0" w:color="auto"/>
                    <w:right w:val="none" w:sz="0" w:space="0" w:color="auto"/>
                  </w:divBdr>
                </w:div>
                <w:div w:id="1504857781">
                  <w:marLeft w:val="640"/>
                  <w:marRight w:val="0"/>
                  <w:marTop w:val="0"/>
                  <w:marBottom w:val="0"/>
                  <w:divBdr>
                    <w:top w:val="none" w:sz="0" w:space="0" w:color="auto"/>
                    <w:left w:val="none" w:sz="0" w:space="0" w:color="auto"/>
                    <w:bottom w:val="none" w:sz="0" w:space="0" w:color="auto"/>
                    <w:right w:val="none" w:sz="0" w:space="0" w:color="auto"/>
                  </w:divBdr>
                </w:div>
                <w:div w:id="1527988190">
                  <w:marLeft w:val="640"/>
                  <w:marRight w:val="0"/>
                  <w:marTop w:val="0"/>
                  <w:marBottom w:val="0"/>
                  <w:divBdr>
                    <w:top w:val="none" w:sz="0" w:space="0" w:color="auto"/>
                    <w:left w:val="none" w:sz="0" w:space="0" w:color="auto"/>
                    <w:bottom w:val="none" w:sz="0" w:space="0" w:color="auto"/>
                    <w:right w:val="none" w:sz="0" w:space="0" w:color="auto"/>
                  </w:divBdr>
                </w:div>
                <w:div w:id="1623145391">
                  <w:marLeft w:val="640"/>
                  <w:marRight w:val="0"/>
                  <w:marTop w:val="0"/>
                  <w:marBottom w:val="0"/>
                  <w:divBdr>
                    <w:top w:val="none" w:sz="0" w:space="0" w:color="auto"/>
                    <w:left w:val="none" w:sz="0" w:space="0" w:color="auto"/>
                    <w:bottom w:val="none" w:sz="0" w:space="0" w:color="auto"/>
                    <w:right w:val="none" w:sz="0" w:space="0" w:color="auto"/>
                  </w:divBdr>
                </w:div>
                <w:div w:id="1663048677">
                  <w:marLeft w:val="640"/>
                  <w:marRight w:val="0"/>
                  <w:marTop w:val="0"/>
                  <w:marBottom w:val="0"/>
                  <w:divBdr>
                    <w:top w:val="none" w:sz="0" w:space="0" w:color="auto"/>
                    <w:left w:val="none" w:sz="0" w:space="0" w:color="auto"/>
                    <w:bottom w:val="none" w:sz="0" w:space="0" w:color="auto"/>
                    <w:right w:val="none" w:sz="0" w:space="0" w:color="auto"/>
                  </w:divBdr>
                </w:div>
                <w:div w:id="1754740427">
                  <w:marLeft w:val="640"/>
                  <w:marRight w:val="0"/>
                  <w:marTop w:val="0"/>
                  <w:marBottom w:val="0"/>
                  <w:divBdr>
                    <w:top w:val="none" w:sz="0" w:space="0" w:color="auto"/>
                    <w:left w:val="none" w:sz="0" w:space="0" w:color="auto"/>
                    <w:bottom w:val="none" w:sz="0" w:space="0" w:color="auto"/>
                    <w:right w:val="none" w:sz="0" w:space="0" w:color="auto"/>
                  </w:divBdr>
                </w:div>
                <w:div w:id="1827013133">
                  <w:marLeft w:val="640"/>
                  <w:marRight w:val="0"/>
                  <w:marTop w:val="0"/>
                  <w:marBottom w:val="0"/>
                  <w:divBdr>
                    <w:top w:val="none" w:sz="0" w:space="0" w:color="auto"/>
                    <w:left w:val="none" w:sz="0" w:space="0" w:color="auto"/>
                    <w:bottom w:val="none" w:sz="0" w:space="0" w:color="auto"/>
                    <w:right w:val="none" w:sz="0" w:space="0" w:color="auto"/>
                  </w:divBdr>
                </w:div>
                <w:div w:id="1869634777">
                  <w:marLeft w:val="640"/>
                  <w:marRight w:val="0"/>
                  <w:marTop w:val="0"/>
                  <w:marBottom w:val="0"/>
                  <w:divBdr>
                    <w:top w:val="none" w:sz="0" w:space="0" w:color="auto"/>
                    <w:left w:val="none" w:sz="0" w:space="0" w:color="auto"/>
                    <w:bottom w:val="none" w:sz="0" w:space="0" w:color="auto"/>
                    <w:right w:val="none" w:sz="0" w:space="0" w:color="auto"/>
                  </w:divBdr>
                </w:div>
                <w:div w:id="1951157652">
                  <w:marLeft w:val="640"/>
                  <w:marRight w:val="0"/>
                  <w:marTop w:val="0"/>
                  <w:marBottom w:val="0"/>
                  <w:divBdr>
                    <w:top w:val="none" w:sz="0" w:space="0" w:color="auto"/>
                    <w:left w:val="none" w:sz="0" w:space="0" w:color="auto"/>
                    <w:bottom w:val="none" w:sz="0" w:space="0" w:color="auto"/>
                    <w:right w:val="none" w:sz="0" w:space="0" w:color="auto"/>
                  </w:divBdr>
                </w:div>
                <w:div w:id="1964653110">
                  <w:marLeft w:val="640"/>
                  <w:marRight w:val="0"/>
                  <w:marTop w:val="0"/>
                  <w:marBottom w:val="0"/>
                  <w:divBdr>
                    <w:top w:val="none" w:sz="0" w:space="0" w:color="auto"/>
                    <w:left w:val="none" w:sz="0" w:space="0" w:color="auto"/>
                    <w:bottom w:val="none" w:sz="0" w:space="0" w:color="auto"/>
                    <w:right w:val="none" w:sz="0" w:space="0" w:color="auto"/>
                  </w:divBdr>
                </w:div>
                <w:div w:id="1977955334">
                  <w:marLeft w:val="640"/>
                  <w:marRight w:val="0"/>
                  <w:marTop w:val="0"/>
                  <w:marBottom w:val="0"/>
                  <w:divBdr>
                    <w:top w:val="none" w:sz="0" w:space="0" w:color="auto"/>
                    <w:left w:val="none" w:sz="0" w:space="0" w:color="auto"/>
                    <w:bottom w:val="none" w:sz="0" w:space="0" w:color="auto"/>
                    <w:right w:val="none" w:sz="0" w:space="0" w:color="auto"/>
                  </w:divBdr>
                </w:div>
                <w:div w:id="2026591579">
                  <w:marLeft w:val="640"/>
                  <w:marRight w:val="0"/>
                  <w:marTop w:val="0"/>
                  <w:marBottom w:val="0"/>
                  <w:divBdr>
                    <w:top w:val="none" w:sz="0" w:space="0" w:color="auto"/>
                    <w:left w:val="none" w:sz="0" w:space="0" w:color="auto"/>
                    <w:bottom w:val="none" w:sz="0" w:space="0" w:color="auto"/>
                    <w:right w:val="none" w:sz="0" w:space="0" w:color="auto"/>
                  </w:divBdr>
                </w:div>
                <w:div w:id="20959365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09833991">
          <w:marLeft w:val="640"/>
          <w:marRight w:val="0"/>
          <w:marTop w:val="0"/>
          <w:marBottom w:val="0"/>
          <w:divBdr>
            <w:top w:val="none" w:sz="0" w:space="0" w:color="auto"/>
            <w:left w:val="none" w:sz="0" w:space="0" w:color="auto"/>
            <w:bottom w:val="none" w:sz="0" w:space="0" w:color="auto"/>
            <w:right w:val="none" w:sz="0" w:space="0" w:color="auto"/>
          </w:divBdr>
        </w:div>
        <w:div w:id="827131128">
          <w:marLeft w:val="640"/>
          <w:marRight w:val="0"/>
          <w:marTop w:val="0"/>
          <w:marBottom w:val="0"/>
          <w:divBdr>
            <w:top w:val="none" w:sz="0" w:space="0" w:color="auto"/>
            <w:left w:val="none" w:sz="0" w:space="0" w:color="auto"/>
            <w:bottom w:val="none" w:sz="0" w:space="0" w:color="auto"/>
            <w:right w:val="none" w:sz="0" w:space="0" w:color="auto"/>
          </w:divBdr>
        </w:div>
        <w:div w:id="852453143">
          <w:marLeft w:val="640"/>
          <w:marRight w:val="0"/>
          <w:marTop w:val="0"/>
          <w:marBottom w:val="0"/>
          <w:divBdr>
            <w:top w:val="none" w:sz="0" w:space="0" w:color="auto"/>
            <w:left w:val="none" w:sz="0" w:space="0" w:color="auto"/>
            <w:bottom w:val="none" w:sz="0" w:space="0" w:color="auto"/>
            <w:right w:val="none" w:sz="0" w:space="0" w:color="auto"/>
          </w:divBdr>
        </w:div>
        <w:div w:id="984624922">
          <w:marLeft w:val="640"/>
          <w:marRight w:val="0"/>
          <w:marTop w:val="0"/>
          <w:marBottom w:val="0"/>
          <w:divBdr>
            <w:top w:val="none" w:sz="0" w:space="0" w:color="auto"/>
            <w:left w:val="none" w:sz="0" w:space="0" w:color="auto"/>
            <w:bottom w:val="none" w:sz="0" w:space="0" w:color="auto"/>
            <w:right w:val="none" w:sz="0" w:space="0" w:color="auto"/>
          </w:divBdr>
        </w:div>
        <w:div w:id="1005864097">
          <w:marLeft w:val="640"/>
          <w:marRight w:val="0"/>
          <w:marTop w:val="0"/>
          <w:marBottom w:val="0"/>
          <w:divBdr>
            <w:top w:val="none" w:sz="0" w:space="0" w:color="auto"/>
            <w:left w:val="none" w:sz="0" w:space="0" w:color="auto"/>
            <w:bottom w:val="none" w:sz="0" w:space="0" w:color="auto"/>
            <w:right w:val="none" w:sz="0" w:space="0" w:color="auto"/>
          </w:divBdr>
        </w:div>
        <w:div w:id="1006445219">
          <w:marLeft w:val="640"/>
          <w:marRight w:val="0"/>
          <w:marTop w:val="0"/>
          <w:marBottom w:val="0"/>
          <w:divBdr>
            <w:top w:val="none" w:sz="0" w:space="0" w:color="auto"/>
            <w:left w:val="none" w:sz="0" w:space="0" w:color="auto"/>
            <w:bottom w:val="none" w:sz="0" w:space="0" w:color="auto"/>
            <w:right w:val="none" w:sz="0" w:space="0" w:color="auto"/>
          </w:divBdr>
        </w:div>
        <w:div w:id="1041828977">
          <w:marLeft w:val="640"/>
          <w:marRight w:val="0"/>
          <w:marTop w:val="0"/>
          <w:marBottom w:val="0"/>
          <w:divBdr>
            <w:top w:val="none" w:sz="0" w:space="0" w:color="auto"/>
            <w:left w:val="none" w:sz="0" w:space="0" w:color="auto"/>
            <w:bottom w:val="none" w:sz="0" w:space="0" w:color="auto"/>
            <w:right w:val="none" w:sz="0" w:space="0" w:color="auto"/>
          </w:divBdr>
        </w:div>
        <w:div w:id="1042091555">
          <w:marLeft w:val="640"/>
          <w:marRight w:val="0"/>
          <w:marTop w:val="0"/>
          <w:marBottom w:val="0"/>
          <w:divBdr>
            <w:top w:val="none" w:sz="0" w:space="0" w:color="auto"/>
            <w:left w:val="none" w:sz="0" w:space="0" w:color="auto"/>
            <w:bottom w:val="none" w:sz="0" w:space="0" w:color="auto"/>
            <w:right w:val="none" w:sz="0" w:space="0" w:color="auto"/>
          </w:divBdr>
        </w:div>
        <w:div w:id="1152328159">
          <w:marLeft w:val="640"/>
          <w:marRight w:val="0"/>
          <w:marTop w:val="0"/>
          <w:marBottom w:val="0"/>
          <w:divBdr>
            <w:top w:val="none" w:sz="0" w:space="0" w:color="auto"/>
            <w:left w:val="none" w:sz="0" w:space="0" w:color="auto"/>
            <w:bottom w:val="none" w:sz="0" w:space="0" w:color="auto"/>
            <w:right w:val="none" w:sz="0" w:space="0" w:color="auto"/>
          </w:divBdr>
        </w:div>
        <w:div w:id="1324118149">
          <w:marLeft w:val="640"/>
          <w:marRight w:val="0"/>
          <w:marTop w:val="0"/>
          <w:marBottom w:val="0"/>
          <w:divBdr>
            <w:top w:val="none" w:sz="0" w:space="0" w:color="auto"/>
            <w:left w:val="none" w:sz="0" w:space="0" w:color="auto"/>
            <w:bottom w:val="none" w:sz="0" w:space="0" w:color="auto"/>
            <w:right w:val="none" w:sz="0" w:space="0" w:color="auto"/>
          </w:divBdr>
        </w:div>
        <w:div w:id="1325010519">
          <w:marLeft w:val="640"/>
          <w:marRight w:val="0"/>
          <w:marTop w:val="0"/>
          <w:marBottom w:val="0"/>
          <w:divBdr>
            <w:top w:val="none" w:sz="0" w:space="0" w:color="auto"/>
            <w:left w:val="none" w:sz="0" w:space="0" w:color="auto"/>
            <w:bottom w:val="none" w:sz="0" w:space="0" w:color="auto"/>
            <w:right w:val="none" w:sz="0" w:space="0" w:color="auto"/>
          </w:divBdr>
        </w:div>
        <w:div w:id="1342587478">
          <w:marLeft w:val="640"/>
          <w:marRight w:val="0"/>
          <w:marTop w:val="0"/>
          <w:marBottom w:val="0"/>
          <w:divBdr>
            <w:top w:val="none" w:sz="0" w:space="0" w:color="auto"/>
            <w:left w:val="none" w:sz="0" w:space="0" w:color="auto"/>
            <w:bottom w:val="none" w:sz="0" w:space="0" w:color="auto"/>
            <w:right w:val="none" w:sz="0" w:space="0" w:color="auto"/>
          </w:divBdr>
        </w:div>
        <w:div w:id="1412847011">
          <w:marLeft w:val="640"/>
          <w:marRight w:val="0"/>
          <w:marTop w:val="0"/>
          <w:marBottom w:val="0"/>
          <w:divBdr>
            <w:top w:val="none" w:sz="0" w:space="0" w:color="auto"/>
            <w:left w:val="none" w:sz="0" w:space="0" w:color="auto"/>
            <w:bottom w:val="none" w:sz="0" w:space="0" w:color="auto"/>
            <w:right w:val="none" w:sz="0" w:space="0" w:color="auto"/>
          </w:divBdr>
        </w:div>
        <w:div w:id="1477529670">
          <w:marLeft w:val="640"/>
          <w:marRight w:val="0"/>
          <w:marTop w:val="0"/>
          <w:marBottom w:val="0"/>
          <w:divBdr>
            <w:top w:val="none" w:sz="0" w:space="0" w:color="auto"/>
            <w:left w:val="none" w:sz="0" w:space="0" w:color="auto"/>
            <w:bottom w:val="none" w:sz="0" w:space="0" w:color="auto"/>
            <w:right w:val="none" w:sz="0" w:space="0" w:color="auto"/>
          </w:divBdr>
        </w:div>
        <w:div w:id="1582718394">
          <w:marLeft w:val="640"/>
          <w:marRight w:val="0"/>
          <w:marTop w:val="0"/>
          <w:marBottom w:val="0"/>
          <w:divBdr>
            <w:top w:val="none" w:sz="0" w:space="0" w:color="auto"/>
            <w:left w:val="none" w:sz="0" w:space="0" w:color="auto"/>
            <w:bottom w:val="none" w:sz="0" w:space="0" w:color="auto"/>
            <w:right w:val="none" w:sz="0" w:space="0" w:color="auto"/>
          </w:divBdr>
        </w:div>
        <w:div w:id="1603101020">
          <w:marLeft w:val="640"/>
          <w:marRight w:val="0"/>
          <w:marTop w:val="0"/>
          <w:marBottom w:val="0"/>
          <w:divBdr>
            <w:top w:val="none" w:sz="0" w:space="0" w:color="auto"/>
            <w:left w:val="none" w:sz="0" w:space="0" w:color="auto"/>
            <w:bottom w:val="none" w:sz="0" w:space="0" w:color="auto"/>
            <w:right w:val="none" w:sz="0" w:space="0" w:color="auto"/>
          </w:divBdr>
        </w:div>
        <w:div w:id="1632441123">
          <w:marLeft w:val="640"/>
          <w:marRight w:val="0"/>
          <w:marTop w:val="0"/>
          <w:marBottom w:val="0"/>
          <w:divBdr>
            <w:top w:val="none" w:sz="0" w:space="0" w:color="auto"/>
            <w:left w:val="none" w:sz="0" w:space="0" w:color="auto"/>
            <w:bottom w:val="none" w:sz="0" w:space="0" w:color="auto"/>
            <w:right w:val="none" w:sz="0" w:space="0" w:color="auto"/>
          </w:divBdr>
        </w:div>
        <w:div w:id="1650787028">
          <w:marLeft w:val="640"/>
          <w:marRight w:val="0"/>
          <w:marTop w:val="0"/>
          <w:marBottom w:val="0"/>
          <w:divBdr>
            <w:top w:val="none" w:sz="0" w:space="0" w:color="auto"/>
            <w:left w:val="none" w:sz="0" w:space="0" w:color="auto"/>
            <w:bottom w:val="none" w:sz="0" w:space="0" w:color="auto"/>
            <w:right w:val="none" w:sz="0" w:space="0" w:color="auto"/>
          </w:divBdr>
        </w:div>
        <w:div w:id="1654138878">
          <w:marLeft w:val="640"/>
          <w:marRight w:val="0"/>
          <w:marTop w:val="0"/>
          <w:marBottom w:val="0"/>
          <w:divBdr>
            <w:top w:val="none" w:sz="0" w:space="0" w:color="auto"/>
            <w:left w:val="none" w:sz="0" w:space="0" w:color="auto"/>
            <w:bottom w:val="none" w:sz="0" w:space="0" w:color="auto"/>
            <w:right w:val="none" w:sz="0" w:space="0" w:color="auto"/>
          </w:divBdr>
        </w:div>
        <w:div w:id="1657956900">
          <w:marLeft w:val="640"/>
          <w:marRight w:val="0"/>
          <w:marTop w:val="0"/>
          <w:marBottom w:val="0"/>
          <w:divBdr>
            <w:top w:val="none" w:sz="0" w:space="0" w:color="auto"/>
            <w:left w:val="none" w:sz="0" w:space="0" w:color="auto"/>
            <w:bottom w:val="none" w:sz="0" w:space="0" w:color="auto"/>
            <w:right w:val="none" w:sz="0" w:space="0" w:color="auto"/>
          </w:divBdr>
        </w:div>
        <w:div w:id="1765109218">
          <w:marLeft w:val="640"/>
          <w:marRight w:val="0"/>
          <w:marTop w:val="0"/>
          <w:marBottom w:val="0"/>
          <w:divBdr>
            <w:top w:val="none" w:sz="0" w:space="0" w:color="auto"/>
            <w:left w:val="none" w:sz="0" w:space="0" w:color="auto"/>
            <w:bottom w:val="none" w:sz="0" w:space="0" w:color="auto"/>
            <w:right w:val="none" w:sz="0" w:space="0" w:color="auto"/>
          </w:divBdr>
        </w:div>
        <w:div w:id="1782720324">
          <w:marLeft w:val="640"/>
          <w:marRight w:val="0"/>
          <w:marTop w:val="0"/>
          <w:marBottom w:val="0"/>
          <w:divBdr>
            <w:top w:val="none" w:sz="0" w:space="0" w:color="auto"/>
            <w:left w:val="none" w:sz="0" w:space="0" w:color="auto"/>
            <w:bottom w:val="none" w:sz="0" w:space="0" w:color="auto"/>
            <w:right w:val="none" w:sz="0" w:space="0" w:color="auto"/>
          </w:divBdr>
        </w:div>
        <w:div w:id="1837184203">
          <w:marLeft w:val="640"/>
          <w:marRight w:val="0"/>
          <w:marTop w:val="0"/>
          <w:marBottom w:val="0"/>
          <w:divBdr>
            <w:top w:val="none" w:sz="0" w:space="0" w:color="auto"/>
            <w:left w:val="none" w:sz="0" w:space="0" w:color="auto"/>
            <w:bottom w:val="none" w:sz="0" w:space="0" w:color="auto"/>
            <w:right w:val="none" w:sz="0" w:space="0" w:color="auto"/>
          </w:divBdr>
        </w:div>
        <w:div w:id="1867138728">
          <w:marLeft w:val="640"/>
          <w:marRight w:val="0"/>
          <w:marTop w:val="0"/>
          <w:marBottom w:val="0"/>
          <w:divBdr>
            <w:top w:val="none" w:sz="0" w:space="0" w:color="auto"/>
            <w:left w:val="none" w:sz="0" w:space="0" w:color="auto"/>
            <w:bottom w:val="none" w:sz="0" w:space="0" w:color="auto"/>
            <w:right w:val="none" w:sz="0" w:space="0" w:color="auto"/>
          </w:divBdr>
        </w:div>
        <w:div w:id="1870532517">
          <w:marLeft w:val="640"/>
          <w:marRight w:val="0"/>
          <w:marTop w:val="0"/>
          <w:marBottom w:val="0"/>
          <w:divBdr>
            <w:top w:val="none" w:sz="0" w:space="0" w:color="auto"/>
            <w:left w:val="none" w:sz="0" w:space="0" w:color="auto"/>
            <w:bottom w:val="none" w:sz="0" w:space="0" w:color="auto"/>
            <w:right w:val="none" w:sz="0" w:space="0" w:color="auto"/>
          </w:divBdr>
        </w:div>
        <w:div w:id="1887525749">
          <w:marLeft w:val="640"/>
          <w:marRight w:val="0"/>
          <w:marTop w:val="0"/>
          <w:marBottom w:val="0"/>
          <w:divBdr>
            <w:top w:val="none" w:sz="0" w:space="0" w:color="auto"/>
            <w:left w:val="none" w:sz="0" w:space="0" w:color="auto"/>
            <w:bottom w:val="none" w:sz="0" w:space="0" w:color="auto"/>
            <w:right w:val="none" w:sz="0" w:space="0" w:color="auto"/>
          </w:divBdr>
        </w:div>
        <w:div w:id="1892305661">
          <w:marLeft w:val="640"/>
          <w:marRight w:val="0"/>
          <w:marTop w:val="0"/>
          <w:marBottom w:val="0"/>
          <w:divBdr>
            <w:top w:val="none" w:sz="0" w:space="0" w:color="auto"/>
            <w:left w:val="none" w:sz="0" w:space="0" w:color="auto"/>
            <w:bottom w:val="none" w:sz="0" w:space="0" w:color="auto"/>
            <w:right w:val="none" w:sz="0" w:space="0" w:color="auto"/>
          </w:divBdr>
        </w:div>
        <w:div w:id="1975477944">
          <w:marLeft w:val="640"/>
          <w:marRight w:val="0"/>
          <w:marTop w:val="0"/>
          <w:marBottom w:val="0"/>
          <w:divBdr>
            <w:top w:val="none" w:sz="0" w:space="0" w:color="auto"/>
            <w:left w:val="none" w:sz="0" w:space="0" w:color="auto"/>
            <w:bottom w:val="none" w:sz="0" w:space="0" w:color="auto"/>
            <w:right w:val="none" w:sz="0" w:space="0" w:color="auto"/>
          </w:divBdr>
        </w:div>
        <w:div w:id="2035689491">
          <w:marLeft w:val="640"/>
          <w:marRight w:val="0"/>
          <w:marTop w:val="0"/>
          <w:marBottom w:val="0"/>
          <w:divBdr>
            <w:top w:val="none" w:sz="0" w:space="0" w:color="auto"/>
            <w:left w:val="none" w:sz="0" w:space="0" w:color="auto"/>
            <w:bottom w:val="none" w:sz="0" w:space="0" w:color="auto"/>
            <w:right w:val="none" w:sz="0" w:space="0" w:color="auto"/>
          </w:divBdr>
        </w:div>
      </w:divsChild>
    </w:div>
    <w:div w:id="529610658">
      <w:bodyDiv w:val="1"/>
      <w:marLeft w:val="0"/>
      <w:marRight w:val="0"/>
      <w:marTop w:val="0"/>
      <w:marBottom w:val="0"/>
      <w:divBdr>
        <w:top w:val="none" w:sz="0" w:space="0" w:color="auto"/>
        <w:left w:val="none" w:sz="0" w:space="0" w:color="auto"/>
        <w:bottom w:val="none" w:sz="0" w:space="0" w:color="auto"/>
        <w:right w:val="none" w:sz="0" w:space="0" w:color="auto"/>
      </w:divBdr>
    </w:div>
    <w:div w:id="587620460">
      <w:bodyDiv w:val="1"/>
      <w:marLeft w:val="0"/>
      <w:marRight w:val="0"/>
      <w:marTop w:val="0"/>
      <w:marBottom w:val="0"/>
      <w:divBdr>
        <w:top w:val="none" w:sz="0" w:space="0" w:color="auto"/>
        <w:left w:val="none" w:sz="0" w:space="0" w:color="auto"/>
        <w:bottom w:val="none" w:sz="0" w:space="0" w:color="auto"/>
        <w:right w:val="none" w:sz="0" w:space="0" w:color="auto"/>
      </w:divBdr>
      <w:divsChild>
        <w:div w:id="15931193">
          <w:marLeft w:val="640"/>
          <w:marRight w:val="0"/>
          <w:marTop w:val="0"/>
          <w:marBottom w:val="0"/>
          <w:divBdr>
            <w:top w:val="none" w:sz="0" w:space="0" w:color="auto"/>
            <w:left w:val="none" w:sz="0" w:space="0" w:color="auto"/>
            <w:bottom w:val="none" w:sz="0" w:space="0" w:color="auto"/>
            <w:right w:val="none" w:sz="0" w:space="0" w:color="auto"/>
          </w:divBdr>
        </w:div>
        <w:div w:id="144903471">
          <w:marLeft w:val="640"/>
          <w:marRight w:val="0"/>
          <w:marTop w:val="0"/>
          <w:marBottom w:val="0"/>
          <w:divBdr>
            <w:top w:val="none" w:sz="0" w:space="0" w:color="auto"/>
            <w:left w:val="none" w:sz="0" w:space="0" w:color="auto"/>
            <w:bottom w:val="none" w:sz="0" w:space="0" w:color="auto"/>
            <w:right w:val="none" w:sz="0" w:space="0" w:color="auto"/>
          </w:divBdr>
        </w:div>
        <w:div w:id="274558504">
          <w:marLeft w:val="640"/>
          <w:marRight w:val="0"/>
          <w:marTop w:val="0"/>
          <w:marBottom w:val="0"/>
          <w:divBdr>
            <w:top w:val="none" w:sz="0" w:space="0" w:color="auto"/>
            <w:left w:val="none" w:sz="0" w:space="0" w:color="auto"/>
            <w:bottom w:val="none" w:sz="0" w:space="0" w:color="auto"/>
            <w:right w:val="none" w:sz="0" w:space="0" w:color="auto"/>
          </w:divBdr>
        </w:div>
        <w:div w:id="372265345">
          <w:marLeft w:val="640"/>
          <w:marRight w:val="0"/>
          <w:marTop w:val="0"/>
          <w:marBottom w:val="0"/>
          <w:divBdr>
            <w:top w:val="none" w:sz="0" w:space="0" w:color="auto"/>
            <w:left w:val="none" w:sz="0" w:space="0" w:color="auto"/>
            <w:bottom w:val="none" w:sz="0" w:space="0" w:color="auto"/>
            <w:right w:val="none" w:sz="0" w:space="0" w:color="auto"/>
          </w:divBdr>
        </w:div>
        <w:div w:id="405688183">
          <w:marLeft w:val="640"/>
          <w:marRight w:val="0"/>
          <w:marTop w:val="0"/>
          <w:marBottom w:val="0"/>
          <w:divBdr>
            <w:top w:val="none" w:sz="0" w:space="0" w:color="auto"/>
            <w:left w:val="none" w:sz="0" w:space="0" w:color="auto"/>
            <w:bottom w:val="none" w:sz="0" w:space="0" w:color="auto"/>
            <w:right w:val="none" w:sz="0" w:space="0" w:color="auto"/>
          </w:divBdr>
        </w:div>
        <w:div w:id="435247237">
          <w:marLeft w:val="640"/>
          <w:marRight w:val="0"/>
          <w:marTop w:val="0"/>
          <w:marBottom w:val="0"/>
          <w:divBdr>
            <w:top w:val="none" w:sz="0" w:space="0" w:color="auto"/>
            <w:left w:val="none" w:sz="0" w:space="0" w:color="auto"/>
            <w:bottom w:val="none" w:sz="0" w:space="0" w:color="auto"/>
            <w:right w:val="none" w:sz="0" w:space="0" w:color="auto"/>
          </w:divBdr>
        </w:div>
        <w:div w:id="446394837">
          <w:marLeft w:val="640"/>
          <w:marRight w:val="0"/>
          <w:marTop w:val="0"/>
          <w:marBottom w:val="0"/>
          <w:divBdr>
            <w:top w:val="none" w:sz="0" w:space="0" w:color="auto"/>
            <w:left w:val="none" w:sz="0" w:space="0" w:color="auto"/>
            <w:bottom w:val="none" w:sz="0" w:space="0" w:color="auto"/>
            <w:right w:val="none" w:sz="0" w:space="0" w:color="auto"/>
          </w:divBdr>
        </w:div>
        <w:div w:id="494028541">
          <w:marLeft w:val="640"/>
          <w:marRight w:val="0"/>
          <w:marTop w:val="0"/>
          <w:marBottom w:val="0"/>
          <w:divBdr>
            <w:top w:val="none" w:sz="0" w:space="0" w:color="auto"/>
            <w:left w:val="none" w:sz="0" w:space="0" w:color="auto"/>
            <w:bottom w:val="none" w:sz="0" w:space="0" w:color="auto"/>
            <w:right w:val="none" w:sz="0" w:space="0" w:color="auto"/>
          </w:divBdr>
        </w:div>
        <w:div w:id="675156472">
          <w:marLeft w:val="640"/>
          <w:marRight w:val="0"/>
          <w:marTop w:val="0"/>
          <w:marBottom w:val="0"/>
          <w:divBdr>
            <w:top w:val="none" w:sz="0" w:space="0" w:color="auto"/>
            <w:left w:val="none" w:sz="0" w:space="0" w:color="auto"/>
            <w:bottom w:val="none" w:sz="0" w:space="0" w:color="auto"/>
            <w:right w:val="none" w:sz="0" w:space="0" w:color="auto"/>
          </w:divBdr>
        </w:div>
        <w:div w:id="760487376">
          <w:marLeft w:val="640"/>
          <w:marRight w:val="0"/>
          <w:marTop w:val="0"/>
          <w:marBottom w:val="0"/>
          <w:divBdr>
            <w:top w:val="none" w:sz="0" w:space="0" w:color="auto"/>
            <w:left w:val="none" w:sz="0" w:space="0" w:color="auto"/>
            <w:bottom w:val="none" w:sz="0" w:space="0" w:color="auto"/>
            <w:right w:val="none" w:sz="0" w:space="0" w:color="auto"/>
          </w:divBdr>
        </w:div>
        <w:div w:id="792941280">
          <w:marLeft w:val="640"/>
          <w:marRight w:val="0"/>
          <w:marTop w:val="0"/>
          <w:marBottom w:val="0"/>
          <w:divBdr>
            <w:top w:val="none" w:sz="0" w:space="0" w:color="auto"/>
            <w:left w:val="none" w:sz="0" w:space="0" w:color="auto"/>
            <w:bottom w:val="none" w:sz="0" w:space="0" w:color="auto"/>
            <w:right w:val="none" w:sz="0" w:space="0" w:color="auto"/>
          </w:divBdr>
        </w:div>
        <w:div w:id="821653279">
          <w:marLeft w:val="640"/>
          <w:marRight w:val="0"/>
          <w:marTop w:val="0"/>
          <w:marBottom w:val="0"/>
          <w:divBdr>
            <w:top w:val="none" w:sz="0" w:space="0" w:color="auto"/>
            <w:left w:val="none" w:sz="0" w:space="0" w:color="auto"/>
            <w:bottom w:val="none" w:sz="0" w:space="0" w:color="auto"/>
            <w:right w:val="none" w:sz="0" w:space="0" w:color="auto"/>
          </w:divBdr>
        </w:div>
        <w:div w:id="949777135">
          <w:marLeft w:val="640"/>
          <w:marRight w:val="0"/>
          <w:marTop w:val="0"/>
          <w:marBottom w:val="0"/>
          <w:divBdr>
            <w:top w:val="none" w:sz="0" w:space="0" w:color="auto"/>
            <w:left w:val="none" w:sz="0" w:space="0" w:color="auto"/>
            <w:bottom w:val="none" w:sz="0" w:space="0" w:color="auto"/>
            <w:right w:val="none" w:sz="0" w:space="0" w:color="auto"/>
          </w:divBdr>
        </w:div>
        <w:div w:id="1018047061">
          <w:marLeft w:val="640"/>
          <w:marRight w:val="0"/>
          <w:marTop w:val="0"/>
          <w:marBottom w:val="0"/>
          <w:divBdr>
            <w:top w:val="none" w:sz="0" w:space="0" w:color="auto"/>
            <w:left w:val="none" w:sz="0" w:space="0" w:color="auto"/>
            <w:bottom w:val="none" w:sz="0" w:space="0" w:color="auto"/>
            <w:right w:val="none" w:sz="0" w:space="0" w:color="auto"/>
          </w:divBdr>
          <w:divsChild>
            <w:div w:id="604459119">
              <w:marLeft w:val="0"/>
              <w:marRight w:val="0"/>
              <w:marTop w:val="0"/>
              <w:marBottom w:val="0"/>
              <w:divBdr>
                <w:top w:val="none" w:sz="0" w:space="0" w:color="auto"/>
                <w:left w:val="none" w:sz="0" w:space="0" w:color="auto"/>
                <w:bottom w:val="none" w:sz="0" w:space="0" w:color="auto"/>
                <w:right w:val="none" w:sz="0" w:space="0" w:color="auto"/>
              </w:divBdr>
              <w:divsChild>
                <w:div w:id="29884850">
                  <w:marLeft w:val="640"/>
                  <w:marRight w:val="0"/>
                  <w:marTop w:val="0"/>
                  <w:marBottom w:val="0"/>
                  <w:divBdr>
                    <w:top w:val="none" w:sz="0" w:space="0" w:color="auto"/>
                    <w:left w:val="none" w:sz="0" w:space="0" w:color="auto"/>
                    <w:bottom w:val="none" w:sz="0" w:space="0" w:color="auto"/>
                    <w:right w:val="none" w:sz="0" w:space="0" w:color="auto"/>
                  </w:divBdr>
                </w:div>
                <w:div w:id="45498904">
                  <w:marLeft w:val="640"/>
                  <w:marRight w:val="0"/>
                  <w:marTop w:val="0"/>
                  <w:marBottom w:val="0"/>
                  <w:divBdr>
                    <w:top w:val="none" w:sz="0" w:space="0" w:color="auto"/>
                    <w:left w:val="none" w:sz="0" w:space="0" w:color="auto"/>
                    <w:bottom w:val="none" w:sz="0" w:space="0" w:color="auto"/>
                    <w:right w:val="none" w:sz="0" w:space="0" w:color="auto"/>
                  </w:divBdr>
                </w:div>
                <w:div w:id="129788903">
                  <w:marLeft w:val="640"/>
                  <w:marRight w:val="0"/>
                  <w:marTop w:val="0"/>
                  <w:marBottom w:val="0"/>
                  <w:divBdr>
                    <w:top w:val="none" w:sz="0" w:space="0" w:color="auto"/>
                    <w:left w:val="none" w:sz="0" w:space="0" w:color="auto"/>
                    <w:bottom w:val="none" w:sz="0" w:space="0" w:color="auto"/>
                    <w:right w:val="none" w:sz="0" w:space="0" w:color="auto"/>
                  </w:divBdr>
                </w:div>
                <w:div w:id="173956791">
                  <w:marLeft w:val="640"/>
                  <w:marRight w:val="0"/>
                  <w:marTop w:val="0"/>
                  <w:marBottom w:val="0"/>
                  <w:divBdr>
                    <w:top w:val="none" w:sz="0" w:space="0" w:color="auto"/>
                    <w:left w:val="none" w:sz="0" w:space="0" w:color="auto"/>
                    <w:bottom w:val="none" w:sz="0" w:space="0" w:color="auto"/>
                    <w:right w:val="none" w:sz="0" w:space="0" w:color="auto"/>
                  </w:divBdr>
                </w:div>
                <w:div w:id="175968005">
                  <w:marLeft w:val="640"/>
                  <w:marRight w:val="0"/>
                  <w:marTop w:val="0"/>
                  <w:marBottom w:val="0"/>
                  <w:divBdr>
                    <w:top w:val="none" w:sz="0" w:space="0" w:color="auto"/>
                    <w:left w:val="none" w:sz="0" w:space="0" w:color="auto"/>
                    <w:bottom w:val="none" w:sz="0" w:space="0" w:color="auto"/>
                    <w:right w:val="none" w:sz="0" w:space="0" w:color="auto"/>
                  </w:divBdr>
                </w:div>
                <w:div w:id="213006041">
                  <w:marLeft w:val="640"/>
                  <w:marRight w:val="0"/>
                  <w:marTop w:val="0"/>
                  <w:marBottom w:val="0"/>
                  <w:divBdr>
                    <w:top w:val="none" w:sz="0" w:space="0" w:color="auto"/>
                    <w:left w:val="none" w:sz="0" w:space="0" w:color="auto"/>
                    <w:bottom w:val="none" w:sz="0" w:space="0" w:color="auto"/>
                    <w:right w:val="none" w:sz="0" w:space="0" w:color="auto"/>
                  </w:divBdr>
                </w:div>
                <w:div w:id="247272068">
                  <w:marLeft w:val="640"/>
                  <w:marRight w:val="0"/>
                  <w:marTop w:val="0"/>
                  <w:marBottom w:val="0"/>
                  <w:divBdr>
                    <w:top w:val="none" w:sz="0" w:space="0" w:color="auto"/>
                    <w:left w:val="none" w:sz="0" w:space="0" w:color="auto"/>
                    <w:bottom w:val="none" w:sz="0" w:space="0" w:color="auto"/>
                    <w:right w:val="none" w:sz="0" w:space="0" w:color="auto"/>
                  </w:divBdr>
                </w:div>
                <w:div w:id="397438838">
                  <w:marLeft w:val="640"/>
                  <w:marRight w:val="0"/>
                  <w:marTop w:val="0"/>
                  <w:marBottom w:val="0"/>
                  <w:divBdr>
                    <w:top w:val="none" w:sz="0" w:space="0" w:color="auto"/>
                    <w:left w:val="none" w:sz="0" w:space="0" w:color="auto"/>
                    <w:bottom w:val="none" w:sz="0" w:space="0" w:color="auto"/>
                    <w:right w:val="none" w:sz="0" w:space="0" w:color="auto"/>
                  </w:divBdr>
                </w:div>
                <w:div w:id="620577791">
                  <w:marLeft w:val="640"/>
                  <w:marRight w:val="0"/>
                  <w:marTop w:val="0"/>
                  <w:marBottom w:val="0"/>
                  <w:divBdr>
                    <w:top w:val="none" w:sz="0" w:space="0" w:color="auto"/>
                    <w:left w:val="none" w:sz="0" w:space="0" w:color="auto"/>
                    <w:bottom w:val="none" w:sz="0" w:space="0" w:color="auto"/>
                    <w:right w:val="none" w:sz="0" w:space="0" w:color="auto"/>
                  </w:divBdr>
                </w:div>
                <w:div w:id="648436720">
                  <w:marLeft w:val="640"/>
                  <w:marRight w:val="0"/>
                  <w:marTop w:val="0"/>
                  <w:marBottom w:val="0"/>
                  <w:divBdr>
                    <w:top w:val="none" w:sz="0" w:space="0" w:color="auto"/>
                    <w:left w:val="none" w:sz="0" w:space="0" w:color="auto"/>
                    <w:bottom w:val="none" w:sz="0" w:space="0" w:color="auto"/>
                    <w:right w:val="none" w:sz="0" w:space="0" w:color="auto"/>
                  </w:divBdr>
                </w:div>
                <w:div w:id="653340877">
                  <w:marLeft w:val="640"/>
                  <w:marRight w:val="0"/>
                  <w:marTop w:val="0"/>
                  <w:marBottom w:val="0"/>
                  <w:divBdr>
                    <w:top w:val="none" w:sz="0" w:space="0" w:color="auto"/>
                    <w:left w:val="none" w:sz="0" w:space="0" w:color="auto"/>
                    <w:bottom w:val="none" w:sz="0" w:space="0" w:color="auto"/>
                    <w:right w:val="none" w:sz="0" w:space="0" w:color="auto"/>
                  </w:divBdr>
                </w:div>
                <w:div w:id="666791201">
                  <w:marLeft w:val="640"/>
                  <w:marRight w:val="0"/>
                  <w:marTop w:val="0"/>
                  <w:marBottom w:val="0"/>
                  <w:divBdr>
                    <w:top w:val="none" w:sz="0" w:space="0" w:color="auto"/>
                    <w:left w:val="none" w:sz="0" w:space="0" w:color="auto"/>
                    <w:bottom w:val="none" w:sz="0" w:space="0" w:color="auto"/>
                    <w:right w:val="none" w:sz="0" w:space="0" w:color="auto"/>
                  </w:divBdr>
                </w:div>
                <w:div w:id="684868908">
                  <w:marLeft w:val="640"/>
                  <w:marRight w:val="0"/>
                  <w:marTop w:val="0"/>
                  <w:marBottom w:val="0"/>
                  <w:divBdr>
                    <w:top w:val="none" w:sz="0" w:space="0" w:color="auto"/>
                    <w:left w:val="none" w:sz="0" w:space="0" w:color="auto"/>
                    <w:bottom w:val="none" w:sz="0" w:space="0" w:color="auto"/>
                    <w:right w:val="none" w:sz="0" w:space="0" w:color="auto"/>
                  </w:divBdr>
                </w:div>
                <w:div w:id="796608850">
                  <w:marLeft w:val="640"/>
                  <w:marRight w:val="0"/>
                  <w:marTop w:val="0"/>
                  <w:marBottom w:val="0"/>
                  <w:divBdr>
                    <w:top w:val="none" w:sz="0" w:space="0" w:color="auto"/>
                    <w:left w:val="none" w:sz="0" w:space="0" w:color="auto"/>
                    <w:bottom w:val="none" w:sz="0" w:space="0" w:color="auto"/>
                    <w:right w:val="none" w:sz="0" w:space="0" w:color="auto"/>
                  </w:divBdr>
                </w:div>
                <w:div w:id="807212475">
                  <w:marLeft w:val="640"/>
                  <w:marRight w:val="0"/>
                  <w:marTop w:val="0"/>
                  <w:marBottom w:val="0"/>
                  <w:divBdr>
                    <w:top w:val="none" w:sz="0" w:space="0" w:color="auto"/>
                    <w:left w:val="none" w:sz="0" w:space="0" w:color="auto"/>
                    <w:bottom w:val="none" w:sz="0" w:space="0" w:color="auto"/>
                    <w:right w:val="none" w:sz="0" w:space="0" w:color="auto"/>
                  </w:divBdr>
                </w:div>
                <w:div w:id="868105775">
                  <w:marLeft w:val="640"/>
                  <w:marRight w:val="0"/>
                  <w:marTop w:val="0"/>
                  <w:marBottom w:val="0"/>
                  <w:divBdr>
                    <w:top w:val="none" w:sz="0" w:space="0" w:color="auto"/>
                    <w:left w:val="none" w:sz="0" w:space="0" w:color="auto"/>
                    <w:bottom w:val="none" w:sz="0" w:space="0" w:color="auto"/>
                    <w:right w:val="none" w:sz="0" w:space="0" w:color="auto"/>
                  </w:divBdr>
                </w:div>
                <w:div w:id="897588409">
                  <w:marLeft w:val="640"/>
                  <w:marRight w:val="0"/>
                  <w:marTop w:val="0"/>
                  <w:marBottom w:val="0"/>
                  <w:divBdr>
                    <w:top w:val="none" w:sz="0" w:space="0" w:color="auto"/>
                    <w:left w:val="none" w:sz="0" w:space="0" w:color="auto"/>
                    <w:bottom w:val="none" w:sz="0" w:space="0" w:color="auto"/>
                    <w:right w:val="none" w:sz="0" w:space="0" w:color="auto"/>
                  </w:divBdr>
                </w:div>
                <w:div w:id="956641041">
                  <w:marLeft w:val="640"/>
                  <w:marRight w:val="0"/>
                  <w:marTop w:val="0"/>
                  <w:marBottom w:val="0"/>
                  <w:divBdr>
                    <w:top w:val="none" w:sz="0" w:space="0" w:color="auto"/>
                    <w:left w:val="none" w:sz="0" w:space="0" w:color="auto"/>
                    <w:bottom w:val="none" w:sz="0" w:space="0" w:color="auto"/>
                    <w:right w:val="none" w:sz="0" w:space="0" w:color="auto"/>
                  </w:divBdr>
                </w:div>
                <w:div w:id="960573376">
                  <w:marLeft w:val="640"/>
                  <w:marRight w:val="0"/>
                  <w:marTop w:val="0"/>
                  <w:marBottom w:val="0"/>
                  <w:divBdr>
                    <w:top w:val="none" w:sz="0" w:space="0" w:color="auto"/>
                    <w:left w:val="none" w:sz="0" w:space="0" w:color="auto"/>
                    <w:bottom w:val="none" w:sz="0" w:space="0" w:color="auto"/>
                    <w:right w:val="none" w:sz="0" w:space="0" w:color="auto"/>
                  </w:divBdr>
                </w:div>
                <w:div w:id="960765057">
                  <w:marLeft w:val="640"/>
                  <w:marRight w:val="0"/>
                  <w:marTop w:val="0"/>
                  <w:marBottom w:val="0"/>
                  <w:divBdr>
                    <w:top w:val="none" w:sz="0" w:space="0" w:color="auto"/>
                    <w:left w:val="none" w:sz="0" w:space="0" w:color="auto"/>
                    <w:bottom w:val="none" w:sz="0" w:space="0" w:color="auto"/>
                    <w:right w:val="none" w:sz="0" w:space="0" w:color="auto"/>
                  </w:divBdr>
                </w:div>
                <w:div w:id="1041171269">
                  <w:marLeft w:val="640"/>
                  <w:marRight w:val="0"/>
                  <w:marTop w:val="0"/>
                  <w:marBottom w:val="0"/>
                  <w:divBdr>
                    <w:top w:val="none" w:sz="0" w:space="0" w:color="auto"/>
                    <w:left w:val="none" w:sz="0" w:space="0" w:color="auto"/>
                    <w:bottom w:val="none" w:sz="0" w:space="0" w:color="auto"/>
                    <w:right w:val="none" w:sz="0" w:space="0" w:color="auto"/>
                  </w:divBdr>
                </w:div>
                <w:div w:id="1136333449">
                  <w:marLeft w:val="640"/>
                  <w:marRight w:val="0"/>
                  <w:marTop w:val="0"/>
                  <w:marBottom w:val="0"/>
                  <w:divBdr>
                    <w:top w:val="none" w:sz="0" w:space="0" w:color="auto"/>
                    <w:left w:val="none" w:sz="0" w:space="0" w:color="auto"/>
                    <w:bottom w:val="none" w:sz="0" w:space="0" w:color="auto"/>
                    <w:right w:val="none" w:sz="0" w:space="0" w:color="auto"/>
                  </w:divBdr>
                </w:div>
                <w:div w:id="1174763067">
                  <w:marLeft w:val="640"/>
                  <w:marRight w:val="0"/>
                  <w:marTop w:val="0"/>
                  <w:marBottom w:val="0"/>
                  <w:divBdr>
                    <w:top w:val="none" w:sz="0" w:space="0" w:color="auto"/>
                    <w:left w:val="none" w:sz="0" w:space="0" w:color="auto"/>
                    <w:bottom w:val="none" w:sz="0" w:space="0" w:color="auto"/>
                    <w:right w:val="none" w:sz="0" w:space="0" w:color="auto"/>
                  </w:divBdr>
                </w:div>
                <w:div w:id="1181234276">
                  <w:marLeft w:val="640"/>
                  <w:marRight w:val="0"/>
                  <w:marTop w:val="0"/>
                  <w:marBottom w:val="0"/>
                  <w:divBdr>
                    <w:top w:val="none" w:sz="0" w:space="0" w:color="auto"/>
                    <w:left w:val="none" w:sz="0" w:space="0" w:color="auto"/>
                    <w:bottom w:val="none" w:sz="0" w:space="0" w:color="auto"/>
                    <w:right w:val="none" w:sz="0" w:space="0" w:color="auto"/>
                  </w:divBdr>
                </w:div>
                <w:div w:id="1284077954">
                  <w:marLeft w:val="640"/>
                  <w:marRight w:val="0"/>
                  <w:marTop w:val="0"/>
                  <w:marBottom w:val="0"/>
                  <w:divBdr>
                    <w:top w:val="none" w:sz="0" w:space="0" w:color="auto"/>
                    <w:left w:val="none" w:sz="0" w:space="0" w:color="auto"/>
                    <w:bottom w:val="none" w:sz="0" w:space="0" w:color="auto"/>
                    <w:right w:val="none" w:sz="0" w:space="0" w:color="auto"/>
                  </w:divBdr>
                </w:div>
                <w:div w:id="1319765789">
                  <w:marLeft w:val="640"/>
                  <w:marRight w:val="0"/>
                  <w:marTop w:val="0"/>
                  <w:marBottom w:val="0"/>
                  <w:divBdr>
                    <w:top w:val="none" w:sz="0" w:space="0" w:color="auto"/>
                    <w:left w:val="none" w:sz="0" w:space="0" w:color="auto"/>
                    <w:bottom w:val="none" w:sz="0" w:space="0" w:color="auto"/>
                    <w:right w:val="none" w:sz="0" w:space="0" w:color="auto"/>
                  </w:divBdr>
                </w:div>
                <w:div w:id="1402755949">
                  <w:marLeft w:val="640"/>
                  <w:marRight w:val="0"/>
                  <w:marTop w:val="0"/>
                  <w:marBottom w:val="0"/>
                  <w:divBdr>
                    <w:top w:val="none" w:sz="0" w:space="0" w:color="auto"/>
                    <w:left w:val="none" w:sz="0" w:space="0" w:color="auto"/>
                    <w:bottom w:val="none" w:sz="0" w:space="0" w:color="auto"/>
                    <w:right w:val="none" w:sz="0" w:space="0" w:color="auto"/>
                  </w:divBdr>
                </w:div>
                <w:div w:id="1502157834">
                  <w:marLeft w:val="640"/>
                  <w:marRight w:val="0"/>
                  <w:marTop w:val="0"/>
                  <w:marBottom w:val="0"/>
                  <w:divBdr>
                    <w:top w:val="none" w:sz="0" w:space="0" w:color="auto"/>
                    <w:left w:val="none" w:sz="0" w:space="0" w:color="auto"/>
                    <w:bottom w:val="none" w:sz="0" w:space="0" w:color="auto"/>
                    <w:right w:val="none" w:sz="0" w:space="0" w:color="auto"/>
                  </w:divBdr>
                </w:div>
                <w:div w:id="1699115643">
                  <w:marLeft w:val="640"/>
                  <w:marRight w:val="0"/>
                  <w:marTop w:val="0"/>
                  <w:marBottom w:val="0"/>
                  <w:divBdr>
                    <w:top w:val="none" w:sz="0" w:space="0" w:color="auto"/>
                    <w:left w:val="none" w:sz="0" w:space="0" w:color="auto"/>
                    <w:bottom w:val="none" w:sz="0" w:space="0" w:color="auto"/>
                    <w:right w:val="none" w:sz="0" w:space="0" w:color="auto"/>
                  </w:divBdr>
                </w:div>
                <w:div w:id="1709598199">
                  <w:marLeft w:val="640"/>
                  <w:marRight w:val="0"/>
                  <w:marTop w:val="0"/>
                  <w:marBottom w:val="0"/>
                  <w:divBdr>
                    <w:top w:val="none" w:sz="0" w:space="0" w:color="auto"/>
                    <w:left w:val="none" w:sz="0" w:space="0" w:color="auto"/>
                    <w:bottom w:val="none" w:sz="0" w:space="0" w:color="auto"/>
                    <w:right w:val="none" w:sz="0" w:space="0" w:color="auto"/>
                  </w:divBdr>
                </w:div>
                <w:div w:id="1723095243">
                  <w:marLeft w:val="640"/>
                  <w:marRight w:val="0"/>
                  <w:marTop w:val="0"/>
                  <w:marBottom w:val="0"/>
                  <w:divBdr>
                    <w:top w:val="none" w:sz="0" w:space="0" w:color="auto"/>
                    <w:left w:val="none" w:sz="0" w:space="0" w:color="auto"/>
                    <w:bottom w:val="none" w:sz="0" w:space="0" w:color="auto"/>
                    <w:right w:val="none" w:sz="0" w:space="0" w:color="auto"/>
                  </w:divBdr>
                </w:div>
                <w:div w:id="1777559449">
                  <w:marLeft w:val="640"/>
                  <w:marRight w:val="0"/>
                  <w:marTop w:val="0"/>
                  <w:marBottom w:val="0"/>
                  <w:divBdr>
                    <w:top w:val="none" w:sz="0" w:space="0" w:color="auto"/>
                    <w:left w:val="none" w:sz="0" w:space="0" w:color="auto"/>
                    <w:bottom w:val="none" w:sz="0" w:space="0" w:color="auto"/>
                    <w:right w:val="none" w:sz="0" w:space="0" w:color="auto"/>
                  </w:divBdr>
                </w:div>
                <w:div w:id="1857112975">
                  <w:marLeft w:val="640"/>
                  <w:marRight w:val="0"/>
                  <w:marTop w:val="0"/>
                  <w:marBottom w:val="0"/>
                  <w:divBdr>
                    <w:top w:val="none" w:sz="0" w:space="0" w:color="auto"/>
                    <w:left w:val="none" w:sz="0" w:space="0" w:color="auto"/>
                    <w:bottom w:val="none" w:sz="0" w:space="0" w:color="auto"/>
                    <w:right w:val="none" w:sz="0" w:space="0" w:color="auto"/>
                  </w:divBdr>
                </w:div>
                <w:div w:id="1862090275">
                  <w:marLeft w:val="640"/>
                  <w:marRight w:val="0"/>
                  <w:marTop w:val="0"/>
                  <w:marBottom w:val="0"/>
                  <w:divBdr>
                    <w:top w:val="none" w:sz="0" w:space="0" w:color="auto"/>
                    <w:left w:val="none" w:sz="0" w:space="0" w:color="auto"/>
                    <w:bottom w:val="none" w:sz="0" w:space="0" w:color="auto"/>
                    <w:right w:val="none" w:sz="0" w:space="0" w:color="auto"/>
                  </w:divBdr>
                </w:div>
                <w:div w:id="1863474245">
                  <w:marLeft w:val="640"/>
                  <w:marRight w:val="0"/>
                  <w:marTop w:val="0"/>
                  <w:marBottom w:val="0"/>
                  <w:divBdr>
                    <w:top w:val="none" w:sz="0" w:space="0" w:color="auto"/>
                    <w:left w:val="none" w:sz="0" w:space="0" w:color="auto"/>
                    <w:bottom w:val="none" w:sz="0" w:space="0" w:color="auto"/>
                    <w:right w:val="none" w:sz="0" w:space="0" w:color="auto"/>
                  </w:divBdr>
                </w:div>
                <w:div w:id="1869174695">
                  <w:marLeft w:val="640"/>
                  <w:marRight w:val="0"/>
                  <w:marTop w:val="0"/>
                  <w:marBottom w:val="0"/>
                  <w:divBdr>
                    <w:top w:val="none" w:sz="0" w:space="0" w:color="auto"/>
                    <w:left w:val="none" w:sz="0" w:space="0" w:color="auto"/>
                    <w:bottom w:val="none" w:sz="0" w:space="0" w:color="auto"/>
                    <w:right w:val="none" w:sz="0" w:space="0" w:color="auto"/>
                  </w:divBdr>
                </w:div>
                <w:div w:id="1877162236">
                  <w:marLeft w:val="640"/>
                  <w:marRight w:val="0"/>
                  <w:marTop w:val="0"/>
                  <w:marBottom w:val="0"/>
                  <w:divBdr>
                    <w:top w:val="none" w:sz="0" w:space="0" w:color="auto"/>
                    <w:left w:val="none" w:sz="0" w:space="0" w:color="auto"/>
                    <w:bottom w:val="none" w:sz="0" w:space="0" w:color="auto"/>
                    <w:right w:val="none" w:sz="0" w:space="0" w:color="auto"/>
                  </w:divBdr>
                </w:div>
              </w:divsChild>
            </w:div>
            <w:div w:id="797459327">
              <w:marLeft w:val="0"/>
              <w:marRight w:val="0"/>
              <w:marTop w:val="0"/>
              <w:marBottom w:val="0"/>
              <w:divBdr>
                <w:top w:val="none" w:sz="0" w:space="0" w:color="auto"/>
                <w:left w:val="none" w:sz="0" w:space="0" w:color="auto"/>
                <w:bottom w:val="none" w:sz="0" w:space="0" w:color="auto"/>
                <w:right w:val="none" w:sz="0" w:space="0" w:color="auto"/>
              </w:divBdr>
              <w:divsChild>
                <w:div w:id="144593727">
                  <w:marLeft w:val="640"/>
                  <w:marRight w:val="0"/>
                  <w:marTop w:val="0"/>
                  <w:marBottom w:val="0"/>
                  <w:divBdr>
                    <w:top w:val="none" w:sz="0" w:space="0" w:color="auto"/>
                    <w:left w:val="none" w:sz="0" w:space="0" w:color="auto"/>
                    <w:bottom w:val="none" w:sz="0" w:space="0" w:color="auto"/>
                    <w:right w:val="none" w:sz="0" w:space="0" w:color="auto"/>
                  </w:divBdr>
                </w:div>
                <w:div w:id="252739143">
                  <w:marLeft w:val="640"/>
                  <w:marRight w:val="0"/>
                  <w:marTop w:val="0"/>
                  <w:marBottom w:val="0"/>
                  <w:divBdr>
                    <w:top w:val="none" w:sz="0" w:space="0" w:color="auto"/>
                    <w:left w:val="none" w:sz="0" w:space="0" w:color="auto"/>
                    <w:bottom w:val="none" w:sz="0" w:space="0" w:color="auto"/>
                    <w:right w:val="none" w:sz="0" w:space="0" w:color="auto"/>
                  </w:divBdr>
                </w:div>
                <w:div w:id="317850695">
                  <w:marLeft w:val="640"/>
                  <w:marRight w:val="0"/>
                  <w:marTop w:val="0"/>
                  <w:marBottom w:val="0"/>
                  <w:divBdr>
                    <w:top w:val="none" w:sz="0" w:space="0" w:color="auto"/>
                    <w:left w:val="none" w:sz="0" w:space="0" w:color="auto"/>
                    <w:bottom w:val="none" w:sz="0" w:space="0" w:color="auto"/>
                    <w:right w:val="none" w:sz="0" w:space="0" w:color="auto"/>
                  </w:divBdr>
                </w:div>
                <w:div w:id="446660415">
                  <w:marLeft w:val="640"/>
                  <w:marRight w:val="0"/>
                  <w:marTop w:val="0"/>
                  <w:marBottom w:val="0"/>
                  <w:divBdr>
                    <w:top w:val="none" w:sz="0" w:space="0" w:color="auto"/>
                    <w:left w:val="none" w:sz="0" w:space="0" w:color="auto"/>
                    <w:bottom w:val="none" w:sz="0" w:space="0" w:color="auto"/>
                    <w:right w:val="none" w:sz="0" w:space="0" w:color="auto"/>
                  </w:divBdr>
                </w:div>
                <w:div w:id="491531613">
                  <w:marLeft w:val="640"/>
                  <w:marRight w:val="0"/>
                  <w:marTop w:val="0"/>
                  <w:marBottom w:val="0"/>
                  <w:divBdr>
                    <w:top w:val="none" w:sz="0" w:space="0" w:color="auto"/>
                    <w:left w:val="none" w:sz="0" w:space="0" w:color="auto"/>
                    <w:bottom w:val="none" w:sz="0" w:space="0" w:color="auto"/>
                    <w:right w:val="none" w:sz="0" w:space="0" w:color="auto"/>
                  </w:divBdr>
                </w:div>
                <w:div w:id="494810170">
                  <w:marLeft w:val="640"/>
                  <w:marRight w:val="0"/>
                  <w:marTop w:val="0"/>
                  <w:marBottom w:val="0"/>
                  <w:divBdr>
                    <w:top w:val="none" w:sz="0" w:space="0" w:color="auto"/>
                    <w:left w:val="none" w:sz="0" w:space="0" w:color="auto"/>
                    <w:bottom w:val="none" w:sz="0" w:space="0" w:color="auto"/>
                    <w:right w:val="none" w:sz="0" w:space="0" w:color="auto"/>
                  </w:divBdr>
                </w:div>
                <w:div w:id="497576566">
                  <w:marLeft w:val="640"/>
                  <w:marRight w:val="0"/>
                  <w:marTop w:val="0"/>
                  <w:marBottom w:val="0"/>
                  <w:divBdr>
                    <w:top w:val="none" w:sz="0" w:space="0" w:color="auto"/>
                    <w:left w:val="none" w:sz="0" w:space="0" w:color="auto"/>
                    <w:bottom w:val="none" w:sz="0" w:space="0" w:color="auto"/>
                    <w:right w:val="none" w:sz="0" w:space="0" w:color="auto"/>
                  </w:divBdr>
                </w:div>
                <w:div w:id="524444979">
                  <w:marLeft w:val="640"/>
                  <w:marRight w:val="0"/>
                  <w:marTop w:val="0"/>
                  <w:marBottom w:val="0"/>
                  <w:divBdr>
                    <w:top w:val="none" w:sz="0" w:space="0" w:color="auto"/>
                    <w:left w:val="none" w:sz="0" w:space="0" w:color="auto"/>
                    <w:bottom w:val="none" w:sz="0" w:space="0" w:color="auto"/>
                    <w:right w:val="none" w:sz="0" w:space="0" w:color="auto"/>
                  </w:divBdr>
                </w:div>
                <w:div w:id="525605527">
                  <w:marLeft w:val="640"/>
                  <w:marRight w:val="0"/>
                  <w:marTop w:val="0"/>
                  <w:marBottom w:val="0"/>
                  <w:divBdr>
                    <w:top w:val="none" w:sz="0" w:space="0" w:color="auto"/>
                    <w:left w:val="none" w:sz="0" w:space="0" w:color="auto"/>
                    <w:bottom w:val="none" w:sz="0" w:space="0" w:color="auto"/>
                    <w:right w:val="none" w:sz="0" w:space="0" w:color="auto"/>
                  </w:divBdr>
                </w:div>
                <w:div w:id="568005211">
                  <w:marLeft w:val="640"/>
                  <w:marRight w:val="0"/>
                  <w:marTop w:val="0"/>
                  <w:marBottom w:val="0"/>
                  <w:divBdr>
                    <w:top w:val="none" w:sz="0" w:space="0" w:color="auto"/>
                    <w:left w:val="none" w:sz="0" w:space="0" w:color="auto"/>
                    <w:bottom w:val="none" w:sz="0" w:space="0" w:color="auto"/>
                    <w:right w:val="none" w:sz="0" w:space="0" w:color="auto"/>
                  </w:divBdr>
                </w:div>
                <w:div w:id="588075542">
                  <w:marLeft w:val="640"/>
                  <w:marRight w:val="0"/>
                  <w:marTop w:val="0"/>
                  <w:marBottom w:val="0"/>
                  <w:divBdr>
                    <w:top w:val="none" w:sz="0" w:space="0" w:color="auto"/>
                    <w:left w:val="none" w:sz="0" w:space="0" w:color="auto"/>
                    <w:bottom w:val="none" w:sz="0" w:space="0" w:color="auto"/>
                    <w:right w:val="none" w:sz="0" w:space="0" w:color="auto"/>
                  </w:divBdr>
                </w:div>
                <w:div w:id="596135614">
                  <w:marLeft w:val="640"/>
                  <w:marRight w:val="0"/>
                  <w:marTop w:val="0"/>
                  <w:marBottom w:val="0"/>
                  <w:divBdr>
                    <w:top w:val="none" w:sz="0" w:space="0" w:color="auto"/>
                    <w:left w:val="none" w:sz="0" w:space="0" w:color="auto"/>
                    <w:bottom w:val="none" w:sz="0" w:space="0" w:color="auto"/>
                    <w:right w:val="none" w:sz="0" w:space="0" w:color="auto"/>
                  </w:divBdr>
                </w:div>
                <w:div w:id="668412581">
                  <w:marLeft w:val="640"/>
                  <w:marRight w:val="0"/>
                  <w:marTop w:val="0"/>
                  <w:marBottom w:val="0"/>
                  <w:divBdr>
                    <w:top w:val="none" w:sz="0" w:space="0" w:color="auto"/>
                    <w:left w:val="none" w:sz="0" w:space="0" w:color="auto"/>
                    <w:bottom w:val="none" w:sz="0" w:space="0" w:color="auto"/>
                    <w:right w:val="none" w:sz="0" w:space="0" w:color="auto"/>
                  </w:divBdr>
                </w:div>
                <w:div w:id="726873916">
                  <w:marLeft w:val="640"/>
                  <w:marRight w:val="0"/>
                  <w:marTop w:val="0"/>
                  <w:marBottom w:val="0"/>
                  <w:divBdr>
                    <w:top w:val="none" w:sz="0" w:space="0" w:color="auto"/>
                    <w:left w:val="none" w:sz="0" w:space="0" w:color="auto"/>
                    <w:bottom w:val="none" w:sz="0" w:space="0" w:color="auto"/>
                    <w:right w:val="none" w:sz="0" w:space="0" w:color="auto"/>
                  </w:divBdr>
                </w:div>
                <w:div w:id="771243173">
                  <w:marLeft w:val="640"/>
                  <w:marRight w:val="0"/>
                  <w:marTop w:val="0"/>
                  <w:marBottom w:val="0"/>
                  <w:divBdr>
                    <w:top w:val="none" w:sz="0" w:space="0" w:color="auto"/>
                    <w:left w:val="none" w:sz="0" w:space="0" w:color="auto"/>
                    <w:bottom w:val="none" w:sz="0" w:space="0" w:color="auto"/>
                    <w:right w:val="none" w:sz="0" w:space="0" w:color="auto"/>
                  </w:divBdr>
                </w:div>
                <w:div w:id="773089740">
                  <w:marLeft w:val="640"/>
                  <w:marRight w:val="0"/>
                  <w:marTop w:val="0"/>
                  <w:marBottom w:val="0"/>
                  <w:divBdr>
                    <w:top w:val="none" w:sz="0" w:space="0" w:color="auto"/>
                    <w:left w:val="none" w:sz="0" w:space="0" w:color="auto"/>
                    <w:bottom w:val="none" w:sz="0" w:space="0" w:color="auto"/>
                    <w:right w:val="none" w:sz="0" w:space="0" w:color="auto"/>
                  </w:divBdr>
                </w:div>
                <w:div w:id="883522680">
                  <w:marLeft w:val="640"/>
                  <w:marRight w:val="0"/>
                  <w:marTop w:val="0"/>
                  <w:marBottom w:val="0"/>
                  <w:divBdr>
                    <w:top w:val="none" w:sz="0" w:space="0" w:color="auto"/>
                    <w:left w:val="none" w:sz="0" w:space="0" w:color="auto"/>
                    <w:bottom w:val="none" w:sz="0" w:space="0" w:color="auto"/>
                    <w:right w:val="none" w:sz="0" w:space="0" w:color="auto"/>
                  </w:divBdr>
                </w:div>
                <w:div w:id="928583396">
                  <w:marLeft w:val="640"/>
                  <w:marRight w:val="0"/>
                  <w:marTop w:val="0"/>
                  <w:marBottom w:val="0"/>
                  <w:divBdr>
                    <w:top w:val="none" w:sz="0" w:space="0" w:color="auto"/>
                    <w:left w:val="none" w:sz="0" w:space="0" w:color="auto"/>
                    <w:bottom w:val="none" w:sz="0" w:space="0" w:color="auto"/>
                    <w:right w:val="none" w:sz="0" w:space="0" w:color="auto"/>
                  </w:divBdr>
                </w:div>
                <w:div w:id="1028678769">
                  <w:marLeft w:val="640"/>
                  <w:marRight w:val="0"/>
                  <w:marTop w:val="0"/>
                  <w:marBottom w:val="0"/>
                  <w:divBdr>
                    <w:top w:val="none" w:sz="0" w:space="0" w:color="auto"/>
                    <w:left w:val="none" w:sz="0" w:space="0" w:color="auto"/>
                    <w:bottom w:val="none" w:sz="0" w:space="0" w:color="auto"/>
                    <w:right w:val="none" w:sz="0" w:space="0" w:color="auto"/>
                  </w:divBdr>
                </w:div>
                <w:div w:id="1029913445">
                  <w:marLeft w:val="640"/>
                  <w:marRight w:val="0"/>
                  <w:marTop w:val="0"/>
                  <w:marBottom w:val="0"/>
                  <w:divBdr>
                    <w:top w:val="none" w:sz="0" w:space="0" w:color="auto"/>
                    <w:left w:val="none" w:sz="0" w:space="0" w:color="auto"/>
                    <w:bottom w:val="none" w:sz="0" w:space="0" w:color="auto"/>
                    <w:right w:val="none" w:sz="0" w:space="0" w:color="auto"/>
                  </w:divBdr>
                </w:div>
                <w:div w:id="1084495590">
                  <w:marLeft w:val="640"/>
                  <w:marRight w:val="0"/>
                  <w:marTop w:val="0"/>
                  <w:marBottom w:val="0"/>
                  <w:divBdr>
                    <w:top w:val="none" w:sz="0" w:space="0" w:color="auto"/>
                    <w:left w:val="none" w:sz="0" w:space="0" w:color="auto"/>
                    <w:bottom w:val="none" w:sz="0" w:space="0" w:color="auto"/>
                    <w:right w:val="none" w:sz="0" w:space="0" w:color="auto"/>
                  </w:divBdr>
                </w:div>
                <w:div w:id="1101411374">
                  <w:marLeft w:val="640"/>
                  <w:marRight w:val="0"/>
                  <w:marTop w:val="0"/>
                  <w:marBottom w:val="0"/>
                  <w:divBdr>
                    <w:top w:val="none" w:sz="0" w:space="0" w:color="auto"/>
                    <w:left w:val="none" w:sz="0" w:space="0" w:color="auto"/>
                    <w:bottom w:val="none" w:sz="0" w:space="0" w:color="auto"/>
                    <w:right w:val="none" w:sz="0" w:space="0" w:color="auto"/>
                  </w:divBdr>
                </w:div>
                <w:div w:id="1122578262">
                  <w:marLeft w:val="640"/>
                  <w:marRight w:val="0"/>
                  <w:marTop w:val="0"/>
                  <w:marBottom w:val="0"/>
                  <w:divBdr>
                    <w:top w:val="none" w:sz="0" w:space="0" w:color="auto"/>
                    <w:left w:val="none" w:sz="0" w:space="0" w:color="auto"/>
                    <w:bottom w:val="none" w:sz="0" w:space="0" w:color="auto"/>
                    <w:right w:val="none" w:sz="0" w:space="0" w:color="auto"/>
                  </w:divBdr>
                </w:div>
                <w:div w:id="1152600439">
                  <w:marLeft w:val="640"/>
                  <w:marRight w:val="0"/>
                  <w:marTop w:val="0"/>
                  <w:marBottom w:val="0"/>
                  <w:divBdr>
                    <w:top w:val="none" w:sz="0" w:space="0" w:color="auto"/>
                    <w:left w:val="none" w:sz="0" w:space="0" w:color="auto"/>
                    <w:bottom w:val="none" w:sz="0" w:space="0" w:color="auto"/>
                    <w:right w:val="none" w:sz="0" w:space="0" w:color="auto"/>
                  </w:divBdr>
                </w:div>
                <w:div w:id="1200364451">
                  <w:marLeft w:val="640"/>
                  <w:marRight w:val="0"/>
                  <w:marTop w:val="0"/>
                  <w:marBottom w:val="0"/>
                  <w:divBdr>
                    <w:top w:val="none" w:sz="0" w:space="0" w:color="auto"/>
                    <w:left w:val="none" w:sz="0" w:space="0" w:color="auto"/>
                    <w:bottom w:val="none" w:sz="0" w:space="0" w:color="auto"/>
                    <w:right w:val="none" w:sz="0" w:space="0" w:color="auto"/>
                  </w:divBdr>
                </w:div>
                <w:div w:id="1202860011">
                  <w:marLeft w:val="640"/>
                  <w:marRight w:val="0"/>
                  <w:marTop w:val="0"/>
                  <w:marBottom w:val="0"/>
                  <w:divBdr>
                    <w:top w:val="none" w:sz="0" w:space="0" w:color="auto"/>
                    <w:left w:val="none" w:sz="0" w:space="0" w:color="auto"/>
                    <w:bottom w:val="none" w:sz="0" w:space="0" w:color="auto"/>
                    <w:right w:val="none" w:sz="0" w:space="0" w:color="auto"/>
                  </w:divBdr>
                </w:div>
                <w:div w:id="1226407290">
                  <w:marLeft w:val="640"/>
                  <w:marRight w:val="0"/>
                  <w:marTop w:val="0"/>
                  <w:marBottom w:val="0"/>
                  <w:divBdr>
                    <w:top w:val="none" w:sz="0" w:space="0" w:color="auto"/>
                    <w:left w:val="none" w:sz="0" w:space="0" w:color="auto"/>
                    <w:bottom w:val="none" w:sz="0" w:space="0" w:color="auto"/>
                    <w:right w:val="none" w:sz="0" w:space="0" w:color="auto"/>
                  </w:divBdr>
                </w:div>
                <w:div w:id="1363633291">
                  <w:marLeft w:val="640"/>
                  <w:marRight w:val="0"/>
                  <w:marTop w:val="0"/>
                  <w:marBottom w:val="0"/>
                  <w:divBdr>
                    <w:top w:val="none" w:sz="0" w:space="0" w:color="auto"/>
                    <w:left w:val="none" w:sz="0" w:space="0" w:color="auto"/>
                    <w:bottom w:val="none" w:sz="0" w:space="0" w:color="auto"/>
                    <w:right w:val="none" w:sz="0" w:space="0" w:color="auto"/>
                  </w:divBdr>
                </w:div>
                <w:div w:id="1392650567">
                  <w:marLeft w:val="640"/>
                  <w:marRight w:val="0"/>
                  <w:marTop w:val="0"/>
                  <w:marBottom w:val="0"/>
                  <w:divBdr>
                    <w:top w:val="none" w:sz="0" w:space="0" w:color="auto"/>
                    <w:left w:val="none" w:sz="0" w:space="0" w:color="auto"/>
                    <w:bottom w:val="none" w:sz="0" w:space="0" w:color="auto"/>
                    <w:right w:val="none" w:sz="0" w:space="0" w:color="auto"/>
                  </w:divBdr>
                </w:div>
                <w:div w:id="1404452079">
                  <w:marLeft w:val="640"/>
                  <w:marRight w:val="0"/>
                  <w:marTop w:val="0"/>
                  <w:marBottom w:val="0"/>
                  <w:divBdr>
                    <w:top w:val="none" w:sz="0" w:space="0" w:color="auto"/>
                    <w:left w:val="none" w:sz="0" w:space="0" w:color="auto"/>
                    <w:bottom w:val="none" w:sz="0" w:space="0" w:color="auto"/>
                    <w:right w:val="none" w:sz="0" w:space="0" w:color="auto"/>
                  </w:divBdr>
                </w:div>
                <w:div w:id="1469781505">
                  <w:marLeft w:val="640"/>
                  <w:marRight w:val="0"/>
                  <w:marTop w:val="0"/>
                  <w:marBottom w:val="0"/>
                  <w:divBdr>
                    <w:top w:val="none" w:sz="0" w:space="0" w:color="auto"/>
                    <w:left w:val="none" w:sz="0" w:space="0" w:color="auto"/>
                    <w:bottom w:val="none" w:sz="0" w:space="0" w:color="auto"/>
                    <w:right w:val="none" w:sz="0" w:space="0" w:color="auto"/>
                  </w:divBdr>
                </w:div>
                <w:div w:id="1554391530">
                  <w:marLeft w:val="640"/>
                  <w:marRight w:val="0"/>
                  <w:marTop w:val="0"/>
                  <w:marBottom w:val="0"/>
                  <w:divBdr>
                    <w:top w:val="none" w:sz="0" w:space="0" w:color="auto"/>
                    <w:left w:val="none" w:sz="0" w:space="0" w:color="auto"/>
                    <w:bottom w:val="none" w:sz="0" w:space="0" w:color="auto"/>
                    <w:right w:val="none" w:sz="0" w:space="0" w:color="auto"/>
                  </w:divBdr>
                </w:div>
                <w:div w:id="1583026706">
                  <w:marLeft w:val="640"/>
                  <w:marRight w:val="0"/>
                  <w:marTop w:val="0"/>
                  <w:marBottom w:val="0"/>
                  <w:divBdr>
                    <w:top w:val="none" w:sz="0" w:space="0" w:color="auto"/>
                    <w:left w:val="none" w:sz="0" w:space="0" w:color="auto"/>
                    <w:bottom w:val="none" w:sz="0" w:space="0" w:color="auto"/>
                    <w:right w:val="none" w:sz="0" w:space="0" w:color="auto"/>
                  </w:divBdr>
                </w:div>
                <w:div w:id="1592276269">
                  <w:marLeft w:val="640"/>
                  <w:marRight w:val="0"/>
                  <w:marTop w:val="0"/>
                  <w:marBottom w:val="0"/>
                  <w:divBdr>
                    <w:top w:val="none" w:sz="0" w:space="0" w:color="auto"/>
                    <w:left w:val="none" w:sz="0" w:space="0" w:color="auto"/>
                    <w:bottom w:val="none" w:sz="0" w:space="0" w:color="auto"/>
                    <w:right w:val="none" w:sz="0" w:space="0" w:color="auto"/>
                  </w:divBdr>
                </w:div>
                <w:div w:id="1621917536">
                  <w:marLeft w:val="640"/>
                  <w:marRight w:val="0"/>
                  <w:marTop w:val="0"/>
                  <w:marBottom w:val="0"/>
                  <w:divBdr>
                    <w:top w:val="none" w:sz="0" w:space="0" w:color="auto"/>
                    <w:left w:val="none" w:sz="0" w:space="0" w:color="auto"/>
                    <w:bottom w:val="none" w:sz="0" w:space="0" w:color="auto"/>
                    <w:right w:val="none" w:sz="0" w:space="0" w:color="auto"/>
                  </w:divBdr>
                </w:div>
                <w:div w:id="1865289329">
                  <w:marLeft w:val="640"/>
                  <w:marRight w:val="0"/>
                  <w:marTop w:val="0"/>
                  <w:marBottom w:val="0"/>
                  <w:divBdr>
                    <w:top w:val="none" w:sz="0" w:space="0" w:color="auto"/>
                    <w:left w:val="none" w:sz="0" w:space="0" w:color="auto"/>
                    <w:bottom w:val="none" w:sz="0" w:space="0" w:color="auto"/>
                    <w:right w:val="none" w:sz="0" w:space="0" w:color="auto"/>
                  </w:divBdr>
                </w:div>
                <w:div w:id="2032799657">
                  <w:marLeft w:val="640"/>
                  <w:marRight w:val="0"/>
                  <w:marTop w:val="0"/>
                  <w:marBottom w:val="0"/>
                  <w:divBdr>
                    <w:top w:val="none" w:sz="0" w:space="0" w:color="auto"/>
                    <w:left w:val="none" w:sz="0" w:space="0" w:color="auto"/>
                    <w:bottom w:val="none" w:sz="0" w:space="0" w:color="auto"/>
                    <w:right w:val="none" w:sz="0" w:space="0" w:color="auto"/>
                  </w:divBdr>
                </w:div>
                <w:div w:id="2126655550">
                  <w:marLeft w:val="640"/>
                  <w:marRight w:val="0"/>
                  <w:marTop w:val="0"/>
                  <w:marBottom w:val="0"/>
                  <w:divBdr>
                    <w:top w:val="none" w:sz="0" w:space="0" w:color="auto"/>
                    <w:left w:val="none" w:sz="0" w:space="0" w:color="auto"/>
                    <w:bottom w:val="none" w:sz="0" w:space="0" w:color="auto"/>
                    <w:right w:val="none" w:sz="0" w:space="0" w:color="auto"/>
                  </w:divBdr>
                </w:div>
              </w:divsChild>
            </w:div>
            <w:div w:id="1399287528">
              <w:marLeft w:val="0"/>
              <w:marRight w:val="0"/>
              <w:marTop w:val="0"/>
              <w:marBottom w:val="0"/>
              <w:divBdr>
                <w:top w:val="none" w:sz="0" w:space="0" w:color="auto"/>
                <w:left w:val="none" w:sz="0" w:space="0" w:color="auto"/>
                <w:bottom w:val="none" w:sz="0" w:space="0" w:color="auto"/>
                <w:right w:val="none" w:sz="0" w:space="0" w:color="auto"/>
              </w:divBdr>
              <w:divsChild>
                <w:div w:id="65155456">
                  <w:marLeft w:val="640"/>
                  <w:marRight w:val="0"/>
                  <w:marTop w:val="0"/>
                  <w:marBottom w:val="0"/>
                  <w:divBdr>
                    <w:top w:val="none" w:sz="0" w:space="0" w:color="auto"/>
                    <w:left w:val="none" w:sz="0" w:space="0" w:color="auto"/>
                    <w:bottom w:val="none" w:sz="0" w:space="0" w:color="auto"/>
                    <w:right w:val="none" w:sz="0" w:space="0" w:color="auto"/>
                  </w:divBdr>
                </w:div>
                <w:div w:id="86393408">
                  <w:marLeft w:val="640"/>
                  <w:marRight w:val="0"/>
                  <w:marTop w:val="0"/>
                  <w:marBottom w:val="0"/>
                  <w:divBdr>
                    <w:top w:val="none" w:sz="0" w:space="0" w:color="auto"/>
                    <w:left w:val="none" w:sz="0" w:space="0" w:color="auto"/>
                    <w:bottom w:val="none" w:sz="0" w:space="0" w:color="auto"/>
                    <w:right w:val="none" w:sz="0" w:space="0" w:color="auto"/>
                  </w:divBdr>
                </w:div>
                <w:div w:id="140541398">
                  <w:marLeft w:val="640"/>
                  <w:marRight w:val="0"/>
                  <w:marTop w:val="0"/>
                  <w:marBottom w:val="0"/>
                  <w:divBdr>
                    <w:top w:val="none" w:sz="0" w:space="0" w:color="auto"/>
                    <w:left w:val="none" w:sz="0" w:space="0" w:color="auto"/>
                    <w:bottom w:val="none" w:sz="0" w:space="0" w:color="auto"/>
                    <w:right w:val="none" w:sz="0" w:space="0" w:color="auto"/>
                  </w:divBdr>
                </w:div>
                <w:div w:id="298729514">
                  <w:marLeft w:val="640"/>
                  <w:marRight w:val="0"/>
                  <w:marTop w:val="0"/>
                  <w:marBottom w:val="0"/>
                  <w:divBdr>
                    <w:top w:val="none" w:sz="0" w:space="0" w:color="auto"/>
                    <w:left w:val="none" w:sz="0" w:space="0" w:color="auto"/>
                    <w:bottom w:val="none" w:sz="0" w:space="0" w:color="auto"/>
                    <w:right w:val="none" w:sz="0" w:space="0" w:color="auto"/>
                  </w:divBdr>
                </w:div>
                <w:div w:id="318702780">
                  <w:marLeft w:val="640"/>
                  <w:marRight w:val="0"/>
                  <w:marTop w:val="0"/>
                  <w:marBottom w:val="0"/>
                  <w:divBdr>
                    <w:top w:val="none" w:sz="0" w:space="0" w:color="auto"/>
                    <w:left w:val="none" w:sz="0" w:space="0" w:color="auto"/>
                    <w:bottom w:val="none" w:sz="0" w:space="0" w:color="auto"/>
                    <w:right w:val="none" w:sz="0" w:space="0" w:color="auto"/>
                  </w:divBdr>
                </w:div>
                <w:div w:id="351952466">
                  <w:marLeft w:val="640"/>
                  <w:marRight w:val="0"/>
                  <w:marTop w:val="0"/>
                  <w:marBottom w:val="0"/>
                  <w:divBdr>
                    <w:top w:val="none" w:sz="0" w:space="0" w:color="auto"/>
                    <w:left w:val="none" w:sz="0" w:space="0" w:color="auto"/>
                    <w:bottom w:val="none" w:sz="0" w:space="0" w:color="auto"/>
                    <w:right w:val="none" w:sz="0" w:space="0" w:color="auto"/>
                  </w:divBdr>
                </w:div>
                <w:div w:id="355429512">
                  <w:marLeft w:val="640"/>
                  <w:marRight w:val="0"/>
                  <w:marTop w:val="0"/>
                  <w:marBottom w:val="0"/>
                  <w:divBdr>
                    <w:top w:val="none" w:sz="0" w:space="0" w:color="auto"/>
                    <w:left w:val="none" w:sz="0" w:space="0" w:color="auto"/>
                    <w:bottom w:val="none" w:sz="0" w:space="0" w:color="auto"/>
                    <w:right w:val="none" w:sz="0" w:space="0" w:color="auto"/>
                  </w:divBdr>
                </w:div>
                <w:div w:id="463471353">
                  <w:marLeft w:val="640"/>
                  <w:marRight w:val="0"/>
                  <w:marTop w:val="0"/>
                  <w:marBottom w:val="0"/>
                  <w:divBdr>
                    <w:top w:val="none" w:sz="0" w:space="0" w:color="auto"/>
                    <w:left w:val="none" w:sz="0" w:space="0" w:color="auto"/>
                    <w:bottom w:val="none" w:sz="0" w:space="0" w:color="auto"/>
                    <w:right w:val="none" w:sz="0" w:space="0" w:color="auto"/>
                  </w:divBdr>
                </w:div>
                <w:div w:id="529952756">
                  <w:marLeft w:val="640"/>
                  <w:marRight w:val="0"/>
                  <w:marTop w:val="0"/>
                  <w:marBottom w:val="0"/>
                  <w:divBdr>
                    <w:top w:val="none" w:sz="0" w:space="0" w:color="auto"/>
                    <w:left w:val="none" w:sz="0" w:space="0" w:color="auto"/>
                    <w:bottom w:val="none" w:sz="0" w:space="0" w:color="auto"/>
                    <w:right w:val="none" w:sz="0" w:space="0" w:color="auto"/>
                  </w:divBdr>
                </w:div>
                <w:div w:id="531693594">
                  <w:marLeft w:val="640"/>
                  <w:marRight w:val="0"/>
                  <w:marTop w:val="0"/>
                  <w:marBottom w:val="0"/>
                  <w:divBdr>
                    <w:top w:val="none" w:sz="0" w:space="0" w:color="auto"/>
                    <w:left w:val="none" w:sz="0" w:space="0" w:color="auto"/>
                    <w:bottom w:val="none" w:sz="0" w:space="0" w:color="auto"/>
                    <w:right w:val="none" w:sz="0" w:space="0" w:color="auto"/>
                  </w:divBdr>
                </w:div>
                <w:div w:id="535699813">
                  <w:marLeft w:val="640"/>
                  <w:marRight w:val="0"/>
                  <w:marTop w:val="0"/>
                  <w:marBottom w:val="0"/>
                  <w:divBdr>
                    <w:top w:val="none" w:sz="0" w:space="0" w:color="auto"/>
                    <w:left w:val="none" w:sz="0" w:space="0" w:color="auto"/>
                    <w:bottom w:val="none" w:sz="0" w:space="0" w:color="auto"/>
                    <w:right w:val="none" w:sz="0" w:space="0" w:color="auto"/>
                  </w:divBdr>
                </w:div>
                <w:div w:id="539048343">
                  <w:marLeft w:val="640"/>
                  <w:marRight w:val="0"/>
                  <w:marTop w:val="0"/>
                  <w:marBottom w:val="0"/>
                  <w:divBdr>
                    <w:top w:val="none" w:sz="0" w:space="0" w:color="auto"/>
                    <w:left w:val="none" w:sz="0" w:space="0" w:color="auto"/>
                    <w:bottom w:val="none" w:sz="0" w:space="0" w:color="auto"/>
                    <w:right w:val="none" w:sz="0" w:space="0" w:color="auto"/>
                  </w:divBdr>
                </w:div>
                <w:div w:id="542324802">
                  <w:marLeft w:val="640"/>
                  <w:marRight w:val="0"/>
                  <w:marTop w:val="0"/>
                  <w:marBottom w:val="0"/>
                  <w:divBdr>
                    <w:top w:val="none" w:sz="0" w:space="0" w:color="auto"/>
                    <w:left w:val="none" w:sz="0" w:space="0" w:color="auto"/>
                    <w:bottom w:val="none" w:sz="0" w:space="0" w:color="auto"/>
                    <w:right w:val="none" w:sz="0" w:space="0" w:color="auto"/>
                  </w:divBdr>
                </w:div>
                <w:div w:id="582446730">
                  <w:marLeft w:val="640"/>
                  <w:marRight w:val="0"/>
                  <w:marTop w:val="0"/>
                  <w:marBottom w:val="0"/>
                  <w:divBdr>
                    <w:top w:val="none" w:sz="0" w:space="0" w:color="auto"/>
                    <w:left w:val="none" w:sz="0" w:space="0" w:color="auto"/>
                    <w:bottom w:val="none" w:sz="0" w:space="0" w:color="auto"/>
                    <w:right w:val="none" w:sz="0" w:space="0" w:color="auto"/>
                  </w:divBdr>
                </w:div>
                <w:div w:id="604581661">
                  <w:marLeft w:val="640"/>
                  <w:marRight w:val="0"/>
                  <w:marTop w:val="0"/>
                  <w:marBottom w:val="0"/>
                  <w:divBdr>
                    <w:top w:val="none" w:sz="0" w:space="0" w:color="auto"/>
                    <w:left w:val="none" w:sz="0" w:space="0" w:color="auto"/>
                    <w:bottom w:val="none" w:sz="0" w:space="0" w:color="auto"/>
                    <w:right w:val="none" w:sz="0" w:space="0" w:color="auto"/>
                  </w:divBdr>
                </w:div>
                <w:div w:id="604584289">
                  <w:marLeft w:val="640"/>
                  <w:marRight w:val="0"/>
                  <w:marTop w:val="0"/>
                  <w:marBottom w:val="0"/>
                  <w:divBdr>
                    <w:top w:val="none" w:sz="0" w:space="0" w:color="auto"/>
                    <w:left w:val="none" w:sz="0" w:space="0" w:color="auto"/>
                    <w:bottom w:val="none" w:sz="0" w:space="0" w:color="auto"/>
                    <w:right w:val="none" w:sz="0" w:space="0" w:color="auto"/>
                  </w:divBdr>
                </w:div>
                <w:div w:id="672345195">
                  <w:marLeft w:val="640"/>
                  <w:marRight w:val="0"/>
                  <w:marTop w:val="0"/>
                  <w:marBottom w:val="0"/>
                  <w:divBdr>
                    <w:top w:val="none" w:sz="0" w:space="0" w:color="auto"/>
                    <w:left w:val="none" w:sz="0" w:space="0" w:color="auto"/>
                    <w:bottom w:val="none" w:sz="0" w:space="0" w:color="auto"/>
                    <w:right w:val="none" w:sz="0" w:space="0" w:color="auto"/>
                  </w:divBdr>
                </w:div>
                <w:div w:id="733696611">
                  <w:marLeft w:val="640"/>
                  <w:marRight w:val="0"/>
                  <w:marTop w:val="0"/>
                  <w:marBottom w:val="0"/>
                  <w:divBdr>
                    <w:top w:val="none" w:sz="0" w:space="0" w:color="auto"/>
                    <w:left w:val="none" w:sz="0" w:space="0" w:color="auto"/>
                    <w:bottom w:val="none" w:sz="0" w:space="0" w:color="auto"/>
                    <w:right w:val="none" w:sz="0" w:space="0" w:color="auto"/>
                  </w:divBdr>
                </w:div>
                <w:div w:id="815412974">
                  <w:marLeft w:val="640"/>
                  <w:marRight w:val="0"/>
                  <w:marTop w:val="0"/>
                  <w:marBottom w:val="0"/>
                  <w:divBdr>
                    <w:top w:val="none" w:sz="0" w:space="0" w:color="auto"/>
                    <w:left w:val="none" w:sz="0" w:space="0" w:color="auto"/>
                    <w:bottom w:val="none" w:sz="0" w:space="0" w:color="auto"/>
                    <w:right w:val="none" w:sz="0" w:space="0" w:color="auto"/>
                  </w:divBdr>
                </w:div>
                <w:div w:id="1055275177">
                  <w:marLeft w:val="640"/>
                  <w:marRight w:val="0"/>
                  <w:marTop w:val="0"/>
                  <w:marBottom w:val="0"/>
                  <w:divBdr>
                    <w:top w:val="none" w:sz="0" w:space="0" w:color="auto"/>
                    <w:left w:val="none" w:sz="0" w:space="0" w:color="auto"/>
                    <w:bottom w:val="none" w:sz="0" w:space="0" w:color="auto"/>
                    <w:right w:val="none" w:sz="0" w:space="0" w:color="auto"/>
                  </w:divBdr>
                </w:div>
                <w:div w:id="1181625850">
                  <w:marLeft w:val="640"/>
                  <w:marRight w:val="0"/>
                  <w:marTop w:val="0"/>
                  <w:marBottom w:val="0"/>
                  <w:divBdr>
                    <w:top w:val="none" w:sz="0" w:space="0" w:color="auto"/>
                    <w:left w:val="none" w:sz="0" w:space="0" w:color="auto"/>
                    <w:bottom w:val="none" w:sz="0" w:space="0" w:color="auto"/>
                    <w:right w:val="none" w:sz="0" w:space="0" w:color="auto"/>
                  </w:divBdr>
                </w:div>
                <w:div w:id="1203834012">
                  <w:marLeft w:val="640"/>
                  <w:marRight w:val="0"/>
                  <w:marTop w:val="0"/>
                  <w:marBottom w:val="0"/>
                  <w:divBdr>
                    <w:top w:val="none" w:sz="0" w:space="0" w:color="auto"/>
                    <w:left w:val="none" w:sz="0" w:space="0" w:color="auto"/>
                    <w:bottom w:val="none" w:sz="0" w:space="0" w:color="auto"/>
                    <w:right w:val="none" w:sz="0" w:space="0" w:color="auto"/>
                  </w:divBdr>
                </w:div>
                <w:div w:id="1205093088">
                  <w:marLeft w:val="640"/>
                  <w:marRight w:val="0"/>
                  <w:marTop w:val="0"/>
                  <w:marBottom w:val="0"/>
                  <w:divBdr>
                    <w:top w:val="none" w:sz="0" w:space="0" w:color="auto"/>
                    <w:left w:val="none" w:sz="0" w:space="0" w:color="auto"/>
                    <w:bottom w:val="none" w:sz="0" w:space="0" w:color="auto"/>
                    <w:right w:val="none" w:sz="0" w:space="0" w:color="auto"/>
                  </w:divBdr>
                </w:div>
                <w:div w:id="1260288140">
                  <w:marLeft w:val="640"/>
                  <w:marRight w:val="0"/>
                  <w:marTop w:val="0"/>
                  <w:marBottom w:val="0"/>
                  <w:divBdr>
                    <w:top w:val="none" w:sz="0" w:space="0" w:color="auto"/>
                    <w:left w:val="none" w:sz="0" w:space="0" w:color="auto"/>
                    <w:bottom w:val="none" w:sz="0" w:space="0" w:color="auto"/>
                    <w:right w:val="none" w:sz="0" w:space="0" w:color="auto"/>
                  </w:divBdr>
                </w:div>
                <w:div w:id="1310862831">
                  <w:marLeft w:val="640"/>
                  <w:marRight w:val="0"/>
                  <w:marTop w:val="0"/>
                  <w:marBottom w:val="0"/>
                  <w:divBdr>
                    <w:top w:val="none" w:sz="0" w:space="0" w:color="auto"/>
                    <w:left w:val="none" w:sz="0" w:space="0" w:color="auto"/>
                    <w:bottom w:val="none" w:sz="0" w:space="0" w:color="auto"/>
                    <w:right w:val="none" w:sz="0" w:space="0" w:color="auto"/>
                  </w:divBdr>
                </w:div>
                <w:div w:id="1394694743">
                  <w:marLeft w:val="640"/>
                  <w:marRight w:val="0"/>
                  <w:marTop w:val="0"/>
                  <w:marBottom w:val="0"/>
                  <w:divBdr>
                    <w:top w:val="none" w:sz="0" w:space="0" w:color="auto"/>
                    <w:left w:val="none" w:sz="0" w:space="0" w:color="auto"/>
                    <w:bottom w:val="none" w:sz="0" w:space="0" w:color="auto"/>
                    <w:right w:val="none" w:sz="0" w:space="0" w:color="auto"/>
                  </w:divBdr>
                </w:div>
                <w:div w:id="1394891638">
                  <w:marLeft w:val="640"/>
                  <w:marRight w:val="0"/>
                  <w:marTop w:val="0"/>
                  <w:marBottom w:val="0"/>
                  <w:divBdr>
                    <w:top w:val="none" w:sz="0" w:space="0" w:color="auto"/>
                    <w:left w:val="none" w:sz="0" w:space="0" w:color="auto"/>
                    <w:bottom w:val="none" w:sz="0" w:space="0" w:color="auto"/>
                    <w:right w:val="none" w:sz="0" w:space="0" w:color="auto"/>
                  </w:divBdr>
                </w:div>
                <w:div w:id="1395271844">
                  <w:marLeft w:val="640"/>
                  <w:marRight w:val="0"/>
                  <w:marTop w:val="0"/>
                  <w:marBottom w:val="0"/>
                  <w:divBdr>
                    <w:top w:val="none" w:sz="0" w:space="0" w:color="auto"/>
                    <w:left w:val="none" w:sz="0" w:space="0" w:color="auto"/>
                    <w:bottom w:val="none" w:sz="0" w:space="0" w:color="auto"/>
                    <w:right w:val="none" w:sz="0" w:space="0" w:color="auto"/>
                  </w:divBdr>
                </w:div>
                <w:div w:id="1398478237">
                  <w:marLeft w:val="640"/>
                  <w:marRight w:val="0"/>
                  <w:marTop w:val="0"/>
                  <w:marBottom w:val="0"/>
                  <w:divBdr>
                    <w:top w:val="none" w:sz="0" w:space="0" w:color="auto"/>
                    <w:left w:val="none" w:sz="0" w:space="0" w:color="auto"/>
                    <w:bottom w:val="none" w:sz="0" w:space="0" w:color="auto"/>
                    <w:right w:val="none" w:sz="0" w:space="0" w:color="auto"/>
                  </w:divBdr>
                </w:div>
                <w:div w:id="1423986551">
                  <w:marLeft w:val="640"/>
                  <w:marRight w:val="0"/>
                  <w:marTop w:val="0"/>
                  <w:marBottom w:val="0"/>
                  <w:divBdr>
                    <w:top w:val="none" w:sz="0" w:space="0" w:color="auto"/>
                    <w:left w:val="none" w:sz="0" w:space="0" w:color="auto"/>
                    <w:bottom w:val="none" w:sz="0" w:space="0" w:color="auto"/>
                    <w:right w:val="none" w:sz="0" w:space="0" w:color="auto"/>
                  </w:divBdr>
                </w:div>
                <w:div w:id="1501047200">
                  <w:marLeft w:val="640"/>
                  <w:marRight w:val="0"/>
                  <w:marTop w:val="0"/>
                  <w:marBottom w:val="0"/>
                  <w:divBdr>
                    <w:top w:val="none" w:sz="0" w:space="0" w:color="auto"/>
                    <w:left w:val="none" w:sz="0" w:space="0" w:color="auto"/>
                    <w:bottom w:val="none" w:sz="0" w:space="0" w:color="auto"/>
                    <w:right w:val="none" w:sz="0" w:space="0" w:color="auto"/>
                  </w:divBdr>
                </w:div>
                <w:div w:id="1616013784">
                  <w:marLeft w:val="640"/>
                  <w:marRight w:val="0"/>
                  <w:marTop w:val="0"/>
                  <w:marBottom w:val="0"/>
                  <w:divBdr>
                    <w:top w:val="none" w:sz="0" w:space="0" w:color="auto"/>
                    <w:left w:val="none" w:sz="0" w:space="0" w:color="auto"/>
                    <w:bottom w:val="none" w:sz="0" w:space="0" w:color="auto"/>
                    <w:right w:val="none" w:sz="0" w:space="0" w:color="auto"/>
                  </w:divBdr>
                </w:div>
                <w:div w:id="1638222875">
                  <w:marLeft w:val="640"/>
                  <w:marRight w:val="0"/>
                  <w:marTop w:val="0"/>
                  <w:marBottom w:val="0"/>
                  <w:divBdr>
                    <w:top w:val="none" w:sz="0" w:space="0" w:color="auto"/>
                    <w:left w:val="none" w:sz="0" w:space="0" w:color="auto"/>
                    <w:bottom w:val="none" w:sz="0" w:space="0" w:color="auto"/>
                    <w:right w:val="none" w:sz="0" w:space="0" w:color="auto"/>
                  </w:divBdr>
                </w:div>
                <w:div w:id="1771848276">
                  <w:marLeft w:val="640"/>
                  <w:marRight w:val="0"/>
                  <w:marTop w:val="0"/>
                  <w:marBottom w:val="0"/>
                  <w:divBdr>
                    <w:top w:val="none" w:sz="0" w:space="0" w:color="auto"/>
                    <w:left w:val="none" w:sz="0" w:space="0" w:color="auto"/>
                    <w:bottom w:val="none" w:sz="0" w:space="0" w:color="auto"/>
                    <w:right w:val="none" w:sz="0" w:space="0" w:color="auto"/>
                  </w:divBdr>
                </w:div>
                <w:div w:id="1893349652">
                  <w:marLeft w:val="640"/>
                  <w:marRight w:val="0"/>
                  <w:marTop w:val="0"/>
                  <w:marBottom w:val="0"/>
                  <w:divBdr>
                    <w:top w:val="none" w:sz="0" w:space="0" w:color="auto"/>
                    <w:left w:val="none" w:sz="0" w:space="0" w:color="auto"/>
                    <w:bottom w:val="none" w:sz="0" w:space="0" w:color="auto"/>
                    <w:right w:val="none" w:sz="0" w:space="0" w:color="auto"/>
                  </w:divBdr>
                </w:div>
                <w:div w:id="1929272570">
                  <w:marLeft w:val="640"/>
                  <w:marRight w:val="0"/>
                  <w:marTop w:val="0"/>
                  <w:marBottom w:val="0"/>
                  <w:divBdr>
                    <w:top w:val="none" w:sz="0" w:space="0" w:color="auto"/>
                    <w:left w:val="none" w:sz="0" w:space="0" w:color="auto"/>
                    <w:bottom w:val="none" w:sz="0" w:space="0" w:color="auto"/>
                    <w:right w:val="none" w:sz="0" w:space="0" w:color="auto"/>
                  </w:divBdr>
                </w:div>
                <w:div w:id="203476958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49067513">
          <w:marLeft w:val="640"/>
          <w:marRight w:val="0"/>
          <w:marTop w:val="0"/>
          <w:marBottom w:val="0"/>
          <w:divBdr>
            <w:top w:val="none" w:sz="0" w:space="0" w:color="auto"/>
            <w:left w:val="none" w:sz="0" w:space="0" w:color="auto"/>
            <w:bottom w:val="none" w:sz="0" w:space="0" w:color="auto"/>
            <w:right w:val="none" w:sz="0" w:space="0" w:color="auto"/>
          </w:divBdr>
        </w:div>
        <w:div w:id="1161046448">
          <w:marLeft w:val="640"/>
          <w:marRight w:val="0"/>
          <w:marTop w:val="0"/>
          <w:marBottom w:val="0"/>
          <w:divBdr>
            <w:top w:val="none" w:sz="0" w:space="0" w:color="auto"/>
            <w:left w:val="none" w:sz="0" w:space="0" w:color="auto"/>
            <w:bottom w:val="none" w:sz="0" w:space="0" w:color="auto"/>
            <w:right w:val="none" w:sz="0" w:space="0" w:color="auto"/>
          </w:divBdr>
        </w:div>
        <w:div w:id="1189300374">
          <w:marLeft w:val="640"/>
          <w:marRight w:val="0"/>
          <w:marTop w:val="0"/>
          <w:marBottom w:val="0"/>
          <w:divBdr>
            <w:top w:val="none" w:sz="0" w:space="0" w:color="auto"/>
            <w:left w:val="none" w:sz="0" w:space="0" w:color="auto"/>
            <w:bottom w:val="none" w:sz="0" w:space="0" w:color="auto"/>
            <w:right w:val="none" w:sz="0" w:space="0" w:color="auto"/>
          </w:divBdr>
        </w:div>
        <w:div w:id="1200581979">
          <w:marLeft w:val="640"/>
          <w:marRight w:val="0"/>
          <w:marTop w:val="0"/>
          <w:marBottom w:val="0"/>
          <w:divBdr>
            <w:top w:val="none" w:sz="0" w:space="0" w:color="auto"/>
            <w:left w:val="none" w:sz="0" w:space="0" w:color="auto"/>
            <w:bottom w:val="none" w:sz="0" w:space="0" w:color="auto"/>
            <w:right w:val="none" w:sz="0" w:space="0" w:color="auto"/>
          </w:divBdr>
        </w:div>
        <w:div w:id="1244339930">
          <w:marLeft w:val="640"/>
          <w:marRight w:val="0"/>
          <w:marTop w:val="0"/>
          <w:marBottom w:val="0"/>
          <w:divBdr>
            <w:top w:val="none" w:sz="0" w:space="0" w:color="auto"/>
            <w:left w:val="none" w:sz="0" w:space="0" w:color="auto"/>
            <w:bottom w:val="none" w:sz="0" w:space="0" w:color="auto"/>
            <w:right w:val="none" w:sz="0" w:space="0" w:color="auto"/>
          </w:divBdr>
        </w:div>
        <w:div w:id="1283000813">
          <w:marLeft w:val="640"/>
          <w:marRight w:val="0"/>
          <w:marTop w:val="0"/>
          <w:marBottom w:val="0"/>
          <w:divBdr>
            <w:top w:val="none" w:sz="0" w:space="0" w:color="auto"/>
            <w:left w:val="none" w:sz="0" w:space="0" w:color="auto"/>
            <w:bottom w:val="none" w:sz="0" w:space="0" w:color="auto"/>
            <w:right w:val="none" w:sz="0" w:space="0" w:color="auto"/>
          </w:divBdr>
        </w:div>
        <w:div w:id="1343584059">
          <w:marLeft w:val="640"/>
          <w:marRight w:val="0"/>
          <w:marTop w:val="0"/>
          <w:marBottom w:val="0"/>
          <w:divBdr>
            <w:top w:val="none" w:sz="0" w:space="0" w:color="auto"/>
            <w:left w:val="none" w:sz="0" w:space="0" w:color="auto"/>
            <w:bottom w:val="none" w:sz="0" w:space="0" w:color="auto"/>
            <w:right w:val="none" w:sz="0" w:space="0" w:color="auto"/>
          </w:divBdr>
        </w:div>
        <w:div w:id="1364550176">
          <w:marLeft w:val="640"/>
          <w:marRight w:val="0"/>
          <w:marTop w:val="0"/>
          <w:marBottom w:val="0"/>
          <w:divBdr>
            <w:top w:val="none" w:sz="0" w:space="0" w:color="auto"/>
            <w:left w:val="none" w:sz="0" w:space="0" w:color="auto"/>
            <w:bottom w:val="none" w:sz="0" w:space="0" w:color="auto"/>
            <w:right w:val="none" w:sz="0" w:space="0" w:color="auto"/>
          </w:divBdr>
        </w:div>
        <w:div w:id="1411848283">
          <w:marLeft w:val="640"/>
          <w:marRight w:val="0"/>
          <w:marTop w:val="0"/>
          <w:marBottom w:val="0"/>
          <w:divBdr>
            <w:top w:val="none" w:sz="0" w:space="0" w:color="auto"/>
            <w:left w:val="none" w:sz="0" w:space="0" w:color="auto"/>
            <w:bottom w:val="none" w:sz="0" w:space="0" w:color="auto"/>
            <w:right w:val="none" w:sz="0" w:space="0" w:color="auto"/>
          </w:divBdr>
        </w:div>
        <w:div w:id="1500657470">
          <w:marLeft w:val="640"/>
          <w:marRight w:val="0"/>
          <w:marTop w:val="0"/>
          <w:marBottom w:val="0"/>
          <w:divBdr>
            <w:top w:val="none" w:sz="0" w:space="0" w:color="auto"/>
            <w:left w:val="none" w:sz="0" w:space="0" w:color="auto"/>
            <w:bottom w:val="none" w:sz="0" w:space="0" w:color="auto"/>
            <w:right w:val="none" w:sz="0" w:space="0" w:color="auto"/>
          </w:divBdr>
        </w:div>
        <w:div w:id="1505196266">
          <w:marLeft w:val="640"/>
          <w:marRight w:val="0"/>
          <w:marTop w:val="0"/>
          <w:marBottom w:val="0"/>
          <w:divBdr>
            <w:top w:val="none" w:sz="0" w:space="0" w:color="auto"/>
            <w:left w:val="none" w:sz="0" w:space="0" w:color="auto"/>
            <w:bottom w:val="none" w:sz="0" w:space="0" w:color="auto"/>
            <w:right w:val="none" w:sz="0" w:space="0" w:color="auto"/>
          </w:divBdr>
        </w:div>
        <w:div w:id="1511021873">
          <w:marLeft w:val="640"/>
          <w:marRight w:val="0"/>
          <w:marTop w:val="0"/>
          <w:marBottom w:val="0"/>
          <w:divBdr>
            <w:top w:val="none" w:sz="0" w:space="0" w:color="auto"/>
            <w:left w:val="none" w:sz="0" w:space="0" w:color="auto"/>
            <w:bottom w:val="none" w:sz="0" w:space="0" w:color="auto"/>
            <w:right w:val="none" w:sz="0" w:space="0" w:color="auto"/>
          </w:divBdr>
        </w:div>
        <w:div w:id="1585919113">
          <w:marLeft w:val="640"/>
          <w:marRight w:val="0"/>
          <w:marTop w:val="0"/>
          <w:marBottom w:val="0"/>
          <w:divBdr>
            <w:top w:val="none" w:sz="0" w:space="0" w:color="auto"/>
            <w:left w:val="none" w:sz="0" w:space="0" w:color="auto"/>
            <w:bottom w:val="none" w:sz="0" w:space="0" w:color="auto"/>
            <w:right w:val="none" w:sz="0" w:space="0" w:color="auto"/>
          </w:divBdr>
        </w:div>
        <w:div w:id="1646281250">
          <w:marLeft w:val="640"/>
          <w:marRight w:val="0"/>
          <w:marTop w:val="0"/>
          <w:marBottom w:val="0"/>
          <w:divBdr>
            <w:top w:val="none" w:sz="0" w:space="0" w:color="auto"/>
            <w:left w:val="none" w:sz="0" w:space="0" w:color="auto"/>
            <w:bottom w:val="none" w:sz="0" w:space="0" w:color="auto"/>
            <w:right w:val="none" w:sz="0" w:space="0" w:color="auto"/>
          </w:divBdr>
        </w:div>
        <w:div w:id="1697582994">
          <w:marLeft w:val="640"/>
          <w:marRight w:val="0"/>
          <w:marTop w:val="0"/>
          <w:marBottom w:val="0"/>
          <w:divBdr>
            <w:top w:val="none" w:sz="0" w:space="0" w:color="auto"/>
            <w:left w:val="none" w:sz="0" w:space="0" w:color="auto"/>
            <w:bottom w:val="none" w:sz="0" w:space="0" w:color="auto"/>
            <w:right w:val="none" w:sz="0" w:space="0" w:color="auto"/>
          </w:divBdr>
        </w:div>
        <w:div w:id="1717466077">
          <w:marLeft w:val="640"/>
          <w:marRight w:val="0"/>
          <w:marTop w:val="0"/>
          <w:marBottom w:val="0"/>
          <w:divBdr>
            <w:top w:val="none" w:sz="0" w:space="0" w:color="auto"/>
            <w:left w:val="none" w:sz="0" w:space="0" w:color="auto"/>
            <w:bottom w:val="none" w:sz="0" w:space="0" w:color="auto"/>
            <w:right w:val="none" w:sz="0" w:space="0" w:color="auto"/>
          </w:divBdr>
        </w:div>
        <w:div w:id="1777940680">
          <w:marLeft w:val="640"/>
          <w:marRight w:val="0"/>
          <w:marTop w:val="0"/>
          <w:marBottom w:val="0"/>
          <w:divBdr>
            <w:top w:val="none" w:sz="0" w:space="0" w:color="auto"/>
            <w:left w:val="none" w:sz="0" w:space="0" w:color="auto"/>
            <w:bottom w:val="none" w:sz="0" w:space="0" w:color="auto"/>
            <w:right w:val="none" w:sz="0" w:space="0" w:color="auto"/>
          </w:divBdr>
        </w:div>
        <w:div w:id="1876506745">
          <w:marLeft w:val="640"/>
          <w:marRight w:val="0"/>
          <w:marTop w:val="0"/>
          <w:marBottom w:val="0"/>
          <w:divBdr>
            <w:top w:val="none" w:sz="0" w:space="0" w:color="auto"/>
            <w:left w:val="none" w:sz="0" w:space="0" w:color="auto"/>
            <w:bottom w:val="none" w:sz="0" w:space="0" w:color="auto"/>
            <w:right w:val="none" w:sz="0" w:space="0" w:color="auto"/>
          </w:divBdr>
        </w:div>
        <w:div w:id="1878541740">
          <w:marLeft w:val="640"/>
          <w:marRight w:val="0"/>
          <w:marTop w:val="0"/>
          <w:marBottom w:val="0"/>
          <w:divBdr>
            <w:top w:val="none" w:sz="0" w:space="0" w:color="auto"/>
            <w:left w:val="none" w:sz="0" w:space="0" w:color="auto"/>
            <w:bottom w:val="none" w:sz="0" w:space="0" w:color="auto"/>
            <w:right w:val="none" w:sz="0" w:space="0" w:color="auto"/>
          </w:divBdr>
        </w:div>
        <w:div w:id="1880822800">
          <w:marLeft w:val="640"/>
          <w:marRight w:val="0"/>
          <w:marTop w:val="0"/>
          <w:marBottom w:val="0"/>
          <w:divBdr>
            <w:top w:val="none" w:sz="0" w:space="0" w:color="auto"/>
            <w:left w:val="none" w:sz="0" w:space="0" w:color="auto"/>
            <w:bottom w:val="none" w:sz="0" w:space="0" w:color="auto"/>
            <w:right w:val="none" w:sz="0" w:space="0" w:color="auto"/>
          </w:divBdr>
        </w:div>
        <w:div w:id="1942227000">
          <w:marLeft w:val="640"/>
          <w:marRight w:val="0"/>
          <w:marTop w:val="0"/>
          <w:marBottom w:val="0"/>
          <w:divBdr>
            <w:top w:val="none" w:sz="0" w:space="0" w:color="auto"/>
            <w:left w:val="none" w:sz="0" w:space="0" w:color="auto"/>
            <w:bottom w:val="none" w:sz="0" w:space="0" w:color="auto"/>
            <w:right w:val="none" w:sz="0" w:space="0" w:color="auto"/>
          </w:divBdr>
        </w:div>
        <w:div w:id="2029017396">
          <w:marLeft w:val="640"/>
          <w:marRight w:val="0"/>
          <w:marTop w:val="0"/>
          <w:marBottom w:val="0"/>
          <w:divBdr>
            <w:top w:val="none" w:sz="0" w:space="0" w:color="auto"/>
            <w:left w:val="none" w:sz="0" w:space="0" w:color="auto"/>
            <w:bottom w:val="none" w:sz="0" w:space="0" w:color="auto"/>
            <w:right w:val="none" w:sz="0" w:space="0" w:color="auto"/>
          </w:divBdr>
        </w:div>
        <w:div w:id="2037151309">
          <w:marLeft w:val="640"/>
          <w:marRight w:val="0"/>
          <w:marTop w:val="0"/>
          <w:marBottom w:val="0"/>
          <w:divBdr>
            <w:top w:val="none" w:sz="0" w:space="0" w:color="auto"/>
            <w:left w:val="none" w:sz="0" w:space="0" w:color="auto"/>
            <w:bottom w:val="none" w:sz="0" w:space="0" w:color="auto"/>
            <w:right w:val="none" w:sz="0" w:space="0" w:color="auto"/>
          </w:divBdr>
        </w:div>
      </w:divsChild>
    </w:div>
    <w:div w:id="630861940">
      <w:bodyDiv w:val="1"/>
      <w:marLeft w:val="0"/>
      <w:marRight w:val="0"/>
      <w:marTop w:val="0"/>
      <w:marBottom w:val="0"/>
      <w:divBdr>
        <w:top w:val="none" w:sz="0" w:space="0" w:color="auto"/>
        <w:left w:val="none" w:sz="0" w:space="0" w:color="auto"/>
        <w:bottom w:val="none" w:sz="0" w:space="0" w:color="auto"/>
        <w:right w:val="none" w:sz="0" w:space="0" w:color="auto"/>
      </w:divBdr>
    </w:div>
    <w:div w:id="645401530">
      <w:bodyDiv w:val="1"/>
      <w:marLeft w:val="0"/>
      <w:marRight w:val="0"/>
      <w:marTop w:val="0"/>
      <w:marBottom w:val="0"/>
      <w:divBdr>
        <w:top w:val="none" w:sz="0" w:space="0" w:color="auto"/>
        <w:left w:val="none" w:sz="0" w:space="0" w:color="auto"/>
        <w:bottom w:val="none" w:sz="0" w:space="0" w:color="auto"/>
        <w:right w:val="none" w:sz="0" w:space="0" w:color="auto"/>
      </w:divBdr>
      <w:divsChild>
        <w:div w:id="141582874">
          <w:marLeft w:val="640"/>
          <w:marRight w:val="0"/>
          <w:marTop w:val="0"/>
          <w:marBottom w:val="0"/>
          <w:divBdr>
            <w:top w:val="none" w:sz="0" w:space="0" w:color="auto"/>
            <w:left w:val="none" w:sz="0" w:space="0" w:color="auto"/>
            <w:bottom w:val="none" w:sz="0" w:space="0" w:color="auto"/>
            <w:right w:val="none" w:sz="0" w:space="0" w:color="auto"/>
          </w:divBdr>
        </w:div>
        <w:div w:id="211306189">
          <w:marLeft w:val="640"/>
          <w:marRight w:val="0"/>
          <w:marTop w:val="0"/>
          <w:marBottom w:val="0"/>
          <w:divBdr>
            <w:top w:val="none" w:sz="0" w:space="0" w:color="auto"/>
            <w:left w:val="none" w:sz="0" w:space="0" w:color="auto"/>
            <w:bottom w:val="none" w:sz="0" w:space="0" w:color="auto"/>
            <w:right w:val="none" w:sz="0" w:space="0" w:color="auto"/>
          </w:divBdr>
        </w:div>
        <w:div w:id="368604443">
          <w:marLeft w:val="640"/>
          <w:marRight w:val="0"/>
          <w:marTop w:val="0"/>
          <w:marBottom w:val="0"/>
          <w:divBdr>
            <w:top w:val="none" w:sz="0" w:space="0" w:color="auto"/>
            <w:left w:val="none" w:sz="0" w:space="0" w:color="auto"/>
            <w:bottom w:val="none" w:sz="0" w:space="0" w:color="auto"/>
            <w:right w:val="none" w:sz="0" w:space="0" w:color="auto"/>
          </w:divBdr>
        </w:div>
        <w:div w:id="396394254">
          <w:marLeft w:val="640"/>
          <w:marRight w:val="0"/>
          <w:marTop w:val="0"/>
          <w:marBottom w:val="0"/>
          <w:divBdr>
            <w:top w:val="none" w:sz="0" w:space="0" w:color="auto"/>
            <w:left w:val="none" w:sz="0" w:space="0" w:color="auto"/>
            <w:bottom w:val="none" w:sz="0" w:space="0" w:color="auto"/>
            <w:right w:val="none" w:sz="0" w:space="0" w:color="auto"/>
          </w:divBdr>
        </w:div>
        <w:div w:id="412750374">
          <w:marLeft w:val="640"/>
          <w:marRight w:val="0"/>
          <w:marTop w:val="0"/>
          <w:marBottom w:val="0"/>
          <w:divBdr>
            <w:top w:val="none" w:sz="0" w:space="0" w:color="auto"/>
            <w:left w:val="none" w:sz="0" w:space="0" w:color="auto"/>
            <w:bottom w:val="none" w:sz="0" w:space="0" w:color="auto"/>
            <w:right w:val="none" w:sz="0" w:space="0" w:color="auto"/>
          </w:divBdr>
        </w:div>
        <w:div w:id="429202328">
          <w:marLeft w:val="640"/>
          <w:marRight w:val="0"/>
          <w:marTop w:val="0"/>
          <w:marBottom w:val="0"/>
          <w:divBdr>
            <w:top w:val="none" w:sz="0" w:space="0" w:color="auto"/>
            <w:left w:val="none" w:sz="0" w:space="0" w:color="auto"/>
            <w:bottom w:val="none" w:sz="0" w:space="0" w:color="auto"/>
            <w:right w:val="none" w:sz="0" w:space="0" w:color="auto"/>
          </w:divBdr>
        </w:div>
        <w:div w:id="511916964">
          <w:marLeft w:val="640"/>
          <w:marRight w:val="0"/>
          <w:marTop w:val="0"/>
          <w:marBottom w:val="0"/>
          <w:divBdr>
            <w:top w:val="none" w:sz="0" w:space="0" w:color="auto"/>
            <w:left w:val="none" w:sz="0" w:space="0" w:color="auto"/>
            <w:bottom w:val="none" w:sz="0" w:space="0" w:color="auto"/>
            <w:right w:val="none" w:sz="0" w:space="0" w:color="auto"/>
          </w:divBdr>
        </w:div>
        <w:div w:id="512645343">
          <w:marLeft w:val="640"/>
          <w:marRight w:val="0"/>
          <w:marTop w:val="0"/>
          <w:marBottom w:val="0"/>
          <w:divBdr>
            <w:top w:val="none" w:sz="0" w:space="0" w:color="auto"/>
            <w:left w:val="none" w:sz="0" w:space="0" w:color="auto"/>
            <w:bottom w:val="none" w:sz="0" w:space="0" w:color="auto"/>
            <w:right w:val="none" w:sz="0" w:space="0" w:color="auto"/>
          </w:divBdr>
        </w:div>
        <w:div w:id="527765058">
          <w:marLeft w:val="640"/>
          <w:marRight w:val="0"/>
          <w:marTop w:val="0"/>
          <w:marBottom w:val="0"/>
          <w:divBdr>
            <w:top w:val="none" w:sz="0" w:space="0" w:color="auto"/>
            <w:left w:val="none" w:sz="0" w:space="0" w:color="auto"/>
            <w:bottom w:val="none" w:sz="0" w:space="0" w:color="auto"/>
            <w:right w:val="none" w:sz="0" w:space="0" w:color="auto"/>
          </w:divBdr>
        </w:div>
        <w:div w:id="647245323">
          <w:marLeft w:val="640"/>
          <w:marRight w:val="0"/>
          <w:marTop w:val="0"/>
          <w:marBottom w:val="0"/>
          <w:divBdr>
            <w:top w:val="none" w:sz="0" w:space="0" w:color="auto"/>
            <w:left w:val="none" w:sz="0" w:space="0" w:color="auto"/>
            <w:bottom w:val="none" w:sz="0" w:space="0" w:color="auto"/>
            <w:right w:val="none" w:sz="0" w:space="0" w:color="auto"/>
          </w:divBdr>
        </w:div>
        <w:div w:id="702940788">
          <w:marLeft w:val="640"/>
          <w:marRight w:val="0"/>
          <w:marTop w:val="0"/>
          <w:marBottom w:val="0"/>
          <w:divBdr>
            <w:top w:val="none" w:sz="0" w:space="0" w:color="auto"/>
            <w:left w:val="none" w:sz="0" w:space="0" w:color="auto"/>
            <w:bottom w:val="none" w:sz="0" w:space="0" w:color="auto"/>
            <w:right w:val="none" w:sz="0" w:space="0" w:color="auto"/>
          </w:divBdr>
        </w:div>
        <w:div w:id="783966074">
          <w:marLeft w:val="640"/>
          <w:marRight w:val="0"/>
          <w:marTop w:val="0"/>
          <w:marBottom w:val="0"/>
          <w:divBdr>
            <w:top w:val="none" w:sz="0" w:space="0" w:color="auto"/>
            <w:left w:val="none" w:sz="0" w:space="0" w:color="auto"/>
            <w:bottom w:val="none" w:sz="0" w:space="0" w:color="auto"/>
            <w:right w:val="none" w:sz="0" w:space="0" w:color="auto"/>
          </w:divBdr>
        </w:div>
        <w:div w:id="881791157">
          <w:marLeft w:val="640"/>
          <w:marRight w:val="0"/>
          <w:marTop w:val="0"/>
          <w:marBottom w:val="0"/>
          <w:divBdr>
            <w:top w:val="none" w:sz="0" w:space="0" w:color="auto"/>
            <w:left w:val="none" w:sz="0" w:space="0" w:color="auto"/>
            <w:bottom w:val="none" w:sz="0" w:space="0" w:color="auto"/>
            <w:right w:val="none" w:sz="0" w:space="0" w:color="auto"/>
          </w:divBdr>
        </w:div>
        <w:div w:id="912853111">
          <w:marLeft w:val="640"/>
          <w:marRight w:val="0"/>
          <w:marTop w:val="0"/>
          <w:marBottom w:val="0"/>
          <w:divBdr>
            <w:top w:val="none" w:sz="0" w:space="0" w:color="auto"/>
            <w:left w:val="none" w:sz="0" w:space="0" w:color="auto"/>
            <w:bottom w:val="none" w:sz="0" w:space="0" w:color="auto"/>
            <w:right w:val="none" w:sz="0" w:space="0" w:color="auto"/>
          </w:divBdr>
        </w:div>
        <w:div w:id="933049238">
          <w:marLeft w:val="640"/>
          <w:marRight w:val="0"/>
          <w:marTop w:val="0"/>
          <w:marBottom w:val="0"/>
          <w:divBdr>
            <w:top w:val="none" w:sz="0" w:space="0" w:color="auto"/>
            <w:left w:val="none" w:sz="0" w:space="0" w:color="auto"/>
            <w:bottom w:val="none" w:sz="0" w:space="0" w:color="auto"/>
            <w:right w:val="none" w:sz="0" w:space="0" w:color="auto"/>
          </w:divBdr>
        </w:div>
        <w:div w:id="995573940">
          <w:marLeft w:val="640"/>
          <w:marRight w:val="0"/>
          <w:marTop w:val="0"/>
          <w:marBottom w:val="0"/>
          <w:divBdr>
            <w:top w:val="none" w:sz="0" w:space="0" w:color="auto"/>
            <w:left w:val="none" w:sz="0" w:space="0" w:color="auto"/>
            <w:bottom w:val="none" w:sz="0" w:space="0" w:color="auto"/>
            <w:right w:val="none" w:sz="0" w:space="0" w:color="auto"/>
          </w:divBdr>
        </w:div>
        <w:div w:id="1001276861">
          <w:marLeft w:val="640"/>
          <w:marRight w:val="0"/>
          <w:marTop w:val="0"/>
          <w:marBottom w:val="0"/>
          <w:divBdr>
            <w:top w:val="none" w:sz="0" w:space="0" w:color="auto"/>
            <w:left w:val="none" w:sz="0" w:space="0" w:color="auto"/>
            <w:bottom w:val="none" w:sz="0" w:space="0" w:color="auto"/>
            <w:right w:val="none" w:sz="0" w:space="0" w:color="auto"/>
          </w:divBdr>
        </w:div>
        <w:div w:id="1050500829">
          <w:marLeft w:val="640"/>
          <w:marRight w:val="0"/>
          <w:marTop w:val="0"/>
          <w:marBottom w:val="0"/>
          <w:divBdr>
            <w:top w:val="none" w:sz="0" w:space="0" w:color="auto"/>
            <w:left w:val="none" w:sz="0" w:space="0" w:color="auto"/>
            <w:bottom w:val="none" w:sz="0" w:space="0" w:color="auto"/>
            <w:right w:val="none" w:sz="0" w:space="0" w:color="auto"/>
          </w:divBdr>
        </w:div>
        <w:div w:id="1161770796">
          <w:marLeft w:val="640"/>
          <w:marRight w:val="0"/>
          <w:marTop w:val="0"/>
          <w:marBottom w:val="0"/>
          <w:divBdr>
            <w:top w:val="none" w:sz="0" w:space="0" w:color="auto"/>
            <w:left w:val="none" w:sz="0" w:space="0" w:color="auto"/>
            <w:bottom w:val="none" w:sz="0" w:space="0" w:color="auto"/>
            <w:right w:val="none" w:sz="0" w:space="0" w:color="auto"/>
          </w:divBdr>
        </w:div>
        <w:div w:id="1206261533">
          <w:marLeft w:val="640"/>
          <w:marRight w:val="0"/>
          <w:marTop w:val="0"/>
          <w:marBottom w:val="0"/>
          <w:divBdr>
            <w:top w:val="none" w:sz="0" w:space="0" w:color="auto"/>
            <w:left w:val="none" w:sz="0" w:space="0" w:color="auto"/>
            <w:bottom w:val="none" w:sz="0" w:space="0" w:color="auto"/>
            <w:right w:val="none" w:sz="0" w:space="0" w:color="auto"/>
          </w:divBdr>
        </w:div>
        <w:div w:id="1239515036">
          <w:marLeft w:val="640"/>
          <w:marRight w:val="0"/>
          <w:marTop w:val="0"/>
          <w:marBottom w:val="0"/>
          <w:divBdr>
            <w:top w:val="none" w:sz="0" w:space="0" w:color="auto"/>
            <w:left w:val="none" w:sz="0" w:space="0" w:color="auto"/>
            <w:bottom w:val="none" w:sz="0" w:space="0" w:color="auto"/>
            <w:right w:val="none" w:sz="0" w:space="0" w:color="auto"/>
          </w:divBdr>
        </w:div>
        <w:div w:id="1315184259">
          <w:marLeft w:val="640"/>
          <w:marRight w:val="0"/>
          <w:marTop w:val="0"/>
          <w:marBottom w:val="0"/>
          <w:divBdr>
            <w:top w:val="none" w:sz="0" w:space="0" w:color="auto"/>
            <w:left w:val="none" w:sz="0" w:space="0" w:color="auto"/>
            <w:bottom w:val="none" w:sz="0" w:space="0" w:color="auto"/>
            <w:right w:val="none" w:sz="0" w:space="0" w:color="auto"/>
          </w:divBdr>
        </w:div>
        <w:div w:id="1342246510">
          <w:marLeft w:val="640"/>
          <w:marRight w:val="0"/>
          <w:marTop w:val="0"/>
          <w:marBottom w:val="0"/>
          <w:divBdr>
            <w:top w:val="none" w:sz="0" w:space="0" w:color="auto"/>
            <w:left w:val="none" w:sz="0" w:space="0" w:color="auto"/>
            <w:bottom w:val="none" w:sz="0" w:space="0" w:color="auto"/>
            <w:right w:val="none" w:sz="0" w:space="0" w:color="auto"/>
          </w:divBdr>
        </w:div>
        <w:div w:id="1363630811">
          <w:marLeft w:val="640"/>
          <w:marRight w:val="0"/>
          <w:marTop w:val="0"/>
          <w:marBottom w:val="0"/>
          <w:divBdr>
            <w:top w:val="none" w:sz="0" w:space="0" w:color="auto"/>
            <w:left w:val="none" w:sz="0" w:space="0" w:color="auto"/>
            <w:bottom w:val="none" w:sz="0" w:space="0" w:color="auto"/>
            <w:right w:val="none" w:sz="0" w:space="0" w:color="auto"/>
          </w:divBdr>
        </w:div>
        <w:div w:id="1428160711">
          <w:marLeft w:val="640"/>
          <w:marRight w:val="0"/>
          <w:marTop w:val="0"/>
          <w:marBottom w:val="0"/>
          <w:divBdr>
            <w:top w:val="none" w:sz="0" w:space="0" w:color="auto"/>
            <w:left w:val="none" w:sz="0" w:space="0" w:color="auto"/>
            <w:bottom w:val="none" w:sz="0" w:space="0" w:color="auto"/>
            <w:right w:val="none" w:sz="0" w:space="0" w:color="auto"/>
          </w:divBdr>
        </w:div>
        <w:div w:id="1473332067">
          <w:marLeft w:val="640"/>
          <w:marRight w:val="0"/>
          <w:marTop w:val="0"/>
          <w:marBottom w:val="0"/>
          <w:divBdr>
            <w:top w:val="none" w:sz="0" w:space="0" w:color="auto"/>
            <w:left w:val="none" w:sz="0" w:space="0" w:color="auto"/>
            <w:bottom w:val="none" w:sz="0" w:space="0" w:color="auto"/>
            <w:right w:val="none" w:sz="0" w:space="0" w:color="auto"/>
          </w:divBdr>
        </w:div>
        <w:div w:id="1632203327">
          <w:marLeft w:val="640"/>
          <w:marRight w:val="0"/>
          <w:marTop w:val="0"/>
          <w:marBottom w:val="0"/>
          <w:divBdr>
            <w:top w:val="none" w:sz="0" w:space="0" w:color="auto"/>
            <w:left w:val="none" w:sz="0" w:space="0" w:color="auto"/>
            <w:bottom w:val="none" w:sz="0" w:space="0" w:color="auto"/>
            <w:right w:val="none" w:sz="0" w:space="0" w:color="auto"/>
          </w:divBdr>
        </w:div>
        <w:div w:id="1776629034">
          <w:marLeft w:val="640"/>
          <w:marRight w:val="0"/>
          <w:marTop w:val="0"/>
          <w:marBottom w:val="0"/>
          <w:divBdr>
            <w:top w:val="none" w:sz="0" w:space="0" w:color="auto"/>
            <w:left w:val="none" w:sz="0" w:space="0" w:color="auto"/>
            <w:bottom w:val="none" w:sz="0" w:space="0" w:color="auto"/>
            <w:right w:val="none" w:sz="0" w:space="0" w:color="auto"/>
          </w:divBdr>
        </w:div>
        <w:div w:id="1806241358">
          <w:marLeft w:val="640"/>
          <w:marRight w:val="0"/>
          <w:marTop w:val="0"/>
          <w:marBottom w:val="0"/>
          <w:divBdr>
            <w:top w:val="none" w:sz="0" w:space="0" w:color="auto"/>
            <w:left w:val="none" w:sz="0" w:space="0" w:color="auto"/>
            <w:bottom w:val="none" w:sz="0" w:space="0" w:color="auto"/>
            <w:right w:val="none" w:sz="0" w:space="0" w:color="auto"/>
          </w:divBdr>
        </w:div>
        <w:div w:id="1839929219">
          <w:marLeft w:val="640"/>
          <w:marRight w:val="0"/>
          <w:marTop w:val="0"/>
          <w:marBottom w:val="0"/>
          <w:divBdr>
            <w:top w:val="none" w:sz="0" w:space="0" w:color="auto"/>
            <w:left w:val="none" w:sz="0" w:space="0" w:color="auto"/>
            <w:bottom w:val="none" w:sz="0" w:space="0" w:color="auto"/>
            <w:right w:val="none" w:sz="0" w:space="0" w:color="auto"/>
          </w:divBdr>
        </w:div>
        <w:div w:id="1944146195">
          <w:marLeft w:val="640"/>
          <w:marRight w:val="0"/>
          <w:marTop w:val="0"/>
          <w:marBottom w:val="0"/>
          <w:divBdr>
            <w:top w:val="none" w:sz="0" w:space="0" w:color="auto"/>
            <w:left w:val="none" w:sz="0" w:space="0" w:color="auto"/>
            <w:bottom w:val="none" w:sz="0" w:space="0" w:color="auto"/>
            <w:right w:val="none" w:sz="0" w:space="0" w:color="auto"/>
          </w:divBdr>
        </w:div>
        <w:div w:id="1948542304">
          <w:marLeft w:val="640"/>
          <w:marRight w:val="0"/>
          <w:marTop w:val="0"/>
          <w:marBottom w:val="0"/>
          <w:divBdr>
            <w:top w:val="none" w:sz="0" w:space="0" w:color="auto"/>
            <w:left w:val="none" w:sz="0" w:space="0" w:color="auto"/>
            <w:bottom w:val="none" w:sz="0" w:space="0" w:color="auto"/>
            <w:right w:val="none" w:sz="0" w:space="0" w:color="auto"/>
          </w:divBdr>
        </w:div>
        <w:div w:id="1975524618">
          <w:marLeft w:val="640"/>
          <w:marRight w:val="0"/>
          <w:marTop w:val="0"/>
          <w:marBottom w:val="0"/>
          <w:divBdr>
            <w:top w:val="none" w:sz="0" w:space="0" w:color="auto"/>
            <w:left w:val="none" w:sz="0" w:space="0" w:color="auto"/>
            <w:bottom w:val="none" w:sz="0" w:space="0" w:color="auto"/>
            <w:right w:val="none" w:sz="0" w:space="0" w:color="auto"/>
          </w:divBdr>
        </w:div>
        <w:div w:id="1996761799">
          <w:marLeft w:val="640"/>
          <w:marRight w:val="0"/>
          <w:marTop w:val="0"/>
          <w:marBottom w:val="0"/>
          <w:divBdr>
            <w:top w:val="none" w:sz="0" w:space="0" w:color="auto"/>
            <w:left w:val="none" w:sz="0" w:space="0" w:color="auto"/>
            <w:bottom w:val="none" w:sz="0" w:space="0" w:color="auto"/>
            <w:right w:val="none" w:sz="0" w:space="0" w:color="auto"/>
          </w:divBdr>
        </w:div>
        <w:div w:id="2019885348">
          <w:marLeft w:val="640"/>
          <w:marRight w:val="0"/>
          <w:marTop w:val="0"/>
          <w:marBottom w:val="0"/>
          <w:divBdr>
            <w:top w:val="none" w:sz="0" w:space="0" w:color="auto"/>
            <w:left w:val="none" w:sz="0" w:space="0" w:color="auto"/>
            <w:bottom w:val="none" w:sz="0" w:space="0" w:color="auto"/>
            <w:right w:val="none" w:sz="0" w:space="0" w:color="auto"/>
          </w:divBdr>
        </w:div>
        <w:div w:id="2028364698">
          <w:marLeft w:val="640"/>
          <w:marRight w:val="0"/>
          <w:marTop w:val="0"/>
          <w:marBottom w:val="0"/>
          <w:divBdr>
            <w:top w:val="none" w:sz="0" w:space="0" w:color="auto"/>
            <w:left w:val="none" w:sz="0" w:space="0" w:color="auto"/>
            <w:bottom w:val="none" w:sz="0" w:space="0" w:color="auto"/>
            <w:right w:val="none" w:sz="0" w:space="0" w:color="auto"/>
          </w:divBdr>
        </w:div>
        <w:div w:id="2081563456">
          <w:marLeft w:val="640"/>
          <w:marRight w:val="0"/>
          <w:marTop w:val="0"/>
          <w:marBottom w:val="0"/>
          <w:divBdr>
            <w:top w:val="none" w:sz="0" w:space="0" w:color="auto"/>
            <w:left w:val="none" w:sz="0" w:space="0" w:color="auto"/>
            <w:bottom w:val="none" w:sz="0" w:space="0" w:color="auto"/>
            <w:right w:val="none" w:sz="0" w:space="0" w:color="auto"/>
          </w:divBdr>
        </w:div>
        <w:div w:id="2118939703">
          <w:marLeft w:val="640"/>
          <w:marRight w:val="0"/>
          <w:marTop w:val="0"/>
          <w:marBottom w:val="0"/>
          <w:divBdr>
            <w:top w:val="none" w:sz="0" w:space="0" w:color="auto"/>
            <w:left w:val="none" w:sz="0" w:space="0" w:color="auto"/>
            <w:bottom w:val="none" w:sz="0" w:space="0" w:color="auto"/>
            <w:right w:val="none" w:sz="0" w:space="0" w:color="auto"/>
          </w:divBdr>
          <w:divsChild>
            <w:div w:id="381373060">
              <w:marLeft w:val="0"/>
              <w:marRight w:val="0"/>
              <w:marTop w:val="0"/>
              <w:marBottom w:val="0"/>
              <w:divBdr>
                <w:top w:val="none" w:sz="0" w:space="0" w:color="auto"/>
                <w:left w:val="none" w:sz="0" w:space="0" w:color="auto"/>
                <w:bottom w:val="none" w:sz="0" w:space="0" w:color="auto"/>
                <w:right w:val="none" w:sz="0" w:space="0" w:color="auto"/>
              </w:divBdr>
              <w:divsChild>
                <w:div w:id="19478527">
                  <w:marLeft w:val="640"/>
                  <w:marRight w:val="0"/>
                  <w:marTop w:val="0"/>
                  <w:marBottom w:val="0"/>
                  <w:divBdr>
                    <w:top w:val="none" w:sz="0" w:space="0" w:color="auto"/>
                    <w:left w:val="none" w:sz="0" w:space="0" w:color="auto"/>
                    <w:bottom w:val="none" w:sz="0" w:space="0" w:color="auto"/>
                    <w:right w:val="none" w:sz="0" w:space="0" w:color="auto"/>
                  </w:divBdr>
                </w:div>
                <w:div w:id="24798170">
                  <w:marLeft w:val="640"/>
                  <w:marRight w:val="0"/>
                  <w:marTop w:val="0"/>
                  <w:marBottom w:val="0"/>
                  <w:divBdr>
                    <w:top w:val="none" w:sz="0" w:space="0" w:color="auto"/>
                    <w:left w:val="none" w:sz="0" w:space="0" w:color="auto"/>
                    <w:bottom w:val="none" w:sz="0" w:space="0" w:color="auto"/>
                    <w:right w:val="none" w:sz="0" w:space="0" w:color="auto"/>
                  </w:divBdr>
                </w:div>
                <w:div w:id="26370870">
                  <w:marLeft w:val="640"/>
                  <w:marRight w:val="0"/>
                  <w:marTop w:val="0"/>
                  <w:marBottom w:val="0"/>
                  <w:divBdr>
                    <w:top w:val="none" w:sz="0" w:space="0" w:color="auto"/>
                    <w:left w:val="none" w:sz="0" w:space="0" w:color="auto"/>
                    <w:bottom w:val="none" w:sz="0" w:space="0" w:color="auto"/>
                    <w:right w:val="none" w:sz="0" w:space="0" w:color="auto"/>
                  </w:divBdr>
                </w:div>
                <w:div w:id="32315588">
                  <w:marLeft w:val="640"/>
                  <w:marRight w:val="0"/>
                  <w:marTop w:val="0"/>
                  <w:marBottom w:val="0"/>
                  <w:divBdr>
                    <w:top w:val="none" w:sz="0" w:space="0" w:color="auto"/>
                    <w:left w:val="none" w:sz="0" w:space="0" w:color="auto"/>
                    <w:bottom w:val="none" w:sz="0" w:space="0" w:color="auto"/>
                    <w:right w:val="none" w:sz="0" w:space="0" w:color="auto"/>
                  </w:divBdr>
                </w:div>
                <w:div w:id="78068671">
                  <w:marLeft w:val="640"/>
                  <w:marRight w:val="0"/>
                  <w:marTop w:val="0"/>
                  <w:marBottom w:val="0"/>
                  <w:divBdr>
                    <w:top w:val="none" w:sz="0" w:space="0" w:color="auto"/>
                    <w:left w:val="none" w:sz="0" w:space="0" w:color="auto"/>
                    <w:bottom w:val="none" w:sz="0" w:space="0" w:color="auto"/>
                    <w:right w:val="none" w:sz="0" w:space="0" w:color="auto"/>
                  </w:divBdr>
                </w:div>
                <w:div w:id="176772882">
                  <w:marLeft w:val="640"/>
                  <w:marRight w:val="0"/>
                  <w:marTop w:val="0"/>
                  <w:marBottom w:val="0"/>
                  <w:divBdr>
                    <w:top w:val="none" w:sz="0" w:space="0" w:color="auto"/>
                    <w:left w:val="none" w:sz="0" w:space="0" w:color="auto"/>
                    <w:bottom w:val="none" w:sz="0" w:space="0" w:color="auto"/>
                    <w:right w:val="none" w:sz="0" w:space="0" w:color="auto"/>
                  </w:divBdr>
                </w:div>
                <w:div w:id="277952261">
                  <w:marLeft w:val="640"/>
                  <w:marRight w:val="0"/>
                  <w:marTop w:val="0"/>
                  <w:marBottom w:val="0"/>
                  <w:divBdr>
                    <w:top w:val="none" w:sz="0" w:space="0" w:color="auto"/>
                    <w:left w:val="none" w:sz="0" w:space="0" w:color="auto"/>
                    <w:bottom w:val="none" w:sz="0" w:space="0" w:color="auto"/>
                    <w:right w:val="none" w:sz="0" w:space="0" w:color="auto"/>
                  </w:divBdr>
                </w:div>
                <w:div w:id="450709081">
                  <w:marLeft w:val="640"/>
                  <w:marRight w:val="0"/>
                  <w:marTop w:val="0"/>
                  <w:marBottom w:val="0"/>
                  <w:divBdr>
                    <w:top w:val="none" w:sz="0" w:space="0" w:color="auto"/>
                    <w:left w:val="none" w:sz="0" w:space="0" w:color="auto"/>
                    <w:bottom w:val="none" w:sz="0" w:space="0" w:color="auto"/>
                    <w:right w:val="none" w:sz="0" w:space="0" w:color="auto"/>
                  </w:divBdr>
                </w:div>
                <w:div w:id="471874461">
                  <w:marLeft w:val="640"/>
                  <w:marRight w:val="0"/>
                  <w:marTop w:val="0"/>
                  <w:marBottom w:val="0"/>
                  <w:divBdr>
                    <w:top w:val="none" w:sz="0" w:space="0" w:color="auto"/>
                    <w:left w:val="none" w:sz="0" w:space="0" w:color="auto"/>
                    <w:bottom w:val="none" w:sz="0" w:space="0" w:color="auto"/>
                    <w:right w:val="none" w:sz="0" w:space="0" w:color="auto"/>
                  </w:divBdr>
                </w:div>
                <w:div w:id="493106323">
                  <w:marLeft w:val="640"/>
                  <w:marRight w:val="0"/>
                  <w:marTop w:val="0"/>
                  <w:marBottom w:val="0"/>
                  <w:divBdr>
                    <w:top w:val="none" w:sz="0" w:space="0" w:color="auto"/>
                    <w:left w:val="none" w:sz="0" w:space="0" w:color="auto"/>
                    <w:bottom w:val="none" w:sz="0" w:space="0" w:color="auto"/>
                    <w:right w:val="none" w:sz="0" w:space="0" w:color="auto"/>
                  </w:divBdr>
                </w:div>
                <w:div w:id="502821035">
                  <w:marLeft w:val="640"/>
                  <w:marRight w:val="0"/>
                  <w:marTop w:val="0"/>
                  <w:marBottom w:val="0"/>
                  <w:divBdr>
                    <w:top w:val="none" w:sz="0" w:space="0" w:color="auto"/>
                    <w:left w:val="none" w:sz="0" w:space="0" w:color="auto"/>
                    <w:bottom w:val="none" w:sz="0" w:space="0" w:color="auto"/>
                    <w:right w:val="none" w:sz="0" w:space="0" w:color="auto"/>
                  </w:divBdr>
                </w:div>
                <w:div w:id="507477973">
                  <w:marLeft w:val="640"/>
                  <w:marRight w:val="0"/>
                  <w:marTop w:val="0"/>
                  <w:marBottom w:val="0"/>
                  <w:divBdr>
                    <w:top w:val="none" w:sz="0" w:space="0" w:color="auto"/>
                    <w:left w:val="none" w:sz="0" w:space="0" w:color="auto"/>
                    <w:bottom w:val="none" w:sz="0" w:space="0" w:color="auto"/>
                    <w:right w:val="none" w:sz="0" w:space="0" w:color="auto"/>
                  </w:divBdr>
                </w:div>
                <w:div w:id="521742596">
                  <w:marLeft w:val="640"/>
                  <w:marRight w:val="0"/>
                  <w:marTop w:val="0"/>
                  <w:marBottom w:val="0"/>
                  <w:divBdr>
                    <w:top w:val="none" w:sz="0" w:space="0" w:color="auto"/>
                    <w:left w:val="none" w:sz="0" w:space="0" w:color="auto"/>
                    <w:bottom w:val="none" w:sz="0" w:space="0" w:color="auto"/>
                    <w:right w:val="none" w:sz="0" w:space="0" w:color="auto"/>
                  </w:divBdr>
                </w:div>
                <w:div w:id="637615823">
                  <w:marLeft w:val="640"/>
                  <w:marRight w:val="0"/>
                  <w:marTop w:val="0"/>
                  <w:marBottom w:val="0"/>
                  <w:divBdr>
                    <w:top w:val="none" w:sz="0" w:space="0" w:color="auto"/>
                    <w:left w:val="none" w:sz="0" w:space="0" w:color="auto"/>
                    <w:bottom w:val="none" w:sz="0" w:space="0" w:color="auto"/>
                    <w:right w:val="none" w:sz="0" w:space="0" w:color="auto"/>
                  </w:divBdr>
                </w:div>
                <w:div w:id="744642420">
                  <w:marLeft w:val="640"/>
                  <w:marRight w:val="0"/>
                  <w:marTop w:val="0"/>
                  <w:marBottom w:val="0"/>
                  <w:divBdr>
                    <w:top w:val="none" w:sz="0" w:space="0" w:color="auto"/>
                    <w:left w:val="none" w:sz="0" w:space="0" w:color="auto"/>
                    <w:bottom w:val="none" w:sz="0" w:space="0" w:color="auto"/>
                    <w:right w:val="none" w:sz="0" w:space="0" w:color="auto"/>
                  </w:divBdr>
                </w:div>
                <w:div w:id="775366676">
                  <w:marLeft w:val="640"/>
                  <w:marRight w:val="0"/>
                  <w:marTop w:val="0"/>
                  <w:marBottom w:val="0"/>
                  <w:divBdr>
                    <w:top w:val="none" w:sz="0" w:space="0" w:color="auto"/>
                    <w:left w:val="none" w:sz="0" w:space="0" w:color="auto"/>
                    <w:bottom w:val="none" w:sz="0" w:space="0" w:color="auto"/>
                    <w:right w:val="none" w:sz="0" w:space="0" w:color="auto"/>
                  </w:divBdr>
                </w:div>
                <w:div w:id="806819367">
                  <w:marLeft w:val="640"/>
                  <w:marRight w:val="0"/>
                  <w:marTop w:val="0"/>
                  <w:marBottom w:val="0"/>
                  <w:divBdr>
                    <w:top w:val="none" w:sz="0" w:space="0" w:color="auto"/>
                    <w:left w:val="none" w:sz="0" w:space="0" w:color="auto"/>
                    <w:bottom w:val="none" w:sz="0" w:space="0" w:color="auto"/>
                    <w:right w:val="none" w:sz="0" w:space="0" w:color="auto"/>
                  </w:divBdr>
                </w:div>
                <w:div w:id="813377355">
                  <w:marLeft w:val="640"/>
                  <w:marRight w:val="0"/>
                  <w:marTop w:val="0"/>
                  <w:marBottom w:val="0"/>
                  <w:divBdr>
                    <w:top w:val="none" w:sz="0" w:space="0" w:color="auto"/>
                    <w:left w:val="none" w:sz="0" w:space="0" w:color="auto"/>
                    <w:bottom w:val="none" w:sz="0" w:space="0" w:color="auto"/>
                    <w:right w:val="none" w:sz="0" w:space="0" w:color="auto"/>
                  </w:divBdr>
                </w:div>
                <w:div w:id="974718338">
                  <w:marLeft w:val="640"/>
                  <w:marRight w:val="0"/>
                  <w:marTop w:val="0"/>
                  <w:marBottom w:val="0"/>
                  <w:divBdr>
                    <w:top w:val="none" w:sz="0" w:space="0" w:color="auto"/>
                    <w:left w:val="none" w:sz="0" w:space="0" w:color="auto"/>
                    <w:bottom w:val="none" w:sz="0" w:space="0" w:color="auto"/>
                    <w:right w:val="none" w:sz="0" w:space="0" w:color="auto"/>
                  </w:divBdr>
                </w:div>
                <w:div w:id="1077678493">
                  <w:marLeft w:val="640"/>
                  <w:marRight w:val="0"/>
                  <w:marTop w:val="0"/>
                  <w:marBottom w:val="0"/>
                  <w:divBdr>
                    <w:top w:val="none" w:sz="0" w:space="0" w:color="auto"/>
                    <w:left w:val="none" w:sz="0" w:space="0" w:color="auto"/>
                    <w:bottom w:val="none" w:sz="0" w:space="0" w:color="auto"/>
                    <w:right w:val="none" w:sz="0" w:space="0" w:color="auto"/>
                  </w:divBdr>
                </w:div>
                <w:div w:id="1082946006">
                  <w:marLeft w:val="640"/>
                  <w:marRight w:val="0"/>
                  <w:marTop w:val="0"/>
                  <w:marBottom w:val="0"/>
                  <w:divBdr>
                    <w:top w:val="none" w:sz="0" w:space="0" w:color="auto"/>
                    <w:left w:val="none" w:sz="0" w:space="0" w:color="auto"/>
                    <w:bottom w:val="none" w:sz="0" w:space="0" w:color="auto"/>
                    <w:right w:val="none" w:sz="0" w:space="0" w:color="auto"/>
                  </w:divBdr>
                </w:div>
                <w:div w:id="1137532956">
                  <w:marLeft w:val="640"/>
                  <w:marRight w:val="0"/>
                  <w:marTop w:val="0"/>
                  <w:marBottom w:val="0"/>
                  <w:divBdr>
                    <w:top w:val="none" w:sz="0" w:space="0" w:color="auto"/>
                    <w:left w:val="none" w:sz="0" w:space="0" w:color="auto"/>
                    <w:bottom w:val="none" w:sz="0" w:space="0" w:color="auto"/>
                    <w:right w:val="none" w:sz="0" w:space="0" w:color="auto"/>
                  </w:divBdr>
                </w:div>
                <w:div w:id="1154443679">
                  <w:marLeft w:val="640"/>
                  <w:marRight w:val="0"/>
                  <w:marTop w:val="0"/>
                  <w:marBottom w:val="0"/>
                  <w:divBdr>
                    <w:top w:val="none" w:sz="0" w:space="0" w:color="auto"/>
                    <w:left w:val="none" w:sz="0" w:space="0" w:color="auto"/>
                    <w:bottom w:val="none" w:sz="0" w:space="0" w:color="auto"/>
                    <w:right w:val="none" w:sz="0" w:space="0" w:color="auto"/>
                  </w:divBdr>
                </w:div>
                <w:div w:id="1210609538">
                  <w:marLeft w:val="640"/>
                  <w:marRight w:val="0"/>
                  <w:marTop w:val="0"/>
                  <w:marBottom w:val="0"/>
                  <w:divBdr>
                    <w:top w:val="none" w:sz="0" w:space="0" w:color="auto"/>
                    <w:left w:val="none" w:sz="0" w:space="0" w:color="auto"/>
                    <w:bottom w:val="none" w:sz="0" w:space="0" w:color="auto"/>
                    <w:right w:val="none" w:sz="0" w:space="0" w:color="auto"/>
                  </w:divBdr>
                </w:div>
                <w:div w:id="1227834814">
                  <w:marLeft w:val="640"/>
                  <w:marRight w:val="0"/>
                  <w:marTop w:val="0"/>
                  <w:marBottom w:val="0"/>
                  <w:divBdr>
                    <w:top w:val="none" w:sz="0" w:space="0" w:color="auto"/>
                    <w:left w:val="none" w:sz="0" w:space="0" w:color="auto"/>
                    <w:bottom w:val="none" w:sz="0" w:space="0" w:color="auto"/>
                    <w:right w:val="none" w:sz="0" w:space="0" w:color="auto"/>
                  </w:divBdr>
                </w:div>
                <w:div w:id="1240558911">
                  <w:marLeft w:val="640"/>
                  <w:marRight w:val="0"/>
                  <w:marTop w:val="0"/>
                  <w:marBottom w:val="0"/>
                  <w:divBdr>
                    <w:top w:val="none" w:sz="0" w:space="0" w:color="auto"/>
                    <w:left w:val="none" w:sz="0" w:space="0" w:color="auto"/>
                    <w:bottom w:val="none" w:sz="0" w:space="0" w:color="auto"/>
                    <w:right w:val="none" w:sz="0" w:space="0" w:color="auto"/>
                  </w:divBdr>
                </w:div>
                <w:div w:id="1282999141">
                  <w:marLeft w:val="640"/>
                  <w:marRight w:val="0"/>
                  <w:marTop w:val="0"/>
                  <w:marBottom w:val="0"/>
                  <w:divBdr>
                    <w:top w:val="none" w:sz="0" w:space="0" w:color="auto"/>
                    <w:left w:val="none" w:sz="0" w:space="0" w:color="auto"/>
                    <w:bottom w:val="none" w:sz="0" w:space="0" w:color="auto"/>
                    <w:right w:val="none" w:sz="0" w:space="0" w:color="auto"/>
                  </w:divBdr>
                </w:div>
                <w:div w:id="1315571979">
                  <w:marLeft w:val="640"/>
                  <w:marRight w:val="0"/>
                  <w:marTop w:val="0"/>
                  <w:marBottom w:val="0"/>
                  <w:divBdr>
                    <w:top w:val="none" w:sz="0" w:space="0" w:color="auto"/>
                    <w:left w:val="none" w:sz="0" w:space="0" w:color="auto"/>
                    <w:bottom w:val="none" w:sz="0" w:space="0" w:color="auto"/>
                    <w:right w:val="none" w:sz="0" w:space="0" w:color="auto"/>
                  </w:divBdr>
                </w:div>
                <w:div w:id="1364669706">
                  <w:marLeft w:val="640"/>
                  <w:marRight w:val="0"/>
                  <w:marTop w:val="0"/>
                  <w:marBottom w:val="0"/>
                  <w:divBdr>
                    <w:top w:val="none" w:sz="0" w:space="0" w:color="auto"/>
                    <w:left w:val="none" w:sz="0" w:space="0" w:color="auto"/>
                    <w:bottom w:val="none" w:sz="0" w:space="0" w:color="auto"/>
                    <w:right w:val="none" w:sz="0" w:space="0" w:color="auto"/>
                  </w:divBdr>
                </w:div>
                <w:div w:id="1414283312">
                  <w:marLeft w:val="640"/>
                  <w:marRight w:val="0"/>
                  <w:marTop w:val="0"/>
                  <w:marBottom w:val="0"/>
                  <w:divBdr>
                    <w:top w:val="none" w:sz="0" w:space="0" w:color="auto"/>
                    <w:left w:val="none" w:sz="0" w:space="0" w:color="auto"/>
                    <w:bottom w:val="none" w:sz="0" w:space="0" w:color="auto"/>
                    <w:right w:val="none" w:sz="0" w:space="0" w:color="auto"/>
                  </w:divBdr>
                </w:div>
                <w:div w:id="1567372492">
                  <w:marLeft w:val="640"/>
                  <w:marRight w:val="0"/>
                  <w:marTop w:val="0"/>
                  <w:marBottom w:val="0"/>
                  <w:divBdr>
                    <w:top w:val="none" w:sz="0" w:space="0" w:color="auto"/>
                    <w:left w:val="none" w:sz="0" w:space="0" w:color="auto"/>
                    <w:bottom w:val="none" w:sz="0" w:space="0" w:color="auto"/>
                    <w:right w:val="none" w:sz="0" w:space="0" w:color="auto"/>
                  </w:divBdr>
                </w:div>
                <w:div w:id="1572810266">
                  <w:marLeft w:val="640"/>
                  <w:marRight w:val="0"/>
                  <w:marTop w:val="0"/>
                  <w:marBottom w:val="0"/>
                  <w:divBdr>
                    <w:top w:val="none" w:sz="0" w:space="0" w:color="auto"/>
                    <w:left w:val="none" w:sz="0" w:space="0" w:color="auto"/>
                    <w:bottom w:val="none" w:sz="0" w:space="0" w:color="auto"/>
                    <w:right w:val="none" w:sz="0" w:space="0" w:color="auto"/>
                  </w:divBdr>
                </w:div>
                <w:div w:id="1582834223">
                  <w:marLeft w:val="640"/>
                  <w:marRight w:val="0"/>
                  <w:marTop w:val="0"/>
                  <w:marBottom w:val="0"/>
                  <w:divBdr>
                    <w:top w:val="none" w:sz="0" w:space="0" w:color="auto"/>
                    <w:left w:val="none" w:sz="0" w:space="0" w:color="auto"/>
                    <w:bottom w:val="none" w:sz="0" w:space="0" w:color="auto"/>
                    <w:right w:val="none" w:sz="0" w:space="0" w:color="auto"/>
                  </w:divBdr>
                </w:div>
                <w:div w:id="1781870149">
                  <w:marLeft w:val="640"/>
                  <w:marRight w:val="0"/>
                  <w:marTop w:val="0"/>
                  <w:marBottom w:val="0"/>
                  <w:divBdr>
                    <w:top w:val="none" w:sz="0" w:space="0" w:color="auto"/>
                    <w:left w:val="none" w:sz="0" w:space="0" w:color="auto"/>
                    <w:bottom w:val="none" w:sz="0" w:space="0" w:color="auto"/>
                    <w:right w:val="none" w:sz="0" w:space="0" w:color="auto"/>
                  </w:divBdr>
                </w:div>
                <w:div w:id="1790470652">
                  <w:marLeft w:val="640"/>
                  <w:marRight w:val="0"/>
                  <w:marTop w:val="0"/>
                  <w:marBottom w:val="0"/>
                  <w:divBdr>
                    <w:top w:val="none" w:sz="0" w:space="0" w:color="auto"/>
                    <w:left w:val="none" w:sz="0" w:space="0" w:color="auto"/>
                    <w:bottom w:val="none" w:sz="0" w:space="0" w:color="auto"/>
                    <w:right w:val="none" w:sz="0" w:space="0" w:color="auto"/>
                  </w:divBdr>
                </w:div>
                <w:div w:id="1952588418">
                  <w:marLeft w:val="640"/>
                  <w:marRight w:val="0"/>
                  <w:marTop w:val="0"/>
                  <w:marBottom w:val="0"/>
                  <w:divBdr>
                    <w:top w:val="none" w:sz="0" w:space="0" w:color="auto"/>
                    <w:left w:val="none" w:sz="0" w:space="0" w:color="auto"/>
                    <w:bottom w:val="none" w:sz="0" w:space="0" w:color="auto"/>
                    <w:right w:val="none" w:sz="0" w:space="0" w:color="auto"/>
                  </w:divBdr>
                </w:div>
                <w:div w:id="2045473056">
                  <w:marLeft w:val="640"/>
                  <w:marRight w:val="0"/>
                  <w:marTop w:val="0"/>
                  <w:marBottom w:val="0"/>
                  <w:divBdr>
                    <w:top w:val="none" w:sz="0" w:space="0" w:color="auto"/>
                    <w:left w:val="none" w:sz="0" w:space="0" w:color="auto"/>
                    <w:bottom w:val="none" w:sz="0" w:space="0" w:color="auto"/>
                    <w:right w:val="none" w:sz="0" w:space="0" w:color="auto"/>
                  </w:divBdr>
                </w:div>
                <w:div w:id="2095934170">
                  <w:marLeft w:val="640"/>
                  <w:marRight w:val="0"/>
                  <w:marTop w:val="0"/>
                  <w:marBottom w:val="0"/>
                  <w:divBdr>
                    <w:top w:val="none" w:sz="0" w:space="0" w:color="auto"/>
                    <w:left w:val="none" w:sz="0" w:space="0" w:color="auto"/>
                    <w:bottom w:val="none" w:sz="0" w:space="0" w:color="auto"/>
                    <w:right w:val="none" w:sz="0" w:space="0" w:color="auto"/>
                  </w:divBdr>
                </w:div>
              </w:divsChild>
            </w:div>
            <w:div w:id="976379984">
              <w:marLeft w:val="0"/>
              <w:marRight w:val="0"/>
              <w:marTop w:val="0"/>
              <w:marBottom w:val="0"/>
              <w:divBdr>
                <w:top w:val="none" w:sz="0" w:space="0" w:color="auto"/>
                <w:left w:val="none" w:sz="0" w:space="0" w:color="auto"/>
                <w:bottom w:val="none" w:sz="0" w:space="0" w:color="auto"/>
                <w:right w:val="none" w:sz="0" w:space="0" w:color="auto"/>
              </w:divBdr>
              <w:divsChild>
                <w:div w:id="38163428">
                  <w:marLeft w:val="640"/>
                  <w:marRight w:val="0"/>
                  <w:marTop w:val="0"/>
                  <w:marBottom w:val="0"/>
                  <w:divBdr>
                    <w:top w:val="none" w:sz="0" w:space="0" w:color="auto"/>
                    <w:left w:val="none" w:sz="0" w:space="0" w:color="auto"/>
                    <w:bottom w:val="none" w:sz="0" w:space="0" w:color="auto"/>
                    <w:right w:val="none" w:sz="0" w:space="0" w:color="auto"/>
                  </w:divBdr>
                </w:div>
                <w:div w:id="77796046">
                  <w:marLeft w:val="640"/>
                  <w:marRight w:val="0"/>
                  <w:marTop w:val="0"/>
                  <w:marBottom w:val="0"/>
                  <w:divBdr>
                    <w:top w:val="none" w:sz="0" w:space="0" w:color="auto"/>
                    <w:left w:val="none" w:sz="0" w:space="0" w:color="auto"/>
                    <w:bottom w:val="none" w:sz="0" w:space="0" w:color="auto"/>
                    <w:right w:val="none" w:sz="0" w:space="0" w:color="auto"/>
                  </w:divBdr>
                </w:div>
                <w:div w:id="232593206">
                  <w:marLeft w:val="640"/>
                  <w:marRight w:val="0"/>
                  <w:marTop w:val="0"/>
                  <w:marBottom w:val="0"/>
                  <w:divBdr>
                    <w:top w:val="none" w:sz="0" w:space="0" w:color="auto"/>
                    <w:left w:val="none" w:sz="0" w:space="0" w:color="auto"/>
                    <w:bottom w:val="none" w:sz="0" w:space="0" w:color="auto"/>
                    <w:right w:val="none" w:sz="0" w:space="0" w:color="auto"/>
                  </w:divBdr>
                </w:div>
                <w:div w:id="357043810">
                  <w:marLeft w:val="640"/>
                  <w:marRight w:val="0"/>
                  <w:marTop w:val="0"/>
                  <w:marBottom w:val="0"/>
                  <w:divBdr>
                    <w:top w:val="none" w:sz="0" w:space="0" w:color="auto"/>
                    <w:left w:val="none" w:sz="0" w:space="0" w:color="auto"/>
                    <w:bottom w:val="none" w:sz="0" w:space="0" w:color="auto"/>
                    <w:right w:val="none" w:sz="0" w:space="0" w:color="auto"/>
                  </w:divBdr>
                </w:div>
                <w:div w:id="373235228">
                  <w:marLeft w:val="640"/>
                  <w:marRight w:val="0"/>
                  <w:marTop w:val="0"/>
                  <w:marBottom w:val="0"/>
                  <w:divBdr>
                    <w:top w:val="none" w:sz="0" w:space="0" w:color="auto"/>
                    <w:left w:val="none" w:sz="0" w:space="0" w:color="auto"/>
                    <w:bottom w:val="none" w:sz="0" w:space="0" w:color="auto"/>
                    <w:right w:val="none" w:sz="0" w:space="0" w:color="auto"/>
                  </w:divBdr>
                </w:div>
                <w:div w:id="382021322">
                  <w:marLeft w:val="640"/>
                  <w:marRight w:val="0"/>
                  <w:marTop w:val="0"/>
                  <w:marBottom w:val="0"/>
                  <w:divBdr>
                    <w:top w:val="none" w:sz="0" w:space="0" w:color="auto"/>
                    <w:left w:val="none" w:sz="0" w:space="0" w:color="auto"/>
                    <w:bottom w:val="none" w:sz="0" w:space="0" w:color="auto"/>
                    <w:right w:val="none" w:sz="0" w:space="0" w:color="auto"/>
                  </w:divBdr>
                </w:div>
                <w:div w:id="405804078">
                  <w:marLeft w:val="640"/>
                  <w:marRight w:val="0"/>
                  <w:marTop w:val="0"/>
                  <w:marBottom w:val="0"/>
                  <w:divBdr>
                    <w:top w:val="none" w:sz="0" w:space="0" w:color="auto"/>
                    <w:left w:val="none" w:sz="0" w:space="0" w:color="auto"/>
                    <w:bottom w:val="none" w:sz="0" w:space="0" w:color="auto"/>
                    <w:right w:val="none" w:sz="0" w:space="0" w:color="auto"/>
                  </w:divBdr>
                </w:div>
                <w:div w:id="417364596">
                  <w:marLeft w:val="640"/>
                  <w:marRight w:val="0"/>
                  <w:marTop w:val="0"/>
                  <w:marBottom w:val="0"/>
                  <w:divBdr>
                    <w:top w:val="none" w:sz="0" w:space="0" w:color="auto"/>
                    <w:left w:val="none" w:sz="0" w:space="0" w:color="auto"/>
                    <w:bottom w:val="none" w:sz="0" w:space="0" w:color="auto"/>
                    <w:right w:val="none" w:sz="0" w:space="0" w:color="auto"/>
                  </w:divBdr>
                </w:div>
                <w:div w:id="497119580">
                  <w:marLeft w:val="640"/>
                  <w:marRight w:val="0"/>
                  <w:marTop w:val="0"/>
                  <w:marBottom w:val="0"/>
                  <w:divBdr>
                    <w:top w:val="none" w:sz="0" w:space="0" w:color="auto"/>
                    <w:left w:val="none" w:sz="0" w:space="0" w:color="auto"/>
                    <w:bottom w:val="none" w:sz="0" w:space="0" w:color="auto"/>
                    <w:right w:val="none" w:sz="0" w:space="0" w:color="auto"/>
                  </w:divBdr>
                </w:div>
                <w:div w:id="565724037">
                  <w:marLeft w:val="640"/>
                  <w:marRight w:val="0"/>
                  <w:marTop w:val="0"/>
                  <w:marBottom w:val="0"/>
                  <w:divBdr>
                    <w:top w:val="none" w:sz="0" w:space="0" w:color="auto"/>
                    <w:left w:val="none" w:sz="0" w:space="0" w:color="auto"/>
                    <w:bottom w:val="none" w:sz="0" w:space="0" w:color="auto"/>
                    <w:right w:val="none" w:sz="0" w:space="0" w:color="auto"/>
                  </w:divBdr>
                </w:div>
                <w:div w:id="568001415">
                  <w:marLeft w:val="640"/>
                  <w:marRight w:val="0"/>
                  <w:marTop w:val="0"/>
                  <w:marBottom w:val="0"/>
                  <w:divBdr>
                    <w:top w:val="none" w:sz="0" w:space="0" w:color="auto"/>
                    <w:left w:val="none" w:sz="0" w:space="0" w:color="auto"/>
                    <w:bottom w:val="none" w:sz="0" w:space="0" w:color="auto"/>
                    <w:right w:val="none" w:sz="0" w:space="0" w:color="auto"/>
                  </w:divBdr>
                </w:div>
                <w:div w:id="834875564">
                  <w:marLeft w:val="640"/>
                  <w:marRight w:val="0"/>
                  <w:marTop w:val="0"/>
                  <w:marBottom w:val="0"/>
                  <w:divBdr>
                    <w:top w:val="none" w:sz="0" w:space="0" w:color="auto"/>
                    <w:left w:val="none" w:sz="0" w:space="0" w:color="auto"/>
                    <w:bottom w:val="none" w:sz="0" w:space="0" w:color="auto"/>
                    <w:right w:val="none" w:sz="0" w:space="0" w:color="auto"/>
                  </w:divBdr>
                </w:div>
                <w:div w:id="947346954">
                  <w:marLeft w:val="640"/>
                  <w:marRight w:val="0"/>
                  <w:marTop w:val="0"/>
                  <w:marBottom w:val="0"/>
                  <w:divBdr>
                    <w:top w:val="none" w:sz="0" w:space="0" w:color="auto"/>
                    <w:left w:val="none" w:sz="0" w:space="0" w:color="auto"/>
                    <w:bottom w:val="none" w:sz="0" w:space="0" w:color="auto"/>
                    <w:right w:val="none" w:sz="0" w:space="0" w:color="auto"/>
                  </w:divBdr>
                </w:div>
                <w:div w:id="1113671179">
                  <w:marLeft w:val="640"/>
                  <w:marRight w:val="0"/>
                  <w:marTop w:val="0"/>
                  <w:marBottom w:val="0"/>
                  <w:divBdr>
                    <w:top w:val="none" w:sz="0" w:space="0" w:color="auto"/>
                    <w:left w:val="none" w:sz="0" w:space="0" w:color="auto"/>
                    <w:bottom w:val="none" w:sz="0" w:space="0" w:color="auto"/>
                    <w:right w:val="none" w:sz="0" w:space="0" w:color="auto"/>
                  </w:divBdr>
                </w:div>
                <w:div w:id="1172061861">
                  <w:marLeft w:val="640"/>
                  <w:marRight w:val="0"/>
                  <w:marTop w:val="0"/>
                  <w:marBottom w:val="0"/>
                  <w:divBdr>
                    <w:top w:val="none" w:sz="0" w:space="0" w:color="auto"/>
                    <w:left w:val="none" w:sz="0" w:space="0" w:color="auto"/>
                    <w:bottom w:val="none" w:sz="0" w:space="0" w:color="auto"/>
                    <w:right w:val="none" w:sz="0" w:space="0" w:color="auto"/>
                  </w:divBdr>
                </w:div>
                <w:div w:id="1239704985">
                  <w:marLeft w:val="640"/>
                  <w:marRight w:val="0"/>
                  <w:marTop w:val="0"/>
                  <w:marBottom w:val="0"/>
                  <w:divBdr>
                    <w:top w:val="none" w:sz="0" w:space="0" w:color="auto"/>
                    <w:left w:val="none" w:sz="0" w:space="0" w:color="auto"/>
                    <w:bottom w:val="none" w:sz="0" w:space="0" w:color="auto"/>
                    <w:right w:val="none" w:sz="0" w:space="0" w:color="auto"/>
                  </w:divBdr>
                </w:div>
                <w:div w:id="1248920389">
                  <w:marLeft w:val="640"/>
                  <w:marRight w:val="0"/>
                  <w:marTop w:val="0"/>
                  <w:marBottom w:val="0"/>
                  <w:divBdr>
                    <w:top w:val="none" w:sz="0" w:space="0" w:color="auto"/>
                    <w:left w:val="none" w:sz="0" w:space="0" w:color="auto"/>
                    <w:bottom w:val="none" w:sz="0" w:space="0" w:color="auto"/>
                    <w:right w:val="none" w:sz="0" w:space="0" w:color="auto"/>
                  </w:divBdr>
                </w:div>
                <w:div w:id="1252355132">
                  <w:marLeft w:val="640"/>
                  <w:marRight w:val="0"/>
                  <w:marTop w:val="0"/>
                  <w:marBottom w:val="0"/>
                  <w:divBdr>
                    <w:top w:val="none" w:sz="0" w:space="0" w:color="auto"/>
                    <w:left w:val="none" w:sz="0" w:space="0" w:color="auto"/>
                    <w:bottom w:val="none" w:sz="0" w:space="0" w:color="auto"/>
                    <w:right w:val="none" w:sz="0" w:space="0" w:color="auto"/>
                  </w:divBdr>
                </w:div>
                <w:div w:id="1254783642">
                  <w:marLeft w:val="640"/>
                  <w:marRight w:val="0"/>
                  <w:marTop w:val="0"/>
                  <w:marBottom w:val="0"/>
                  <w:divBdr>
                    <w:top w:val="none" w:sz="0" w:space="0" w:color="auto"/>
                    <w:left w:val="none" w:sz="0" w:space="0" w:color="auto"/>
                    <w:bottom w:val="none" w:sz="0" w:space="0" w:color="auto"/>
                    <w:right w:val="none" w:sz="0" w:space="0" w:color="auto"/>
                  </w:divBdr>
                </w:div>
                <w:div w:id="1262448969">
                  <w:marLeft w:val="640"/>
                  <w:marRight w:val="0"/>
                  <w:marTop w:val="0"/>
                  <w:marBottom w:val="0"/>
                  <w:divBdr>
                    <w:top w:val="none" w:sz="0" w:space="0" w:color="auto"/>
                    <w:left w:val="none" w:sz="0" w:space="0" w:color="auto"/>
                    <w:bottom w:val="none" w:sz="0" w:space="0" w:color="auto"/>
                    <w:right w:val="none" w:sz="0" w:space="0" w:color="auto"/>
                  </w:divBdr>
                </w:div>
                <w:div w:id="1319578222">
                  <w:marLeft w:val="640"/>
                  <w:marRight w:val="0"/>
                  <w:marTop w:val="0"/>
                  <w:marBottom w:val="0"/>
                  <w:divBdr>
                    <w:top w:val="none" w:sz="0" w:space="0" w:color="auto"/>
                    <w:left w:val="none" w:sz="0" w:space="0" w:color="auto"/>
                    <w:bottom w:val="none" w:sz="0" w:space="0" w:color="auto"/>
                    <w:right w:val="none" w:sz="0" w:space="0" w:color="auto"/>
                  </w:divBdr>
                </w:div>
                <w:div w:id="1346903471">
                  <w:marLeft w:val="640"/>
                  <w:marRight w:val="0"/>
                  <w:marTop w:val="0"/>
                  <w:marBottom w:val="0"/>
                  <w:divBdr>
                    <w:top w:val="none" w:sz="0" w:space="0" w:color="auto"/>
                    <w:left w:val="none" w:sz="0" w:space="0" w:color="auto"/>
                    <w:bottom w:val="none" w:sz="0" w:space="0" w:color="auto"/>
                    <w:right w:val="none" w:sz="0" w:space="0" w:color="auto"/>
                  </w:divBdr>
                </w:div>
                <w:div w:id="1359165417">
                  <w:marLeft w:val="640"/>
                  <w:marRight w:val="0"/>
                  <w:marTop w:val="0"/>
                  <w:marBottom w:val="0"/>
                  <w:divBdr>
                    <w:top w:val="none" w:sz="0" w:space="0" w:color="auto"/>
                    <w:left w:val="none" w:sz="0" w:space="0" w:color="auto"/>
                    <w:bottom w:val="none" w:sz="0" w:space="0" w:color="auto"/>
                    <w:right w:val="none" w:sz="0" w:space="0" w:color="auto"/>
                  </w:divBdr>
                </w:div>
                <w:div w:id="1382170291">
                  <w:marLeft w:val="640"/>
                  <w:marRight w:val="0"/>
                  <w:marTop w:val="0"/>
                  <w:marBottom w:val="0"/>
                  <w:divBdr>
                    <w:top w:val="none" w:sz="0" w:space="0" w:color="auto"/>
                    <w:left w:val="none" w:sz="0" w:space="0" w:color="auto"/>
                    <w:bottom w:val="none" w:sz="0" w:space="0" w:color="auto"/>
                    <w:right w:val="none" w:sz="0" w:space="0" w:color="auto"/>
                  </w:divBdr>
                </w:div>
                <w:div w:id="1402632706">
                  <w:marLeft w:val="640"/>
                  <w:marRight w:val="0"/>
                  <w:marTop w:val="0"/>
                  <w:marBottom w:val="0"/>
                  <w:divBdr>
                    <w:top w:val="none" w:sz="0" w:space="0" w:color="auto"/>
                    <w:left w:val="none" w:sz="0" w:space="0" w:color="auto"/>
                    <w:bottom w:val="none" w:sz="0" w:space="0" w:color="auto"/>
                    <w:right w:val="none" w:sz="0" w:space="0" w:color="auto"/>
                  </w:divBdr>
                  <w:divsChild>
                    <w:div w:id="1188103022">
                      <w:marLeft w:val="0"/>
                      <w:marRight w:val="0"/>
                      <w:marTop w:val="0"/>
                      <w:marBottom w:val="0"/>
                      <w:divBdr>
                        <w:top w:val="none" w:sz="0" w:space="0" w:color="auto"/>
                        <w:left w:val="none" w:sz="0" w:space="0" w:color="auto"/>
                        <w:bottom w:val="none" w:sz="0" w:space="0" w:color="auto"/>
                        <w:right w:val="none" w:sz="0" w:space="0" w:color="auto"/>
                      </w:divBdr>
                      <w:divsChild>
                        <w:div w:id="137111431">
                          <w:marLeft w:val="640"/>
                          <w:marRight w:val="0"/>
                          <w:marTop w:val="0"/>
                          <w:marBottom w:val="0"/>
                          <w:divBdr>
                            <w:top w:val="none" w:sz="0" w:space="0" w:color="auto"/>
                            <w:left w:val="none" w:sz="0" w:space="0" w:color="auto"/>
                            <w:bottom w:val="none" w:sz="0" w:space="0" w:color="auto"/>
                            <w:right w:val="none" w:sz="0" w:space="0" w:color="auto"/>
                          </w:divBdr>
                        </w:div>
                        <w:div w:id="148062131">
                          <w:marLeft w:val="640"/>
                          <w:marRight w:val="0"/>
                          <w:marTop w:val="0"/>
                          <w:marBottom w:val="0"/>
                          <w:divBdr>
                            <w:top w:val="none" w:sz="0" w:space="0" w:color="auto"/>
                            <w:left w:val="none" w:sz="0" w:space="0" w:color="auto"/>
                            <w:bottom w:val="none" w:sz="0" w:space="0" w:color="auto"/>
                            <w:right w:val="none" w:sz="0" w:space="0" w:color="auto"/>
                          </w:divBdr>
                        </w:div>
                        <w:div w:id="175274705">
                          <w:marLeft w:val="640"/>
                          <w:marRight w:val="0"/>
                          <w:marTop w:val="0"/>
                          <w:marBottom w:val="0"/>
                          <w:divBdr>
                            <w:top w:val="none" w:sz="0" w:space="0" w:color="auto"/>
                            <w:left w:val="none" w:sz="0" w:space="0" w:color="auto"/>
                            <w:bottom w:val="none" w:sz="0" w:space="0" w:color="auto"/>
                            <w:right w:val="none" w:sz="0" w:space="0" w:color="auto"/>
                          </w:divBdr>
                        </w:div>
                        <w:div w:id="201403516">
                          <w:marLeft w:val="640"/>
                          <w:marRight w:val="0"/>
                          <w:marTop w:val="0"/>
                          <w:marBottom w:val="0"/>
                          <w:divBdr>
                            <w:top w:val="none" w:sz="0" w:space="0" w:color="auto"/>
                            <w:left w:val="none" w:sz="0" w:space="0" w:color="auto"/>
                            <w:bottom w:val="none" w:sz="0" w:space="0" w:color="auto"/>
                            <w:right w:val="none" w:sz="0" w:space="0" w:color="auto"/>
                          </w:divBdr>
                        </w:div>
                        <w:div w:id="231234264">
                          <w:marLeft w:val="640"/>
                          <w:marRight w:val="0"/>
                          <w:marTop w:val="0"/>
                          <w:marBottom w:val="0"/>
                          <w:divBdr>
                            <w:top w:val="none" w:sz="0" w:space="0" w:color="auto"/>
                            <w:left w:val="none" w:sz="0" w:space="0" w:color="auto"/>
                            <w:bottom w:val="none" w:sz="0" w:space="0" w:color="auto"/>
                            <w:right w:val="none" w:sz="0" w:space="0" w:color="auto"/>
                          </w:divBdr>
                        </w:div>
                        <w:div w:id="266010906">
                          <w:marLeft w:val="640"/>
                          <w:marRight w:val="0"/>
                          <w:marTop w:val="0"/>
                          <w:marBottom w:val="0"/>
                          <w:divBdr>
                            <w:top w:val="none" w:sz="0" w:space="0" w:color="auto"/>
                            <w:left w:val="none" w:sz="0" w:space="0" w:color="auto"/>
                            <w:bottom w:val="none" w:sz="0" w:space="0" w:color="auto"/>
                            <w:right w:val="none" w:sz="0" w:space="0" w:color="auto"/>
                          </w:divBdr>
                        </w:div>
                        <w:div w:id="266617364">
                          <w:marLeft w:val="640"/>
                          <w:marRight w:val="0"/>
                          <w:marTop w:val="0"/>
                          <w:marBottom w:val="0"/>
                          <w:divBdr>
                            <w:top w:val="none" w:sz="0" w:space="0" w:color="auto"/>
                            <w:left w:val="none" w:sz="0" w:space="0" w:color="auto"/>
                            <w:bottom w:val="none" w:sz="0" w:space="0" w:color="auto"/>
                            <w:right w:val="none" w:sz="0" w:space="0" w:color="auto"/>
                          </w:divBdr>
                        </w:div>
                        <w:div w:id="352800988">
                          <w:marLeft w:val="640"/>
                          <w:marRight w:val="0"/>
                          <w:marTop w:val="0"/>
                          <w:marBottom w:val="0"/>
                          <w:divBdr>
                            <w:top w:val="none" w:sz="0" w:space="0" w:color="auto"/>
                            <w:left w:val="none" w:sz="0" w:space="0" w:color="auto"/>
                            <w:bottom w:val="none" w:sz="0" w:space="0" w:color="auto"/>
                            <w:right w:val="none" w:sz="0" w:space="0" w:color="auto"/>
                          </w:divBdr>
                        </w:div>
                        <w:div w:id="403182781">
                          <w:marLeft w:val="640"/>
                          <w:marRight w:val="0"/>
                          <w:marTop w:val="0"/>
                          <w:marBottom w:val="0"/>
                          <w:divBdr>
                            <w:top w:val="none" w:sz="0" w:space="0" w:color="auto"/>
                            <w:left w:val="none" w:sz="0" w:space="0" w:color="auto"/>
                            <w:bottom w:val="none" w:sz="0" w:space="0" w:color="auto"/>
                            <w:right w:val="none" w:sz="0" w:space="0" w:color="auto"/>
                          </w:divBdr>
                        </w:div>
                        <w:div w:id="405080192">
                          <w:marLeft w:val="640"/>
                          <w:marRight w:val="0"/>
                          <w:marTop w:val="0"/>
                          <w:marBottom w:val="0"/>
                          <w:divBdr>
                            <w:top w:val="none" w:sz="0" w:space="0" w:color="auto"/>
                            <w:left w:val="none" w:sz="0" w:space="0" w:color="auto"/>
                            <w:bottom w:val="none" w:sz="0" w:space="0" w:color="auto"/>
                            <w:right w:val="none" w:sz="0" w:space="0" w:color="auto"/>
                          </w:divBdr>
                        </w:div>
                        <w:div w:id="512888669">
                          <w:marLeft w:val="640"/>
                          <w:marRight w:val="0"/>
                          <w:marTop w:val="0"/>
                          <w:marBottom w:val="0"/>
                          <w:divBdr>
                            <w:top w:val="none" w:sz="0" w:space="0" w:color="auto"/>
                            <w:left w:val="none" w:sz="0" w:space="0" w:color="auto"/>
                            <w:bottom w:val="none" w:sz="0" w:space="0" w:color="auto"/>
                            <w:right w:val="none" w:sz="0" w:space="0" w:color="auto"/>
                          </w:divBdr>
                        </w:div>
                        <w:div w:id="544412306">
                          <w:marLeft w:val="640"/>
                          <w:marRight w:val="0"/>
                          <w:marTop w:val="0"/>
                          <w:marBottom w:val="0"/>
                          <w:divBdr>
                            <w:top w:val="none" w:sz="0" w:space="0" w:color="auto"/>
                            <w:left w:val="none" w:sz="0" w:space="0" w:color="auto"/>
                            <w:bottom w:val="none" w:sz="0" w:space="0" w:color="auto"/>
                            <w:right w:val="none" w:sz="0" w:space="0" w:color="auto"/>
                          </w:divBdr>
                        </w:div>
                        <w:div w:id="552696739">
                          <w:marLeft w:val="640"/>
                          <w:marRight w:val="0"/>
                          <w:marTop w:val="0"/>
                          <w:marBottom w:val="0"/>
                          <w:divBdr>
                            <w:top w:val="none" w:sz="0" w:space="0" w:color="auto"/>
                            <w:left w:val="none" w:sz="0" w:space="0" w:color="auto"/>
                            <w:bottom w:val="none" w:sz="0" w:space="0" w:color="auto"/>
                            <w:right w:val="none" w:sz="0" w:space="0" w:color="auto"/>
                          </w:divBdr>
                        </w:div>
                        <w:div w:id="599025707">
                          <w:marLeft w:val="640"/>
                          <w:marRight w:val="0"/>
                          <w:marTop w:val="0"/>
                          <w:marBottom w:val="0"/>
                          <w:divBdr>
                            <w:top w:val="none" w:sz="0" w:space="0" w:color="auto"/>
                            <w:left w:val="none" w:sz="0" w:space="0" w:color="auto"/>
                            <w:bottom w:val="none" w:sz="0" w:space="0" w:color="auto"/>
                            <w:right w:val="none" w:sz="0" w:space="0" w:color="auto"/>
                          </w:divBdr>
                        </w:div>
                        <w:div w:id="691608762">
                          <w:marLeft w:val="640"/>
                          <w:marRight w:val="0"/>
                          <w:marTop w:val="0"/>
                          <w:marBottom w:val="0"/>
                          <w:divBdr>
                            <w:top w:val="none" w:sz="0" w:space="0" w:color="auto"/>
                            <w:left w:val="none" w:sz="0" w:space="0" w:color="auto"/>
                            <w:bottom w:val="none" w:sz="0" w:space="0" w:color="auto"/>
                            <w:right w:val="none" w:sz="0" w:space="0" w:color="auto"/>
                          </w:divBdr>
                        </w:div>
                        <w:div w:id="707683923">
                          <w:marLeft w:val="640"/>
                          <w:marRight w:val="0"/>
                          <w:marTop w:val="0"/>
                          <w:marBottom w:val="0"/>
                          <w:divBdr>
                            <w:top w:val="none" w:sz="0" w:space="0" w:color="auto"/>
                            <w:left w:val="none" w:sz="0" w:space="0" w:color="auto"/>
                            <w:bottom w:val="none" w:sz="0" w:space="0" w:color="auto"/>
                            <w:right w:val="none" w:sz="0" w:space="0" w:color="auto"/>
                          </w:divBdr>
                        </w:div>
                        <w:div w:id="756512340">
                          <w:marLeft w:val="640"/>
                          <w:marRight w:val="0"/>
                          <w:marTop w:val="0"/>
                          <w:marBottom w:val="0"/>
                          <w:divBdr>
                            <w:top w:val="none" w:sz="0" w:space="0" w:color="auto"/>
                            <w:left w:val="none" w:sz="0" w:space="0" w:color="auto"/>
                            <w:bottom w:val="none" w:sz="0" w:space="0" w:color="auto"/>
                            <w:right w:val="none" w:sz="0" w:space="0" w:color="auto"/>
                          </w:divBdr>
                        </w:div>
                        <w:div w:id="806043949">
                          <w:marLeft w:val="640"/>
                          <w:marRight w:val="0"/>
                          <w:marTop w:val="0"/>
                          <w:marBottom w:val="0"/>
                          <w:divBdr>
                            <w:top w:val="none" w:sz="0" w:space="0" w:color="auto"/>
                            <w:left w:val="none" w:sz="0" w:space="0" w:color="auto"/>
                            <w:bottom w:val="none" w:sz="0" w:space="0" w:color="auto"/>
                            <w:right w:val="none" w:sz="0" w:space="0" w:color="auto"/>
                          </w:divBdr>
                        </w:div>
                        <w:div w:id="854076045">
                          <w:marLeft w:val="640"/>
                          <w:marRight w:val="0"/>
                          <w:marTop w:val="0"/>
                          <w:marBottom w:val="0"/>
                          <w:divBdr>
                            <w:top w:val="none" w:sz="0" w:space="0" w:color="auto"/>
                            <w:left w:val="none" w:sz="0" w:space="0" w:color="auto"/>
                            <w:bottom w:val="none" w:sz="0" w:space="0" w:color="auto"/>
                            <w:right w:val="none" w:sz="0" w:space="0" w:color="auto"/>
                          </w:divBdr>
                        </w:div>
                        <w:div w:id="949429742">
                          <w:marLeft w:val="640"/>
                          <w:marRight w:val="0"/>
                          <w:marTop w:val="0"/>
                          <w:marBottom w:val="0"/>
                          <w:divBdr>
                            <w:top w:val="none" w:sz="0" w:space="0" w:color="auto"/>
                            <w:left w:val="none" w:sz="0" w:space="0" w:color="auto"/>
                            <w:bottom w:val="none" w:sz="0" w:space="0" w:color="auto"/>
                            <w:right w:val="none" w:sz="0" w:space="0" w:color="auto"/>
                          </w:divBdr>
                        </w:div>
                        <w:div w:id="974484877">
                          <w:marLeft w:val="640"/>
                          <w:marRight w:val="0"/>
                          <w:marTop w:val="0"/>
                          <w:marBottom w:val="0"/>
                          <w:divBdr>
                            <w:top w:val="none" w:sz="0" w:space="0" w:color="auto"/>
                            <w:left w:val="none" w:sz="0" w:space="0" w:color="auto"/>
                            <w:bottom w:val="none" w:sz="0" w:space="0" w:color="auto"/>
                            <w:right w:val="none" w:sz="0" w:space="0" w:color="auto"/>
                          </w:divBdr>
                        </w:div>
                        <w:div w:id="1112821612">
                          <w:marLeft w:val="640"/>
                          <w:marRight w:val="0"/>
                          <w:marTop w:val="0"/>
                          <w:marBottom w:val="0"/>
                          <w:divBdr>
                            <w:top w:val="none" w:sz="0" w:space="0" w:color="auto"/>
                            <w:left w:val="none" w:sz="0" w:space="0" w:color="auto"/>
                            <w:bottom w:val="none" w:sz="0" w:space="0" w:color="auto"/>
                            <w:right w:val="none" w:sz="0" w:space="0" w:color="auto"/>
                          </w:divBdr>
                        </w:div>
                        <w:div w:id="1291862266">
                          <w:marLeft w:val="640"/>
                          <w:marRight w:val="0"/>
                          <w:marTop w:val="0"/>
                          <w:marBottom w:val="0"/>
                          <w:divBdr>
                            <w:top w:val="none" w:sz="0" w:space="0" w:color="auto"/>
                            <w:left w:val="none" w:sz="0" w:space="0" w:color="auto"/>
                            <w:bottom w:val="none" w:sz="0" w:space="0" w:color="auto"/>
                            <w:right w:val="none" w:sz="0" w:space="0" w:color="auto"/>
                          </w:divBdr>
                        </w:div>
                        <w:div w:id="1415127075">
                          <w:marLeft w:val="640"/>
                          <w:marRight w:val="0"/>
                          <w:marTop w:val="0"/>
                          <w:marBottom w:val="0"/>
                          <w:divBdr>
                            <w:top w:val="none" w:sz="0" w:space="0" w:color="auto"/>
                            <w:left w:val="none" w:sz="0" w:space="0" w:color="auto"/>
                            <w:bottom w:val="none" w:sz="0" w:space="0" w:color="auto"/>
                            <w:right w:val="none" w:sz="0" w:space="0" w:color="auto"/>
                          </w:divBdr>
                        </w:div>
                        <w:div w:id="1458648707">
                          <w:marLeft w:val="640"/>
                          <w:marRight w:val="0"/>
                          <w:marTop w:val="0"/>
                          <w:marBottom w:val="0"/>
                          <w:divBdr>
                            <w:top w:val="none" w:sz="0" w:space="0" w:color="auto"/>
                            <w:left w:val="none" w:sz="0" w:space="0" w:color="auto"/>
                            <w:bottom w:val="none" w:sz="0" w:space="0" w:color="auto"/>
                            <w:right w:val="none" w:sz="0" w:space="0" w:color="auto"/>
                          </w:divBdr>
                        </w:div>
                        <w:div w:id="1459186102">
                          <w:marLeft w:val="640"/>
                          <w:marRight w:val="0"/>
                          <w:marTop w:val="0"/>
                          <w:marBottom w:val="0"/>
                          <w:divBdr>
                            <w:top w:val="none" w:sz="0" w:space="0" w:color="auto"/>
                            <w:left w:val="none" w:sz="0" w:space="0" w:color="auto"/>
                            <w:bottom w:val="none" w:sz="0" w:space="0" w:color="auto"/>
                            <w:right w:val="none" w:sz="0" w:space="0" w:color="auto"/>
                          </w:divBdr>
                        </w:div>
                        <w:div w:id="1485897930">
                          <w:marLeft w:val="640"/>
                          <w:marRight w:val="0"/>
                          <w:marTop w:val="0"/>
                          <w:marBottom w:val="0"/>
                          <w:divBdr>
                            <w:top w:val="none" w:sz="0" w:space="0" w:color="auto"/>
                            <w:left w:val="none" w:sz="0" w:space="0" w:color="auto"/>
                            <w:bottom w:val="none" w:sz="0" w:space="0" w:color="auto"/>
                            <w:right w:val="none" w:sz="0" w:space="0" w:color="auto"/>
                          </w:divBdr>
                        </w:div>
                        <w:div w:id="1498765147">
                          <w:marLeft w:val="640"/>
                          <w:marRight w:val="0"/>
                          <w:marTop w:val="0"/>
                          <w:marBottom w:val="0"/>
                          <w:divBdr>
                            <w:top w:val="none" w:sz="0" w:space="0" w:color="auto"/>
                            <w:left w:val="none" w:sz="0" w:space="0" w:color="auto"/>
                            <w:bottom w:val="none" w:sz="0" w:space="0" w:color="auto"/>
                            <w:right w:val="none" w:sz="0" w:space="0" w:color="auto"/>
                          </w:divBdr>
                        </w:div>
                        <w:div w:id="1556311936">
                          <w:marLeft w:val="640"/>
                          <w:marRight w:val="0"/>
                          <w:marTop w:val="0"/>
                          <w:marBottom w:val="0"/>
                          <w:divBdr>
                            <w:top w:val="none" w:sz="0" w:space="0" w:color="auto"/>
                            <w:left w:val="none" w:sz="0" w:space="0" w:color="auto"/>
                            <w:bottom w:val="none" w:sz="0" w:space="0" w:color="auto"/>
                            <w:right w:val="none" w:sz="0" w:space="0" w:color="auto"/>
                          </w:divBdr>
                        </w:div>
                        <w:div w:id="1613511167">
                          <w:marLeft w:val="640"/>
                          <w:marRight w:val="0"/>
                          <w:marTop w:val="0"/>
                          <w:marBottom w:val="0"/>
                          <w:divBdr>
                            <w:top w:val="none" w:sz="0" w:space="0" w:color="auto"/>
                            <w:left w:val="none" w:sz="0" w:space="0" w:color="auto"/>
                            <w:bottom w:val="none" w:sz="0" w:space="0" w:color="auto"/>
                            <w:right w:val="none" w:sz="0" w:space="0" w:color="auto"/>
                          </w:divBdr>
                        </w:div>
                        <w:div w:id="1618102418">
                          <w:marLeft w:val="640"/>
                          <w:marRight w:val="0"/>
                          <w:marTop w:val="0"/>
                          <w:marBottom w:val="0"/>
                          <w:divBdr>
                            <w:top w:val="none" w:sz="0" w:space="0" w:color="auto"/>
                            <w:left w:val="none" w:sz="0" w:space="0" w:color="auto"/>
                            <w:bottom w:val="none" w:sz="0" w:space="0" w:color="auto"/>
                            <w:right w:val="none" w:sz="0" w:space="0" w:color="auto"/>
                          </w:divBdr>
                        </w:div>
                        <w:div w:id="1631327993">
                          <w:marLeft w:val="640"/>
                          <w:marRight w:val="0"/>
                          <w:marTop w:val="0"/>
                          <w:marBottom w:val="0"/>
                          <w:divBdr>
                            <w:top w:val="none" w:sz="0" w:space="0" w:color="auto"/>
                            <w:left w:val="none" w:sz="0" w:space="0" w:color="auto"/>
                            <w:bottom w:val="none" w:sz="0" w:space="0" w:color="auto"/>
                            <w:right w:val="none" w:sz="0" w:space="0" w:color="auto"/>
                          </w:divBdr>
                        </w:div>
                        <w:div w:id="1639218679">
                          <w:marLeft w:val="640"/>
                          <w:marRight w:val="0"/>
                          <w:marTop w:val="0"/>
                          <w:marBottom w:val="0"/>
                          <w:divBdr>
                            <w:top w:val="none" w:sz="0" w:space="0" w:color="auto"/>
                            <w:left w:val="none" w:sz="0" w:space="0" w:color="auto"/>
                            <w:bottom w:val="none" w:sz="0" w:space="0" w:color="auto"/>
                            <w:right w:val="none" w:sz="0" w:space="0" w:color="auto"/>
                          </w:divBdr>
                        </w:div>
                        <w:div w:id="1666086893">
                          <w:marLeft w:val="640"/>
                          <w:marRight w:val="0"/>
                          <w:marTop w:val="0"/>
                          <w:marBottom w:val="0"/>
                          <w:divBdr>
                            <w:top w:val="none" w:sz="0" w:space="0" w:color="auto"/>
                            <w:left w:val="none" w:sz="0" w:space="0" w:color="auto"/>
                            <w:bottom w:val="none" w:sz="0" w:space="0" w:color="auto"/>
                            <w:right w:val="none" w:sz="0" w:space="0" w:color="auto"/>
                          </w:divBdr>
                        </w:div>
                        <w:div w:id="1749497434">
                          <w:marLeft w:val="640"/>
                          <w:marRight w:val="0"/>
                          <w:marTop w:val="0"/>
                          <w:marBottom w:val="0"/>
                          <w:divBdr>
                            <w:top w:val="none" w:sz="0" w:space="0" w:color="auto"/>
                            <w:left w:val="none" w:sz="0" w:space="0" w:color="auto"/>
                            <w:bottom w:val="none" w:sz="0" w:space="0" w:color="auto"/>
                            <w:right w:val="none" w:sz="0" w:space="0" w:color="auto"/>
                          </w:divBdr>
                        </w:div>
                        <w:div w:id="1778669133">
                          <w:marLeft w:val="640"/>
                          <w:marRight w:val="0"/>
                          <w:marTop w:val="0"/>
                          <w:marBottom w:val="0"/>
                          <w:divBdr>
                            <w:top w:val="none" w:sz="0" w:space="0" w:color="auto"/>
                            <w:left w:val="none" w:sz="0" w:space="0" w:color="auto"/>
                            <w:bottom w:val="none" w:sz="0" w:space="0" w:color="auto"/>
                            <w:right w:val="none" w:sz="0" w:space="0" w:color="auto"/>
                          </w:divBdr>
                        </w:div>
                        <w:div w:id="1902406274">
                          <w:marLeft w:val="640"/>
                          <w:marRight w:val="0"/>
                          <w:marTop w:val="0"/>
                          <w:marBottom w:val="0"/>
                          <w:divBdr>
                            <w:top w:val="none" w:sz="0" w:space="0" w:color="auto"/>
                            <w:left w:val="none" w:sz="0" w:space="0" w:color="auto"/>
                            <w:bottom w:val="none" w:sz="0" w:space="0" w:color="auto"/>
                            <w:right w:val="none" w:sz="0" w:space="0" w:color="auto"/>
                          </w:divBdr>
                        </w:div>
                        <w:div w:id="2032757667">
                          <w:marLeft w:val="640"/>
                          <w:marRight w:val="0"/>
                          <w:marTop w:val="0"/>
                          <w:marBottom w:val="0"/>
                          <w:divBdr>
                            <w:top w:val="none" w:sz="0" w:space="0" w:color="auto"/>
                            <w:left w:val="none" w:sz="0" w:space="0" w:color="auto"/>
                            <w:bottom w:val="none" w:sz="0" w:space="0" w:color="auto"/>
                            <w:right w:val="none" w:sz="0" w:space="0" w:color="auto"/>
                          </w:divBdr>
                        </w:div>
                        <w:div w:id="2035761224">
                          <w:marLeft w:val="640"/>
                          <w:marRight w:val="0"/>
                          <w:marTop w:val="0"/>
                          <w:marBottom w:val="0"/>
                          <w:divBdr>
                            <w:top w:val="none" w:sz="0" w:space="0" w:color="auto"/>
                            <w:left w:val="none" w:sz="0" w:space="0" w:color="auto"/>
                            <w:bottom w:val="none" w:sz="0" w:space="0" w:color="auto"/>
                            <w:right w:val="none" w:sz="0" w:space="0" w:color="auto"/>
                          </w:divBdr>
                        </w:div>
                      </w:divsChild>
                    </w:div>
                    <w:div w:id="1433672767">
                      <w:marLeft w:val="0"/>
                      <w:marRight w:val="0"/>
                      <w:marTop w:val="0"/>
                      <w:marBottom w:val="0"/>
                      <w:divBdr>
                        <w:top w:val="none" w:sz="0" w:space="0" w:color="auto"/>
                        <w:left w:val="none" w:sz="0" w:space="0" w:color="auto"/>
                        <w:bottom w:val="none" w:sz="0" w:space="0" w:color="auto"/>
                        <w:right w:val="none" w:sz="0" w:space="0" w:color="auto"/>
                      </w:divBdr>
                      <w:divsChild>
                        <w:div w:id="72163807">
                          <w:marLeft w:val="640"/>
                          <w:marRight w:val="0"/>
                          <w:marTop w:val="0"/>
                          <w:marBottom w:val="0"/>
                          <w:divBdr>
                            <w:top w:val="none" w:sz="0" w:space="0" w:color="auto"/>
                            <w:left w:val="none" w:sz="0" w:space="0" w:color="auto"/>
                            <w:bottom w:val="none" w:sz="0" w:space="0" w:color="auto"/>
                            <w:right w:val="none" w:sz="0" w:space="0" w:color="auto"/>
                          </w:divBdr>
                        </w:div>
                        <w:div w:id="73011835">
                          <w:marLeft w:val="640"/>
                          <w:marRight w:val="0"/>
                          <w:marTop w:val="0"/>
                          <w:marBottom w:val="0"/>
                          <w:divBdr>
                            <w:top w:val="none" w:sz="0" w:space="0" w:color="auto"/>
                            <w:left w:val="none" w:sz="0" w:space="0" w:color="auto"/>
                            <w:bottom w:val="none" w:sz="0" w:space="0" w:color="auto"/>
                            <w:right w:val="none" w:sz="0" w:space="0" w:color="auto"/>
                          </w:divBdr>
                        </w:div>
                        <w:div w:id="200559867">
                          <w:marLeft w:val="640"/>
                          <w:marRight w:val="0"/>
                          <w:marTop w:val="0"/>
                          <w:marBottom w:val="0"/>
                          <w:divBdr>
                            <w:top w:val="none" w:sz="0" w:space="0" w:color="auto"/>
                            <w:left w:val="none" w:sz="0" w:space="0" w:color="auto"/>
                            <w:bottom w:val="none" w:sz="0" w:space="0" w:color="auto"/>
                            <w:right w:val="none" w:sz="0" w:space="0" w:color="auto"/>
                          </w:divBdr>
                        </w:div>
                        <w:div w:id="264970093">
                          <w:marLeft w:val="640"/>
                          <w:marRight w:val="0"/>
                          <w:marTop w:val="0"/>
                          <w:marBottom w:val="0"/>
                          <w:divBdr>
                            <w:top w:val="none" w:sz="0" w:space="0" w:color="auto"/>
                            <w:left w:val="none" w:sz="0" w:space="0" w:color="auto"/>
                            <w:bottom w:val="none" w:sz="0" w:space="0" w:color="auto"/>
                            <w:right w:val="none" w:sz="0" w:space="0" w:color="auto"/>
                          </w:divBdr>
                        </w:div>
                        <w:div w:id="268661987">
                          <w:marLeft w:val="640"/>
                          <w:marRight w:val="0"/>
                          <w:marTop w:val="0"/>
                          <w:marBottom w:val="0"/>
                          <w:divBdr>
                            <w:top w:val="none" w:sz="0" w:space="0" w:color="auto"/>
                            <w:left w:val="none" w:sz="0" w:space="0" w:color="auto"/>
                            <w:bottom w:val="none" w:sz="0" w:space="0" w:color="auto"/>
                            <w:right w:val="none" w:sz="0" w:space="0" w:color="auto"/>
                          </w:divBdr>
                        </w:div>
                        <w:div w:id="281620716">
                          <w:marLeft w:val="640"/>
                          <w:marRight w:val="0"/>
                          <w:marTop w:val="0"/>
                          <w:marBottom w:val="0"/>
                          <w:divBdr>
                            <w:top w:val="none" w:sz="0" w:space="0" w:color="auto"/>
                            <w:left w:val="none" w:sz="0" w:space="0" w:color="auto"/>
                            <w:bottom w:val="none" w:sz="0" w:space="0" w:color="auto"/>
                            <w:right w:val="none" w:sz="0" w:space="0" w:color="auto"/>
                          </w:divBdr>
                        </w:div>
                        <w:div w:id="305863549">
                          <w:marLeft w:val="640"/>
                          <w:marRight w:val="0"/>
                          <w:marTop w:val="0"/>
                          <w:marBottom w:val="0"/>
                          <w:divBdr>
                            <w:top w:val="none" w:sz="0" w:space="0" w:color="auto"/>
                            <w:left w:val="none" w:sz="0" w:space="0" w:color="auto"/>
                            <w:bottom w:val="none" w:sz="0" w:space="0" w:color="auto"/>
                            <w:right w:val="none" w:sz="0" w:space="0" w:color="auto"/>
                          </w:divBdr>
                        </w:div>
                        <w:div w:id="380861890">
                          <w:marLeft w:val="640"/>
                          <w:marRight w:val="0"/>
                          <w:marTop w:val="0"/>
                          <w:marBottom w:val="0"/>
                          <w:divBdr>
                            <w:top w:val="none" w:sz="0" w:space="0" w:color="auto"/>
                            <w:left w:val="none" w:sz="0" w:space="0" w:color="auto"/>
                            <w:bottom w:val="none" w:sz="0" w:space="0" w:color="auto"/>
                            <w:right w:val="none" w:sz="0" w:space="0" w:color="auto"/>
                          </w:divBdr>
                        </w:div>
                        <w:div w:id="382681390">
                          <w:marLeft w:val="640"/>
                          <w:marRight w:val="0"/>
                          <w:marTop w:val="0"/>
                          <w:marBottom w:val="0"/>
                          <w:divBdr>
                            <w:top w:val="none" w:sz="0" w:space="0" w:color="auto"/>
                            <w:left w:val="none" w:sz="0" w:space="0" w:color="auto"/>
                            <w:bottom w:val="none" w:sz="0" w:space="0" w:color="auto"/>
                            <w:right w:val="none" w:sz="0" w:space="0" w:color="auto"/>
                          </w:divBdr>
                        </w:div>
                        <w:div w:id="446199921">
                          <w:marLeft w:val="640"/>
                          <w:marRight w:val="0"/>
                          <w:marTop w:val="0"/>
                          <w:marBottom w:val="0"/>
                          <w:divBdr>
                            <w:top w:val="none" w:sz="0" w:space="0" w:color="auto"/>
                            <w:left w:val="none" w:sz="0" w:space="0" w:color="auto"/>
                            <w:bottom w:val="none" w:sz="0" w:space="0" w:color="auto"/>
                            <w:right w:val="none" w:sz="0" w:space="0" w:color="auto"/>
                          </w:divBdr>
                        </w:div>
                        <w:div w:id="513496595">
                          <w:marLeft w:val="640"/>
                          <w:marRight w:val="0"/>
                          <w:marTop w:val="0"/>
                          <w:marBottom w:val="0"/>
                          <w:divBdr>
                            <w:top w:val="none" w:sz="0" w:space="0" w:color="auto"/>
                            <w:left w:val="none" w:sz="0" w:space="0" w:color="auto"/>
                            <w:bottom w:val="none" w:sz="0" w:space="0" w:color="auto"/>
                            <w:right w:val="none" w:sz="0" w:space="0" w:color="auto"/>
                          </w:divBdr>
                        </w:div>
                        <w:div w:id="650790764">
                          <w:marLeft w:val="640"/>
                          <w:marRight w:val="0"/>
                          <w:marTop w:val="0"/>
                          <w:marBottom w:val="0"/>
                          <w:divBdr>
                            <w:top w:val="none" w:sz="0" w:space="0" w:color="auto"/>
                            <w:left w:val="none" w:sz="0" w:space="0" w:color="auto"/>
                            <w:bottom w:val="none" w:sz="0" w:space="0" w:color="auto"/>
                            <w:right w:val="none" w:sz="0" w:space="0" w:color="auto"/>
                          </w:divBdr>
                        </w:div>
                        <w:div w:id="660810510">
                          <w:marLeft w:val="640"/>
                          <w:marRight w:val="0"/>
                          <w:marTop w:val="0"/>
                          <w:marBottom w:val="0"/>
                          <w:divBdr>
                            <w:top w:val="none" w:sz="0" w:space="0" w:color="auto"/>
                            <w:left w:val="none" w:sz="0" w:space="0" w:color="auto"/>
                            <w:bottom w:val="none" w:sz="0" w:space="0" w:color="auto"/>
                            <w:right w:val="none" w:sz="0" w:space="0" w:color="auto"/>
                          </w:divBdr>
                        </w:div>
                        <w:div w:id="776409728">
                          <w:marLeft w:val="640"/>
                          <w:marRight w:val="0"/>
                          <w:marTop w:val="0"/>
                          <w:marBottom w:val="0"/>
                          <w:divBdr>
                            <w:top w:val="none" w:sz="0" w:space="0" w:color="auto"/>
                            <w:left w:val="none" w:sz="0" w:space="0" w:color="auto"/>
                            <w:bottom w:val="none" w:sz="0" w:space="0" w:color="auto"/>
                            <w:right w:val="none" w:sz="0" w:space="0" w:color="auto"/>
                          </w:divBdr>
                        </w:div>
                        <w:div w:id="890993143">
                          <w:marLeft w:val="640"/>
                          <w:marRight w:val="0"/>
                          <w:marTop w:val="0"/>
                          <w:marBottom w:val="0"/>
                          <w:divBdr>
                            <w:top w:val="none" w:sz="0" w:space="0" w:color="auto"/>
                            <w:left w:val="none" w:sz="0" w:space="0" w:color="auto"/>
                            <w:bottom w:val="none" w:sz="0" w:space="0" w:color="auto"/>
                            <w:right w:val="none" w:sz="0" w:space="0" w:color="auto"/>
                          </w:divBdr>
                        </w:div>
                        <w:div w:id="918641100">
                          <w:marLeft w:val="640"/>
                          <w:marRight w:val="0"/>
                          <w:marTop w:val="0"/>
                          <w:marBottom w:val="0"/>
                          <w:divBdr>
                            <w:top w:val="none" w:sz="0" w:space="0" w:color="auto"/>
                            <w:left w:val="none" w:sz="0" w:space="0" w:color="auto"/>
                            <w:bottom w:val="none" w:sz="0" w:space="0" w:color="auto"/>
                            <w:right w:val="none" w:sz="0" w:space="0" w:color="auto"/>
                          </w:divBdr>
                        </w:div>
                        <w:div w:id="936062573">
                          <w:marLeft w:val="640"/>
                          <w:marRight w:val="0"/>
                          <w:marTop w:val="0"/>
                          <w:marBottom w:val="0"/>
                          <w:divBdr>
                            <w:top w:val="none" w:sz="0" w:space="0" w:color="auto"/>
                            <w:left w:val="none" w:sz="0" w:space="0" w:color="auto"/>
                            <w:bottom w:val="none" w:sz="0" w:space="0" w:color="auto"/>
                            <w:right w:val="none" w:sz="0" w:space="0" w:color="auto"/>
                          </w:divBdr>
                        </w:div>
                        <w:div w:id="939530688">
                          <w:marLeft w:val="640"/>
                          <w:marRight w:val="0"/>
                          <w:marTop w:val="0"/>
                          <w:marBottom w:val="0"/>
                          <w:divBdr>
                            <w:top w:val="none" w:sz="0" w:space="0" w:color="auto"/>
                            <w:left w:val="none" w:sz="0" w:space="0" w:color="auto"/>
                            <w:bottom w:val="none" w:sz="0" w:space="0" w:color="auto"/>
                            <w:right w:val="none" w:sz="0" w:space="0" w:color="auto"/>
                          </w:divBdr>
                        </w:div>
                        <w:div w:id="958147800">
                          <w:marLeft w:val="640"/>
                          <w:marRight w:val="0"/>
                          <w:marTop w:val="0"/>
                          <w:marBottom w:val="0"/>
                          <w:divBdr>
                            <w:top w:val="none" w:sz="0" w:space="0" w:color="auto"/>
                            <w:left w:val="none" w:sz="0" w:space="0" w:color="auto"/>
                            <w:bottom w:val="none" w:sz="0" w:space="0" w:color="auto"/>
                            <w:right w:val="none" w:sz="0" w:space="0" w:color="auto"/>
                          </w:divBdr>
                        </w:div>
                        <w:div w:id="1051927807">
                          <w:marLeft w:val="640"/>
                          <w:marRight w:val="0"/>
                          <w:marTop w:val="0"/>
                          <w:marBottom w:val="0"/>
                          <w:divBdr>
                            <w:top w:val="none" w:sz="0" w:space="0" w:color="auto"/>
                            <w:left w:val="none" w:sz="0" w:space="0" w:color="auto"/>
                            <w:bottom w:val="none" w:sz="0" w:space="0" w:color="auto"/>
                            <w:right w:val="none" w:sz="0" w:space="0" w:color="auto"/>
                          </w:divBdr>
                        </w:div>
                        <w:div w:id="1197696424">
                          <w:marLeft w:val="640"/>
                          <w:marRight w:val="0"/>
                          <w:marTop w:val="0"/>
                          <w:marBottom w:val="0"/>
                          <w:divBdr>
                            <w:top w:val="none" w:sz="0" w:space="0" w:color="auto"/>
                            <w:left w:val="none" w:sz="0" w:space="0" w:color="auto"/>
                            <w:bottom w:val="none" w:sz="0" w:space="0" w:color="auto"/>
                            <w:right w:val="none" w:sz="0" w:space="0" w:color="auto"/>
                          </w:divBdr>
                        </w:div>
                        <w:div w:id="1219786237">
                          <w:marLeft w:val="640"/>
                          <w:marRight w:val="0"/>
                          <w:marTop w:val="0"/>
                          <w:marBottom w:val="0"/>
                          <w:divBdr>
                            <w:top w:val="none" w:sz="0" w:space="0" w:color="auto"/>
                            <w:left w:val="none" w:sz="0" w:space="0" w:color="auto"/>
                            <w:bottom w:val="none" w:sz="0" w:space="0" w:color="auto"/>
                            <w:right w:val="none" w:sz="0" w:space="0" w:color="auto"/>
                          </w:divBdr>
                        </w:div>
                        <w:div w:id="1257905253">
                          <w:marLeft w:val="640"/>
                          <w:marRight w:val="0"/>
                          <w:marTop w:val="0"/>
                          <w:marBottom w:val="0"/>
                          <w:divBdr>
                            <w:top w:val="none" w:sz="0" w:space="0" w:color="auto"/>
                            <w:left w:val="none" w:sz="0" w:space="0" w:color="auto"/>
                            <w:bottom w:val="none" w:sz="0" w:space="0" w:color="auto"/>
                            <w:right w:val="none" w:sz="0" w:space="0" w:color="auto"/>
                          </w:divBdr>
                        </w:div>
                        <w:div w:id="1424036382">
                          <w:marLeft w:val="640"/>
                          <w:marRight w:val="0"/>
                          <w:marTop w:val="0"/>
                          <w:marBottom w:val="0"/>
                          <w:divBdr>
                            <w:top w:val="none" w:sz="0" w:space="0" w:color="auto"/>
                            <w:left w:val="none" w:sz="0" w:space="0" w:color="auto"/>
                            <w:bottom w:val="none" w:sz="0" w:space="0" w:color="auto"/>
                            <w:right w:val="none" w:sz="0" w:space="0" w:color="auto"/>
                          </w:divBdr>
                        </w:div>
                        <w:div w:id="1468738306">
                          <w:marLeft w:val="640"/>
                          <w:marRight w:val="0"/>
                          <w:marTop w:val="0"/>
                          <w:marBottom w:val="0"/>
                          <w:divBdr>
                            <w:top w:val="none" w:sz="0" w:space="0" w:color="auto"/>
                            <w:left w:val="none" w:sz="0" w:space="0" w:color="auto"/>
                            <w:bottom w:val="none" w:sz="0" w:space="0" w:color="auto"/>
                            <w:right w:val="none" w:sz="0" w:space="0" w:color="auto"/>
                          </w:divBdr>
                        </w:div>
                        <w:div w:id="1594053234">
                          <w:marLeft w:val="640"/>
                          <w:marRight w:val="0"/>
                          <w:marTop w:val="0"/>
                          <w:marBottom w:val="0"/>
                          <w:divBdr>
                            <w:top w:val="none" w:sz="0" w:space="0" w:color="auto"/>
                            <w:left w:val="none" w:sz="0" w:space="0" w:color="auto"/>
                            <w:bottom w:val="none" w:sz="0" w:space="0" w:color="auto"/>
                            <w:right w:val="none" w:sz="0" w:space="0" w:color="auto"/>
                          </w:divBdr>
                        </w:div>
                        <w:div w:id="1618482844">
                          <w:marLeft w:val="640"/>
                          <w:marRight w:val="0"/>
                          <w:marTop w:val="0"/>
                          <w:marBottom w:val="0"/>
                          <w:divBdr>
                            <w:top w:val="none" w:sz="0" w:space="0" w:color="auto"/>
                            <w:left w:val="none" w:sz="0" w:space="0" w:color="auto"/>
                            <w:bottom w:val="none" w:sz="0" w:space="0" w:color="auto"/>
                            <w:right w:val="none" w:sz="0" w:space="0" w:color="auto"/>
                          </w:divBdr>
                        </w:div>
                        <w:div w:id="1622762191">
                          <w:marLeft w:val="640"/>
                          <w:marRight w:val="0"/>
                          <w:marTop w:val="0"/>
                          <w:marBottom w:val="0"/>
                          <w:divBdr>
                            <w:top w:val="none" w:sz="0" w:space="0" w:color="auto"/>
                            <w:left w:val="none" w:sz="0" w:space="0" w:color="auto"/>
                            <w:bottom w:val="none" w:sz="0" w:space="0" w:color="auto"/>
                            <w:right w:val="none" w:sz="0" w:space="0" w:color="auto"/>
                          </w:divBdr>
                        </w:div>
                        <w:div w:id="1694571962">
                          <w:marLeft w:val="640"/>
                          <w:marRight w:val="0"/>
                          <w:marTop w:val="0"/>
                          <w:marBottom w:val="0"/>
                          <w:divBdr>
                            <w:top w:val="none" w:sz="0" w:space="0" w:color="auto"/>
                            <w:left w:val="none" w:sz="0" w:space="0" w:color="auto"/>
                            <w:bottom w:val="none" w:sz="0" w:space="0" w:color="auto"/>
                            <w:right w:val="none" w:sz="0" w:space="0" w:color="auto"/>
                          </w:divBdr>
                        </w:div>
                        <w:div w:id="1752965117">
                          <w:marLeft w:val="640"/>
                          <w:marRight w:val="0"/>
                          <w:marTop w:val="0"/>
                          <w:marBottom w:val="0"/>
                          <w:divBdr>
                            <w:top w:val="none" w:sz="0" w:space="0" w:color="auto"/>
                            <w:left w:val="none" w:sz="0" w:space="0" w:color="auto"/>
                            <w:bottom w:val="none" w:sz="0" w:space="0" w:color="auto"/>
                            <w:right w:val="none" w:sz="0" w:space="0" w:color="auto"/>
                          </w:divBdr>
                        </w:div>
                        <w:div w:id="1762405652">
                          <w:marLeft w:val="640"/>
                          <w:marRight w:val="0"/>
                          <w:marTop w:val="0"/>
                          <w:marBottom w:val="0"/>
                          <w:divBdr>
                            <w:top w:val="none" w:sz="0" w:space="0" w:color="auto"/>
                            <w:left w:val="none" w:sz="0" w:space="0" w:color="auto"/>
                            <w:bottom w:val="none" w:sz="0" w:space="0" w:color="auto"/>
                            <w:right w:val="none" w:sz="0" w:space="0" w:color="auto"/>
                          </w:divBdr>
                        </w:div>
                        <w:div w:id="1766000459">
                          <w:marLeft w:val="640"/>
                          <w:marRight w:val="0"/>
                          <w:marTop w:val="0"/>
                          <w:marBottom w:val="0"/>
                          <w:divBdr>
                            <w:top w:val="none" w:sz="0" w:space="0" w:color="auto"/>
                            <w:left w:val="none" w:sz="0" w:space="0" w:color="auto"/>
                            <w:bottom w:val="none" w:sz="0" w:space="0" w:color="auto"/>
                            <w:right w:val="none" w:sz="0" w:space="0" w:color="auto"/>
                          </w:divBdr>
                        </w:div>
                        <w:div w:id="1782796832">
                          <w:marLeft w:val="640"/>
                          <w:marRight w:val="0"/>
                          <w:marTop w:val="0"/>
                          <w:marBottom w:val="0"/>
                          <w:divBdr>
                            <w:top w:val="none" w:sz="0" w:space="0" w:color="auto"/>
                            <w:left w:val="none" w:sz="0" w:space="0" w:color="auto"/>
                            <w:bottom w:val="none" w:sz="0" w:space="0" w:color="auto"/>
                            <w:right w:val="none" w:sz="0" w:space="0" w:color="auto"/>
                          </w:divBdr>
                        </w:div>
                        <w:div w:id="1851525154">
                          <w:marLeft w:val="640"/>
                          <w:marRight w:val="0"/>
                          <w:marTop w:val="0"/>
                          <w:marBottom w:val="0"/>
                          <w:divBdr>
                            <w:top w:val="none" w:sz="0" w:space="0" w:color="auto"/>
                            <w:left w:val="none" w:sz="0" w:space="0" w:color="auto"/>
                            <w:bottom w:val="none" w:sz="0" w:space="0" w:color="auto"/>
                            <w:right w:val="none" w:sz="0" w:space="0" w:color="auto"/>
                          </w:divBdr>
                        </w:div>
                        <w:div w:id="1948464183">
                          <w:marLeft w:val="640"/>
                          <w:marRight w:val="0"/>
                          <w:marTop w:val="0"/>
                          <w:marBottom w:val="0"/>
                          <w:divBdr>
                            <w:top w:val="none" w:sz="0" w:space="0" w:color="auto"/>
                            <w:left w:val="none" w:sz="0" w:space="0" w:color="auto"/>
                            <w:bottom w:val="none" w:sz="0" w:space="0" w:color="auto"/>
                            <w:right w:val="none" w:sz="0" w:space="0" w:color="auto"/>
                          </w:divBdr>
                        </w:div>
                        <w:div w:id="1956979585">
                          <w:marLeft w:val="640"/>
                          <w:marRight w:val="0"/>
                          <w:marTop w:val="0"/>
                          <w:marBottom w:val="0"/>
                          <w:divBdr>
                            <w:top w:val="none" w:sz="0" w:space="0" w:color="auto"/>
                            <w:left w:val="none" w:sz="0" w:space="0" w:color="auto"/>
                            <w:bottom w:val="none" w:sz="0" w:space="0" w:color="auto"/>
                            <w:right w:val="none" w:sz="0" w:space="0" w:color="auto"/>
                          </w:divBdr>
                        </w:div>
                        <w:div w:id="2015958806">
                          <w:marLeft w:val="640"/>
                          <w:marRight w:val="0"/>
                          <w:marTop w:val="0"/>
                          <w:marBottom w:val="0"/>
                          <w:divBdr>
                            <w:top w:val="none" w:sz="0" w:space="0" w:color="auto"/>
                            <w:left w:val="none" w:sz="0" w:space="0" w:color="auto"/>
                            <w:bottom w:val="none" w:sz="0" w:space="0" w:color="auto"/>
                            <w:right w:val="none" w:sz="0" w:space="0" w:color="auto"/>
                          </w:divBdr>
                        </w:div>
                        <w:div w:id="2064332623">
                          <w:marLeft w:val="640"/>
                          <w:marRight w:val="0"/>
                          <w:marTop w:val="0"/>
                          <w:marBottom w:val="0"/>
                          <w:divBdr>
                            <w:top w:val="none" w:sz="0" w:space="0" w:color="auto"/>
                            <w:left w:val="none" w:sz="0" w:space="0" w:color="auto"/>
                            <w:bottom w:val="none" w:sz="0" w:space="0" w:color="auto"/>
                            <w:right w:val="none" w:sz="0" w:space="0" w:color="auto"/>
                          </w:divBdr>
                        </w:div>
                        <w:div w:id="2131777115">
                          <w:marLeft w:val="640"/>
                          <w:marRight w:val="0"/>
                          <w:marTop w:val="0"/>
                          <w:marBottom w:val="0"/>
                          <w:divBdr>
                            <w:top w:val="none" w:sz="0" w:space="0" w:color="auto"/>
                            <w:left w:val="none" w:sz="0" w:space="0" w:color="auto"/>
                            <w:bottom w:val="none" w:sz="0" w:space="0" w:color="auto"/>
                            <w:right w:val="none" w:sz="0" w:space="0" w:color="auto"/>
                          </w:divBdr>
                        </w:div>
                      </w:divsChild>
                    </w:div>
                    <w:div w:id="1688213798">
                      <w:marLeft w:val="0"/>
                      <w:marRight w:val="0"/>
                      <w:marTop w:val="0"/>
                      <w:marBottom w:val="0"/>
                      <w:divBdr>
                        <w:top w:val="none" w:sz="0" w:space="0" w:color="auto"/>
                        <w:left w:val="none" w:sz="0" w:space="0" w:color="auto"/>
                        <w:bottom w:val="none" w:sz="0" w:space="0" w:color="auto"/>
                        <w:right w:val="none" w:sz="0" w:space="0" w:color="auto"/>
                      </w:divBdr>
                      <w:divsChild>
                        <w:div w:id="89857402">
                          <w:marLeft w:val="640"/>
                          <w:marRight w:val="0"/>
                          <w:marTop w:val="0"/>
                          <w:marBottom w:val="0"/>
                          <w:divBdr>
                            <w:top w:val="none" w:sz="0" w:space="0" w:color="auto"/>
                            <w:left w:val="none" w:sz="0" w:space="0" w:color="auto"/>
                            <w:bottom w:val="none" w:sz="0" w:space="0" w:color="auto"/>
                            <w:right w:val="none" w:sz="0" w:space="0" w:color="auto"/>
                          </w:divBdr>
                        </w:div>
                        <w:div w:id="273679818">
                          <w:marLeft w:val="640"/>
                          <w:marRight w:val="0"/>
                          <w:marTop w:val="0"/>
                          <w:marBottom w:val="0"/>
                          <w:divBdr>
                            <w:top w:val="none" w:sz="0" w:space="0" w:color="auto"/>
                            <w:left w:val="none" w:sz="0" w:space="0" w:color="auto"/>
                            <w:bottom w:val="none" w:sz="0" w:space="0" w:color="auto"/>
                            <w:right w:val="none" w:sz="0" w:space="0" w:color="auto"/>
                          </w:divBdr>
                        </w:div>
                        <w:div w:id="293142765">
                          <w:marLeft w:val="640"/>
                          <w:marRight w:val="0"/>
                          <w:marTop w:val="0"/>
                          <w:marBottom w:val="0"/>
                          <w:divBdr>
                            <w:top w:val="none" w:sz="0" w:space="0" w:color="auto"/>
                            <w:left w:val="none" w:sz="0" w:space="0" w:color="auto"/>
                            <w:bottom w:val="none" w:sz="0" w:space="0" w:color="auto"/>
                            <w:right w:val="none" w:sz="0" w:space="0" w:color="auto"/>
                          </w:divBdr>
                        </w:div>
                        <w:div w:id="464008951">
                          <w:marLeft w:val="640"/>
                          <w:marRight w:val="0"/>
                          <w:marTop w:val="0"/>
                          <w:marBottom w:val="0"/>
                          <w:divBdr>
                            <w:top w:val="none" w:sz="0" w:space="0" w:color="auto"/>
                            <w:left w:val="none" w:sz="0" w:space="0" w:color="auto"/>
                            <w:bottom w:val="none" w:sz="0" w:space="0" w:color="auto"/>
                            <w:right w:val="none" w:sz="0" w:space="0" w:color="auto"/>
                          </w:divBdr>
                        </w:div>
                        <w:div w:id="485518544">
                          <w:marLeft w:val="640"/>
                          <w:marRight w:val="0"/>
                          <w:marTop w:val="0"/>
                          <w:marBottom w:val="0"/>
                          <w:divBdr>
                            <w:top w:val="none" w:sz="0" w:space="0" w:color="auto"/>
                            <w:left w:val="none" w:sz="0" w:space="0" w:color="auto"/>
                            <w:bottom w:val="none" w:sz="0" w:space="0" w:color="auto"/>
                            <w:right w:val="none" w:sz="0" w:space="0" w:color="auto"/>
                          </w:divBdr>
                        </w:div>
                        <w:div w:id="486096973">
                          <w:marLeft w:val="640"/>
                          <w:marRight w:val="0"/>
                          <w:marTop w:val="0"/>
                          <w:marBottom w:val="0"/>
                          <w:divBdr>
                            <w:top w:val="none" w:sz="0" w:space="0" w:color="auto"/>
                            <w:left w:val="none" w:sz="0" w:space="0" w:color="auto"/>
                            <w:bottom w:val="none" w:sz="0" w:space="0" w:color="auto"/>
                            <w:right w:val="none" w:sz="0" w:space="0" w:color="auto"/>
                          </w:divBdr>
                        </w:div>
                        <w:div w:id="486635337">
                          <w:marLeft w:val="640"/>
                          <w:marRight w:val="0"/>
                          <w:marTop w:val="0"/>
                          <w:marBottom w:val="0"/>
                          <w:divBdr>
                            <w:top w:val="none" w:sz="0" w:space="0" w:color="auto"/>
                            <w:left w:val="none" w:sz="0" w:space="0" w:color="auto"/>
                            <w:bottom w:val="none" w:sz="0" w:space="0" w:color="auto"/>
                            <w:right w:val="none" w:sz="0" w:space="0" w:color="auto"/>
                          </w:divBdr>
                        </w:div>
                        <w:div w:id="569966765">
                          <w:marLeft w:val="640"/>
                          <w:marRight w:val="0"/>
                          <w:marTop w:val="0"/>
                          <w:marBottom w:val="0"/>
                          <w:divBdr>
                            <w:top w:val="none" w:sz="0" w:space="0" w:color="auto"/>
                            <w:left w:val="none" w:sz="0" w:space="0" w:color="auto"/>
                            <w:bottom w:val="none" w:sz="0" w:space="0" w:color="auto"/>
                            <w:right w:val="none" w:sz="0" w:space="0" w:color="auto"/>
                          </w:divBdr>
                        </w:div>
                        <w:div w:id="610163828">
                          <w:marLeft w:val="640"/>
                          <w:marRight w:val="0"/>
                          <w:marTop w:val="0"/>
                          <w:marBottom w:val="0"/>
                          <w:divBdr>
                            <w:top w:val="none" w:sz="0" w:space="0" w:color="auto"/>
                            <w:left w:val="none" w:sz="0" w:space="0" w:color="auto"/>
                            <w:bottom w:val="none" w:sz="0" w:space="0" w:color="auto"/>
                            <w:right w:val="none" w:sz="0" w:space="0" w:color="auto"/>
                          </w:divBdr>
                        </w:div>
                        <w:div w:id="622200813">
                          <w:marLeft w:val="640"/>
                          <w:marRight w:val="0"/>
                          <w:marTop w:val="0"/>
                          <w:marBottom w:val="0"/>
                          <w:divBdr>
                            <w:top w:val="none" w:sz="0" w:space="0" w:color="auto"/>
                            <w:left w:val="none" w:sz="0" w:space="0" w:color="auto"/>
                            <w:bottom w:val="none" w:sz="0" w:space="0" w:color="auto"/>
                            <w:right w:val="none" w:sz="0" w:space="0" w:color="auto"/>
                          </w:divBdr>
                        </w:div>
                        <w:div w:id="650911447">
                          <w:marLeft w:val="640"/>
                          <w:marRight w:val="0"/>
                          <w:marTop w:val="0"/>
                          <w:marBottom w:val="0"/>
                          <w:divBdr>
                            <w:top w:val="none" w:sz="0" w:space="0" w:color="auto"/>
                            <w:left w:val="none" w:sz="0" w:space="0" w:color="auto"/>
                            <w:bottom w:val="none" w:sz="0" w:space="0" w:color="auto"/>
                            <w:right w:val="none" w:sz="0" w:space="0" w:color="auto"/>
                          </w:divBdr>
                        </w:div>
                        <w:div w:id="677469340">
                          <w:marLeft w:val="640"/>
                          <w:marRight w:val="0"/>
                          <w:marTop w:val="0"/>
                          <w:marBottom w:val="0"/>
                          <w:divBdr>
                            <w:top w:val="none" w:sz="0" w:space="0" w:color="auto"/>
                            <w:left w:val="none" w:sz="0" w:space="0" w:color="auto"/>
                            <w:bottom w:val="none" w:sz="0" w:space="0" w:color="auto"/>
                            <w:right w:val="none" w:sz="0" w:space="0" w:color="auto"/>
                          </w:divBdr>
                        </w:div>
                        <w:div w:id="684601812">
                          <w:marLeft w:val="640"/>
                          <w:marRight w:val="0"/>
                          <w:marTop w:val="0"/>
                          <w:marBottom w:val="0"/>
                          <w:divBdr>
                            <w:top w:val="none" w:sz="0" w:space="0" w:color="auto"/>
                            <w:left w:val="none" w:sz="0" w:space="0" w:color="auto"/>
                            <w:bottom w:val="none" w:sz="0" w:space="0" w:color="auto"/>
                            <w:right w:val="none" w:sz="0" w:space="0" w:color="auto"/>
                          </w:divBdr>
                        </w:div>
                        <w:div w:id="689376521">
                          <w:marLeft w:val="640"/>
                          <w:marRight w:val="0"/>
                          <w:marTop w:val="0"/>
                          <w:marBottom w:val="0"/>
                          <w:divBdr>
                            <w:top w:val="none" w:sz="0" w:space="0" w:color="auto"/>
                            <w:left w:val="none" w:sz="0" w:space="0" w:color="auto"/>
                            <w:bottom w:val="none" w:sz="0" w:space="0" w:color="auto"/>
                            <w:right w:val="none" w:sz="0" w:space="0" w:color="auto"/>
                          </w:divBdr>
                        </w:div>
                        <w:div w:id="706955203">
                          <w:marLeft w:val="640"/>
                          <w:marRight w:val="0"/>
                          <w:marTop w:val="0"/>
                          <w:marBottom w:val="0"/>
                          <w:divBdr>
                            <w:top w:val="none" w:sz="0" w:space="0" w:color="auto"/>
                            <w:left w:val="none" w:sz="0" w:space="0" w:color="auto"/>
                            <w:bottom w:val="none" w:sz="0" w:space="0" w:color="auto"/>
                            <w:right w:val="none" w:sz="0" w:space="0" w:color="auto"/>
                          </w:divBdr>
                        </w:div>
                        <w:div w:id="798106875">
                          <w:marLeft w:val="640"/>
                          <w:marRight w:val="0"/>
                          <w:marTop w:val="0"/>
                          <w:marBottom w:val="0"/>
                          <w:divBdr>
                            <w:top w:val="none" w:sz="0" w:space="0" w:color="auto"/>
                            <w:left w:val="none" w:sz="0" w:space="0" w:color="auto"/>
                            <w:bottom w:val="none" w:sz="0" w:space="0" w:color="auto"/>
                            <w:right w:val="none" w:sz="0" w:space="0" w:color="auto"/>
                          </w:divBdr>
                        </w:div>
                        <w:div w:id="843667750">
                          <w:marLeft w:val="640"/>
                          <w:marRight w:val="0"/>
                          <w:marTop w:val="0"/>
                          <w:marBottom w:val="0"/>
                          <w:divBdr>
                            <w:top w:val="none" w:sz="0" w:space="0" w:color="auto"/>
                            <w:left w:val="none" w:sz="0" w:space="0" w:color="auto"/>
                            <w:bottom w:val="none" w:sz="0" w:space="0" w:color="auto"/>
                            <w:right w:val="none" w:sz="0" w:space="0" w:color="auto"/>
                          </w:divBdr>
                        </w:div>
                        <w:div w:id="921330676">
                          <w:marLeft w:val="640"/>
                          <w:marRight w:val="0"/>
                          <w:marTop w:val="0"/>
                          <w:marBottom w:val="0"/>
                          <w:divBdr>
                            <w:top w:val="none" w:sz="0" w:space="0" w:color="auto"/>
                            <w:left w:val="none" w:sz="0" w:space="0" w:color="auto"/>
                            <w:bottom w:val="none" w:sz="0" w:space="0" w:color="auto"/>
                            <w:right w:val="none" w:sz="0" w:space="0" w:color="auto"/>
                          </w:divBdr>
                        </w:div>
                        <w:div w:id="953369670">
                          <w:marLeft w:val="640"/>
                          <w:marRight w:val="0"/>
                          <w:marTop w:val="0"/>
                          <w:marBottom w:val="0"/>
                          <w:divBdr>
                            <w:top w:val="none" w:sz="0" w:space="0" w:color="auto"/>
                            <w:left w:val="none" w:sz="0" w:space="0" w:color="auto"/>
                            <w:bottom w:val="none" w:sz="0" w:space="0" w:color="auto"/>
                            <w:right w:val="none" w:sz="0" w:space="0" w:color="auto"/>
                          </w:divBdr>
                        </w:div>
                        <w:div w:id="1020426870">
                          <w:marLeft w:val="640"/>
                          <w:marRight w:val="0"/>
                          <w:marTop w:val="0"/>
                          <w:marBottom w:val="0"/>
                          <w:divBdr>
                            <w:top w:val="none" w:sz="0" w:space="0" w:color="auto"/>
                            <w:left w:val="none" w:sz="0" w:space="0" w:color="auto"/>
                            <w:bottom w:val="none" w:sz="0" w:space="0" w:color="auto"/>
                            <w:right w:val="none" w:sz="0" w:space="0" w:color="auto"/>
                          </w:divBdr>
                        </w:div>
                        <w:div w:id="1111123529">
                          <w:marLeft w:val="640"/>
                          <w:marRight w:val="0"/>
                          <w:marTop w:val="0"/>
                          <w:marBottom w:val="0"/>
                          <w:divBdr>
                            <w:top w:val="none" w:sz="0" w:space="0" w:color="auto"/>
                            <w:left w:val="none" w:sz="0" w:space="0" w:color="auto"/>
                            <w:bottom w:val="none" w:sz="0" w:space="0" w:color="auto"/>
                            <w:right w:val="none" w:sz="0" w:space="0" w:color="auto"/>
                          </w:divBdr>
                        </w:div>
                        <w:div w:id="1141070665">
                          <w:marLeft w:val="640"/>
                          <w:marRight w:val="0"/>
                          <w:marTop w:val="0"/>
                          <w:marBottom w:val="0"/>
                          <w:divBdr>
                            <w:top w:val="none" w:sz="0" w:space="0" w:color="auto"/>
                            <w:left w:val="none" w:sz="0" w:space="0" w:color="auto"/>
                            <w:bottom w:val="none" w:sz="0" w:space="0" w:color="auto"/>
                            <w:right w:val="none" w:sz="0" w:space="0" w:color="auto"/>
                          </w:divBdr>
                        </w:div>
                        <w:div w:id="1243025116">
                          <w:marLeft w:val="640"/>
                          <w:marRight w:val="0"/>
                          <w:marTop w:val="0"/>
                          <w:marBottom w:val="0"/>
                          <w:divBdr>
                            <w:top w:val="none" w:sz="0" w:space="0" w:color="auto"/>
                            <w:left w:val="none" w:sz="0" w:space="0" w:color="auto"/>
                            <w:bottom w:val="none" w:sz="0" w:space="0" w:color="auto"/>
                            <w:right w:val="none" w:sz="0" w:space="0" w:color="auto"/>
                          </w:divBdr>
                        </w:div>
                        <w:div w:id="1243758798">
                          <w:marLeft w:val="640"/>
                          <w:marRight w:val="0"/>
                          <w:marTop w:val="0"/>
                          <w:marBottom w:val="0"/>
                          <w:divBdr>
                            <w:top w:val="none" w:sz="0" w:space="0" w:color="auto"/>
                            <w:left w:val="none" w:sz="0" w:space="0" w:color="auto"/>
                            <w:bottom w:val="none" w:sz="0" w:space="0" w:color="auto"/>
                            <w:right w:val="none" w:sz="0" w:space="0" w:color="auto"/>
                          </w:divBdr>
                        </w:div>
                        <w:div w:id="1246452024">
                          <w:marLeft w:val="640"/>
                          <w:marRight w:val="0"/>
                          <w:marTop w:val="0"/>
                          <w:marBottom w:val="0"/>
                          <w:divBdr>
                            <w:top w:val="none" w:sz="0" w:space="0" w:color="auto"/>
                            <w:left w:val="none" w:sz="0" w:space="0" w:color="auto"/>
                            <w:bottom w:val="none" w:sz="0" w:space="0" w:color="auto"/>
                            <w:right w:val="none" w:sz="0" w:space="0" w:color="auto"/>
                          </w:divBdr>
                        </w:div>
                        <w:div w:id="1264222057">
                          <w:marLeft w:val="640"/>
                          <w:marRight w:val="0"/>
                          <w:marTop w:val="0"/>
                          <w:marBottom w:val="0"/>
                          <w:divBdr>
                            <w:top w:val="none" w:sz="0" w:space="0" w:color="auto"/>
                            <w:left w:val="none" w:sz="0" w:space="0" w:color="auto"/>
                            <w:bottom w:val="none" w:sz="0" w:space="0" w:color="auto"/>
                            <w:right w:val="none" w:sz="0" w:space="0" w:color="auto"/>
                          </w:divBdr>
                        </w:div>
                        <w:div w:id="1290404143">
                          <w:marLeft w:val="640"/>
                          <w:marRight w:val="0"/>
                          <w:marTop w:val="0"/>
                          <w:marBottom w:val="0"/>
                          <w:divBdr>
                            <w:top w:val="none" w:sz="0" w:space="0" w:color="auto"/>
                            <w:left w:val="none" w:sz="0" w:space="0" w:color="auto"/>
                            <w:bottom w:val="none" w:sz="0" w:space="0" w:color="auto"/>
                            <w:right w:val="none" w:sz="0" w:space="0" w:color="auto"/>
                          </w:divBdr>
                        </w:div>
                        <w:div w:id="1292712509">
                          <w:marLeft w:val="640"/>
                          <w:marRight w:val="0"/>
                          <w:marTop w:val="0"/>
                          <w:marBottom w:val="0"/>
                          <w:divBdr>
                            <w:top w:val="none" w:sz="0" w:space="0" w:color="auto"/>
                            <w:left w:val="none" w:sz="0" w:space="0" w:color="auto"/>
                            <w:bottom w:val="none" w:sz="0" w:space="0" w:color="auto"/>
                            <w:right w:val="none" w:sz="0" w:space="0" w:color="auto"/>
                          </w:divBdr>
                        </w:div>
                        <w:div w:id="1340933273">
                          <w:marLeft w:val="640"/>
                          <w:marRight w:val="0"/>
                          <w:marTop w:val="0"/>
                          <w:marBottom w:val="0"/>
                          <w:divBdr>
                            <w:top w:val="none" w:sz="0" w:space="0" w:color="auto"/>
                            <w:left w:val="none" w:sz="0" w:space="0" w:color="auto"/>
                            <w:bottom w:val="none" w:sz="0" w:space="0" w:color="auto"/>
                            <w:right w:val="none" w:sz="0" w:space="0" w:color="auto"/>
                          </w:divBdr>
                        </w:div>
                        <w:div w:id="1431512189">
                          <w:marLeft w:val="640"/>
                          <w:marRight w:val="0"/>
                          <w:marTop w:val="0"/>
                          <w:marBottom w:val="0"/>
                          <w:divBdr>
                            <w:top w:val="none" w:sz="0" w:space="0" w:color="auto"/>
                            <w:left w:val="none" w:sz="0" w:space="0" w:color="auto"/>
                            <w:bottom w:val="none" w:sz="0" w:space="0" w:color="auto"/>
                            <w:right w:val="none" w:sz="0" w:space="0" w:color="auto"/>
                          </w:divBdr>
                        </w:div>
                        <w:div w:id="1556618751">
                          <w:marLeft w:val="640"/>
                          <w:marRight w:val="0"/>
                          <w:marTop w:val="0"/>
                          <w:marBottom w:val="0"/>
                          <w:divBdr>
                            <w:top w:val="none" w:sz="0" w:space="0" w:color="auto"/>
                            <w:left w:val="none" w:sz="0" w:space="0" w:color="auto"/>
                            <w:bottom w:val="none" w:sz="0" w:space="0" w:color="auto"/>
                            <w:right w:val="none" w:sz="0" w:space="0" w:color="auto"/>
                          </w:divBdr>
                        </w:div>
                        <w:div w:id="1613854823">
                          <w:marLeft w:val="640"/>
                          <w:marRight w:val="0"/>
                          <w:marTop w:val="0"/>
                          <w:marBottom w:val="0"/>
                          <w:divBdr>
                            <w:top w:val="none" w:sz="0" w:space="0" w:color="auto"/>
                            <w:left w:val="none" w:sz="0" w:space="0" w:color="auto"/>
                            <w:bottom w:val="none" w:sz="0" w:space="0" w:color="auto"/>
                            <w:right w:val="none" w:sz="0" w:space="0" w:color="auto"/>
                          </w:divBdr>
                        </w:div>
                        <w:div w:id="1740126980">
                          <w:marLeft w:val="640"/>
                          <w:marRight w:val="0"/>
                          <w:marTop w:val="0"/>
                          <w:marBottom w:val="0"/>
                          <w:divBdr>
                            <w:top w:val="none" w:sz="0" w:space="0" w:color="auto"/>
                            <w:left w:val="none" w:sz="0" w:space="0" w:color="auto"/>
                            <w:bottom w:val="none" w:sz="0" w:space="0" w:color="auto"/>
                            <w:right w:val="none" w:sz="0" w:space="0" w:color="auto"/>
                          </w:divBdr>
                        </w:div>
                        <w:div w:id="1746225514">
                          <w:marLeft w:val="640"/>
                          <w:marRight w:val="0"/>
                          <w:marTop w:val="0"/>
                          <w:marBottom w:val="0"/>
                          <w:divBdr>
                            <w:top w:val="none" w:sz="0" w:space="0" w:color="auto"/>
                            <w:left w:val="none" w:sz="0" w:space="0" w:color="auto"/>
                            <w:bottom w:val="none" w:sz="0" w:space="0" w:color="auto"/>
                            <w:right w:val="none" w:sz="0" w:space="0" w:color="auto"/>
                          </w:divBdr>
                        </w:div>
                        <w:div w:id="1786390199">
                          <w:marLeft w:val="640"/>
                          <w:marRight w:val="0"/>
                          <w:marTop w:val="0"/>
                          <w:marBottom w:val="0"/>
                          <w:divBdr>
                            <w:top w:val="none" w:sz="0" w:space="0" w:color="auto"/>
                            <w:left w:val="none" w:sz="0" w:space="0" w:color="auto"/>
                            <w:bottom w:val="none" w:sz="0" w:space="0" w:color="auto"/>
                            <w:right w:val="none" w:sz="0" w:space="0" w:color="auto"/>
                          </w:divBdr>
                        </w:div>
                        <w:div w:id="1788040990">
                          <w:marLeft w:val="640"/>
                          <w:marRight w:val="0"/>
                          <w:marTop w:val="0"/>
                          <w:marBottom w:val="0"/>
                          <w:divBdr>
                            <w:top w:val="none" w:sz="0" w:space="0" w:color="auto"/>
                            <w:left w:val="none" w:sz="0" w:space="0" w:color="auto"/>
                            <w:bottom w:val="none" w:sz="0" w:space="0" w:color="auto"/>
                            <w:right w:val="none" w:sz="0" w:space="0" w:color="auto"/>
                          </w:divBdr>
                        </w:div>
                        <w:div w:id="1849826213">
                          <w:marLeft w:val="640"/>
                          <w:marRight w:val="0"/>
                          <w:marTop w:val="0"/>
                          <w:marBottom w:val="0"/>
                          <w:divBdr>
                            <w:top w:val="none" w:sz="0" w:space="0" w:color="auto"/>
                            <w:left w:val="none" w:sz="0" w:space="0" w:color="auto"/>
                            <w:bottom w:val="none" w:sz="0" w:space="0" w:color="auto"/>
                            <w:right w:val="none" w:sz="0" w:space="0" w:color="auto"/>
                          </w:divBdr>
                        </w:div>
                        <w:div w:id="2115126108">
                          <w:marLeft w:val="640"/>
                          <w:marRight w:val="0"/>
                          <w:marTop w:val="0"/>
                          <w:marBottom w:val="0"/>
                          <w:divBdr>
                            <w:top w:val="none" w:sz="0" w:space="0" w:color="auto"/>
                            <w:left w:val="none" w:sz="0" w:space="0" w:color="auto"/>
                            <w:bottom w:val="none" w:sz="0" w:space="0" w:color="auto"/>
                            <w:right w:val="none" w:sz="0" w:space="0" w:color="auto"/>
                          </w:divBdr>
                        </w:div>
                        <w:div w:id="21369441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4472145">
                  <w:marLeft w:val="640"/>
                  <w:marRight w:val="0"/>
                  <w:marTop w:val="0"/>
                  <w:marBottom w:val="0"/>
                  <w:divBdr>
                    <w:top w:val="none" w:sz="0" w:space="0" w:color="auto"/>
                    <w:left w:val="none" w:sz="0" w:space="0" w:color="auto"/>
                    <w:bottom w:val="none" w:sz="0" w:space="0" w:color="auto"/>
                    <w:right w:val="none" w:sz="0" w:space="0" w:color="auto"/>
                  </w:divBdr>
                </w:div>
                <w:div w:id="1457717798">
                  <w:marLeft w:val="640"/>
                  <w:marRight w:val="0"/>
                  <w:marTop w:val="0"/>
                  <w:marBottom w:val="0"/>
                  <w:divBdr>
                    <w:top w:val="none" w:sz="0" w:space="0" w:color="auto"/>
                    <w:left w:val="none" w:sz="0" w:space="0" w:color="auto"/>
                    <w:bottom w:val="none" w:sz="0" w:space="0" w:color="auto"/>
                    <w:right w:val="none" w:sz="0" w:space="0" w:color="auto"/>
                  </w:divBdr>
                </w:div>
                <w:div w:id="1485852354">
                  <w:marLeft w:val="640"/>
                  <w:marRight w:val="0"/>
                  <w:marTop w:val="0"/>
                  <w:marBottom w:val="0"/>
                  <w:divBdr>
                    <w:top w:val="none" w:sz="0" w:space="0" w:color="auto"/>
                    <w:left w:val="none" w:sz="0" w:space="0" w:color="auto"/>
                    <w:bottom w:val="none" w:sz="0" w:space="0" w:color="auto"/>
                    <w:right w:val="none" w:sz="0" w:space="0" w:color="auto"/>
                  </w:divBdr>
                </w:div>
                <w:div w:id="1559970082">
                  <w:marLeft w:val="640"/>
                  <w:marRight w:val="0"/>
                  <w:marTop w:val="0"/>
                  <w:marBottom w:val="0"/>
                  <w:divBdr>
                    <w:top w:val="none" w:sz="0" w:space="0" w:color="auto"/>
                    <w:left w:val="none" w:sz="0" w:space="0" w:color="auto"/>
                    <w:bottom w:val="none" w:sz="0" w:space="0" w:color="auto"/>
                    <w:right w:val="none" w:sz="0" w:space="0" w:color="auto"/>
                  </w:divBdr>
                </w:div>
                <w:div w:id="1564832610">
                  <w:marLeft w:val="640"/>
                  <w:marRight w:val="0"/>
                  <w:marTop w:val="0"/>
                  <w:marBottom w:val="0"/>
                  <w:divBdr>
                    <w:top w:val="none" w:sz="0" w:space="0" w:color="auto"/>
                    <w:left w:val="none" w:sz="0" w:space="0" w:color="auto"/>
                    <w:bottom w:val="none" w:sz="0" w:space="0" w:color="auto"/>
                    <w:right w:val="none" w:sz="0" w:space="0" w:color="auto"/>
                  </w:divBdr>
                </w:div>
                <w:div w:id="1671524983">
                  <w:marLeft w:val="640"/>
                  <w:marRight w:val="0"/>
                  <w:marTop w:val="0"/>
                  <w:marBottom w:val="0"/>
                  <w:divBdr>
                    <w:top w:val="none" w:sz="0" w:space="0" w:color="auto"/>
                    <w:left w:val="none" w:sz="0" w:space="0" w:color="auto"/>
                    <w:bottom w:val="none" w:sz="0" w:space="0" w:color="auto"/>
                    <w:right w:val="none" w:sz="0" w:space="0" w:color="auto"/>
                  </w:divBdr>
                </w:div>
                <w:div w:id="1774208469">
                  <w:marLeft w:val="640"/>
                  <w:marRight w:val="0"/>
                  <w:marTop w:val="0"/>
                  <w:marBottom w:val="0"/>
                  <w:divBdr>
                    <w:top w:val="none" w:sz="0" w:space="0" w:color="auto"/>
                    <w:left w:val="none" w:sz="0" w:space="0" w:color="auto"/>
                    <w:bottom w:val="none" w:sz="0" w:space="0" w:color="auto"/>
                    <w:right w:val="none" w:sz="0" w:space="0" w:color="auto"/>
                  </w:divBdr>
                </w:div>
                <w:div w:id="1856114162">
                  <w:marLeft w:val="640"/>
                  <w:marRight w:val="0"/>
                  <w:marTop w:val="0"/>
                  <w:marBottom w:val="0"/>
                  <w:divBdr>
                    <w:top w:val="none" w:sz="0" w:space="0" w:color="auto"/>
                    <w:left w:val="none" w:sz="0" w:space="0" w:color="auto"/>
                    <w:bottom w:val="none" w:sz="0" w:space="0" w:color="auto"/>
                    <w:right w:val="none" w:sz="0" w:space="0" w:color="auto"/>
                  </w:divBdr>
                </w:div>
                <w:div w:id="1857117441">
                  <w:marLeft w:val="640"/>
                  <w:marRight w:val="0"/>
                  <w:marTop w:val="0"/>
                  <w:marBottom w:val="0"/>
                  <w:divBdr>
                    <w:top w:val="none" w:sz="0" w:space="0" w:color="auto"/>
                    <w:left w:val="none" w:sz="0" w:space="0" w:color="auto"/>
                    <w:bottom w:val="none" w:sz="0" w:space="0" w:color="auto"/>
                    <w:right w:val="none" w:sz="0" w:space="0" w:color="auto"/>
                  </w:divBdr>
                </w:div>
                <w:div w:id="1938251644">
                  <w:marLeft w:val="640"/>
                  <w:marRight w:val="0"/>
                  <w:marTop w:val="0"/>
                  <w:marBottom w:val="0"/>
                  <w:divBdr>
                    <w:top w:val="none" w:sz="0" w:space="0" w:color="auto"/>
                    <w:left w:val="none" w:sz="0" w:space="0" w:color="auto"/>
                    <w:bottom w:val="none" w:sz="0" w:space="0" w:color="auto"/>
                    <w:right w:val="none" w:sz="0" w:space="0" w:color="auto"/>
                  </w:divBdr>
                </w:div>
                <w:div w:id="1979064857">
                  <w:marLeft w:val="640"/>
                  <w:marRight w:val="0"/>
                  <w:marTop w:val="0"/>
                  <w:marBottom w:val="0"/>
                  <w:divBdr>
                    <w:top w:val="none" w:sz="0" w:space="0" w:color="auto"/>
                    <w:left w:val="none" w:sz="0" w:space="0" w:color="auto"/>
                    <w:bottom w:val="none" w:sz="0" w:space="0" w:color="auto"/>
                    <w:right w:val="none" w:sz="0" w:space="0" w:color="auto"/>
                  </w:divBdr>
                </w:div>
                <w:div w:id="2054109413">
                  <w:marLeft w:val="640"/>
                  <w:marRight w:val="0"/>
                  <w:marTop w:val="0"/>
                  <w:marBottom w:val="0"/>
                  <w:divBdr>
                    <w:top w:val="none" w:sz="0" w:space="0" w:color="auto"/>
                    <w:left w:val="none" w:sz="0" w:space="0" w:color="auto"/>
                    <w:bottom w:val="none" w:sz="0" w:space="0" w:color="auto"/>
                    <w:right w:val="none" w:sz="0" w:space="0" w:color="auto"/>
                  </w:divBdr>
                </w:div>
                <w:div w:id="2097245310">
                  <w:marLeft w:val="640"/>
                  <w:marRight w:val="0"/>
                  <w:marTop w:val="0"/>
                  <w:marBottom w:val="0"/>
                  <w:divBdr>
                    <w:top w:val="none" w:sz="0" w:space="0" w:color="auto"/>
                    <w:left w:val="none" w:sz="0" w:space="0" w:color="auto"/>
                    <w:bottom w:val="none" w:sz="0" w:space="0" w:color="auto"/>
                    <w:right w:val="none" w:sz="0" w:space="0" w:color="auto"/>
                  </w:divBdr>
                </w:div>
                <w:div w:id="2110466332">
                  <w:marLeft w:val="640"/>
                  <w:marRight w:val="0"/>
                  <w:marTop w:val="0"/>
                  <w:marBottom w:val="0"/>
                  <w:divBdr>
                    <w:top w:val="none" w:sz="0" w:space="0" w:color="auto"/>
                    <w:left w:val="none" w:sz="0" w:space="0" w:color="auto"/>
                    <w:bottom w:val="none" w:sz="0" w:space="0" w:color="auto"/>
                    <w:right w:val="none" w:sz="0" w:space="0" w:color="auto"/>
                  </w:divBdr>
                </w:div>
              </w:divsChild>
            </w:div>
            <w:div w:id="1507355299">
              <w:marLeft w:val="0"/>
              <w:marRight w:val="0"/>
              <w:marTop w:val="0"/>
              <w:marBottom w:val="0"/>
              <w:divBdr>
                <w:top w:val="none" w:sz="0" w:space="0" w:color="auto"/>
                <w:left w:val="none" w:sz="0" w:space="0" w:color="auto"/>
                <w:bottom w:val="none" w:sz="0" w:space="0" w:color="auto"/>
                <w:right w:val="none" w:sz="0" w:space="0" w:color="auto"/>
              </w:divBdr>
              <w:divsChild>
                <w:div w:id="157812202">
                  <w:marLeft w:val="640"/>
                  <w:marRight w:val="0"/>
                  <w:marTop w:val="0"/>
                  <w:marBottom w:val="0"/>
                  <w:divBdr>
                    <w:top w:val="none" w:sz="0" w:space="0" w:color="auto"/>
                    <w:left w:val="none" w:sz="0" w:space="0" w:color="auto"/>
                    <w:bottom w:val="none" w:sz="0" w:space="0" w:color="auto"/>
                    <w:right w:val="none" w:sz="0" w:space="0" w:color="auto"/>
                  </w:divBdr>
                </w:div>
                <w:div w:id="359742721">
                  <w:marLeft w:val="640"/>
                  <w:marRight w:val="0"/>
                  <w:marTop w:val="0"/>
                  <w:marBottom w:val="0"/>
                  <w:divBdr>
                    <w:top w:val="none" w:sz="0" w:space="0" w:color="auto"/>
                    <w:left w:val="none" w:sz="0" w:space="0" w:color="auto"/>
                    <w:bottom w:val="none" w:sz="0" w:space="0" w:color="auto"/>
                    <w:right w:val="none" w:sz="0" w:space="0" w:color="auto"/>
                  </w:divBdr>
                </w:div>
                <w:div w:id="411244689">
                  <w:marLeft w:val="640"/>
                  <w:marRight w:val="0"/>
                  <w:marTop w:val="0"/>
                  <w:marBottom w:val="0"/>
                  <w:divBdr>
                    <w:top w:val="none" w:sz="0" w:space="0" w:color="auto"/>
                    <w:left w:val="none" w:sz="0" w:space="0" w:color="auto"/>
                    <w:bottom w:val="none" w:sz="0" w:space="0" w:color="auto"/>
                    <w:right w:val="none" w:sz="0" w:space="0" w:color="auto"/>
                  </w:divBdr>
                </w:div>
                <w:div w:id="449973686">
                  <w:marLeft w:val="640"/>
                  <w:marRight w:val="0"/>
                  <w:marTop w:val="0"/>
                  <w:marBottom w:val="0"/>
                  <w:divBdr>
                    <w:top w:val="none" w:sz="0" w:space="0" w:color="auto"/>
                    <w:left w:val="none" w:sz="0" w:space="0" w:color="auto"/>
                    <w:bottom w:val="none" w:sz="0" w:space="0" w:color="auto"/>
                    <w:right w:val="none" w:sz="0" w:space="0" w:color="auto"/>
                  </w:divBdr>
                </w:div>
                <w:div w:id="469060909">
                  <w:marLeft w:val="640"/>
                  <w:marRight w:val="0"/>
                  <w:marTop w:val="0"/>
                  <w:marBottom w:val="0"/>
                  <w:divBdr>
                    <w:top w:val="none" w:sz="0" w:space="0" w:color="auto"/>
                    <w:left w:val="none" w:sz="0" w:space="0" w:color="auto"/>
                    <w:bottom w:val="none" w:sz="0" w:space="0" w:color="auto"/>
                    <w:right w:val="none" w:sz="0" w:space="0" w:color="auto"/>
                  </w:divBdr>
                </w:div>
                <w:div w:id="505831138">
                  <w:marLeft w:val="640"/>
                  <w:marRight w:val="0"/>
                  <w:marTop w:val="0"/>
                  <w:marBottom w:val="0"/>
                  <w:divBdr>
                    <w:top w:val="none" w:sz="0" w:space="0" w:color="auto"/>
                    <w:left w:val="none" w:sz="0" w:space="0" w:color="auto"/>
                    <w:bottom w:val="none" w:sz="0" w:space="0" w:color="auto"/>
                    <w:right w:val="none" w:sz="0" w:space="0" w:color="auto"/>
                  </w:divBdr>
                </w:div>
                <w:div w:id="547180478">
                  <w:marLeft w:val="640"/>
                  <w:marRight w:val="0"/>
                  <w:marTop w:val="0"/>
                  <w:marBottom w:val="0"/>
                  <w:divBdr>
                    <w:top w:val="none" w:sz="0" w:space="0" w:color="auto"/>
                    <w:left w:val="none" w:sz="0" w:space="0" w:color="auto"/>
                    <w:bottom w:val="none" w:sz="0" w:space="0" w:color="auto"/>
                    <w:right w:val="none" w:sz="0" w:space="0" w:color="auto"/>
                  </w:divBdr>
                </w:div>
                <w:div w:id="666173709">
                  <w:marLeft w:val="640"/>
                  <w:marRight w:val="0"/>
                  <w:marTop w:val="0"/>
                  <w:marBottom w:val="0"/>
                  <w:divBdr>
                    <w:top w:val="none" w:sz="0" w:space="0" w:color="auto"/>
                    <w:left w:val="none" w:sz="0" w:space="0" w:color="auto"/>
                    <w:bottom w:val="none" w:sz="0" w:space="0" w:color="auto"/>
                    <w:right w:val="none" w:sz="0" w:space="0" w:color="auto"/>
                  </w:divBdr>
                </w:div>
                <w:div w:id="695542445">
                  <w:marLeft w:val="640"/>
                  <w:marRight w:val="0"/>
                  <w:marTop w:val="0"/>
                  <w:marBottom w:val="0"/>
                  <w:divBdr>
                    <w:top w:val="none" w:sz="0" w:space="0" w:color="auto"/>
                    <w:left w:val="none" w:sz="0" w:space="0" w:color="auto"/>
                    <w:bottom w:val="none" w:sz="0" w:space="0" w:color="auto"/>
                    <w:right w:val="none" w:sz="0" w:space="0" w:color="auto"/>
                  </w:divBdr>
                </w:div>
                <w:div w:id="983393847">
                  <w:marLeft w:val="640"/>
                  <w:marRight w:val="0"/>
                  <w:marTop w:val="0"/>
                  <w:marBottom w:val="0"/>
                  <w:divBdr>
                    <w:top w:val="none" w:sz="0" w:space="0" w:color="auto"/>
                    <w:left w:val="none" w:sz="0" w:space="0" w:color="auto"/>
                    <w:bottom w:val="none" w:sz="0" w:space="0" w:color="auto"/>
                    <w:right w:val="none" w:sz="0" w:space="0" w:color="auto"/>
                  </w:divBdr>
                </w:div>
                <w:div w:id="999651008">
                  <w:marLeft w:val="640"/>
                  <w:marRight w:val="0"/>
                  <w:marTop w:val="0"/>
                  <w:marBottom w:val="0"/>
                  <w:divBdr>
                    <w:top w:val="none" w:sz="0" w:space="0" w:color="auto"/>
                    <w:left w:val="none" w:sz="0" w:space="0" w:color="auto"/>
                    <w:bottom w:val="none" w:sz="0" w:space="0" w:color="auto"/>
                    <w:right w:val="none" w:sz="0" w:space="0" w:color="auto"/>
                  </w:divBdr>
                </w:div>
                <w:div w:id="1086147706">
                  <w:marLeft w:val="640"/>
                  <w:marRight w:val="0"/>
                  <w:marTop w:val="0"/>
                  <w:marBottom w:val="0"/>
                  <w:divBdr>
                    <w:top w:val="none" w:sz="0" w:space="0" w:color="auto"/>
                    <w:left w:val="none" w:sz="0" w:space="0" w:color="auto"/>
                    <w:bottom w:val="none" w:sz="0" w:space="0" w:color="auto"/>
                    <w:right w:val="none" w:sz="0" w:space="0" w:color="auto"/>
                  </w:divBdr>
                </w:div>
                <w:div w:id="1200818448">
                  <w:marLeft w:val="640"/>
                  <w:marRight w:val="0"/>
                  <w:marTop w:val="0"/>
                  <w:marBottom w:val="0"/>
                  <w:divBdr>
                    <w:top w:val="none" w:sz="0" w:space="0" w:color="auto"/>
                    <w:left w:val="none" w:sz="0" w:space="0" w:color="auto"/>
                    <w:bottom w:val="none" w:sz="0" w:space="0" w:color="auto"/>
                    <w:right w:val="none" w:sz="0" w:space="0" w:color="auto"/>
                  </w:divBdr>
                </w:div>
                <w:div w:id="1212113832">
                  <w:marLeft w:val="640"/>
                  <w:marRight w:val="0"/>
                  <w:marTop w:val="0"/>
                  <w:marBottom w:val="0"/>
                  <w:divBdr>
                    <w:top w:val="none" w:sz="0" w:space="0" w:color="auto"/>
                    <w:left w:val="none" w:sz="0" w:space="0" w:color="auto"/>
                    <w:bottom w:val="none" w:sz="0" w:space="0" w:color="auto"/>
                    <w:right w:val="none" w:sz="0" w:space="0" w:color="auto"/>
                  </w:divBdr>
                </w:div>
                <w:div w:id="1222401758">
                  <w:marLeft w:val="640"/>
                  <w:marRight w:val="0"/>
                  <w:marTop w:val="0"/>
                  <w:marBottom w:val="0"/>
                  <w:divBdr>
                    <w:top w:val="none" w:sz="0" w:space="0" w:color="auto"/>
                    <w:left w:val="none" w:sz="0" w:space="0" w:color="auto"/>
                    <w:bottom w:val="none" w:sz="0" w:space="0" w:color="auto"/>
                    <w:right w:val="none" w:sz="0" w:space="0" w:color="auto"/>
                  </w:divBdr>
                </w:div>
                <w:div w:id="1271399260">
                  <w:marLeft w:val="640"/>
                  <w:marRight w:val="0"/>
                  <w:marTop w:val="0"/>
                  <w:marBottom w:val="0"/>
                  <w:divBdr>
                    <w:top w:val="none" w:sz="0" w:space="0" w:color="auto"/>
                    <w:left w:val="none" w:sz="0" w:space="0" w:color="auto"/>
                    <w:bottom w:val="none" w:sz="0" w:space="0" w:color="auto"/>
                    <w:right w:val="none" w:sz="0" w:space="0" w:color="auto"/>
                  </w:divBdr>
                </w:div>
                <w:div w:id="1282957146">
                  <w:marLeft w:val="640"/>
                  <w:marRight w:val="0"/>
                  <w:marTop w:val="0"/>
                  <w:marBottom w:val="0"/>
                  <w:divBdr>
                    <w:top w:val="none" w:sz="0" w:space="0" w:color="auto"/>
                    <w:left w:val="none" w:sz="0" w:space="0" w:color="auto"/>
                    <w:bottom w:val="none" w:sz="0" w:space="0" w:color="auto"/>
                    <w:right w:val="none" w:sz="0" w:space="0" w:color="auto"/>
                  </w:divBdr>
                </w:div>
                <w:div w:id="1339850583">
                  <w:marLeft w:val="640"/>
                  <w:marRight w:val="0"/>
                  <w:marTop w:val="0"/>
                  <w:marBottom w:val="0"/>
                  <w:divBdr>
                    <w:top w:val="none" w:sz="0" w:space="0" w:color="auto"/>
                    <w:left w:val="none" w:sz="0" w:space="0" w:color="auto"/>
                    <w:bottom w:val="none" w:sz="0" w:space="0" w:color="auto"/>
                    <w:right w:val="none" w:sz="0" w:space="0" w:color="auto"/>
                  </w:divBdr>
                </w:div>
                <w:div w:id="1417749139">
                  <w:marLeft w:val="640"/>
                  <w:marRight w:val="0"/>
                  <w:marTop w:val="0"/>
                  <w:marBottom w:val="0"/>
                  <w:divBdr>
                    <w:top w:val="none" w:sz="0" w:space="0" w:color="auto"/>
                    <w:left w:val="none" w:sz="0" w:space="0" w:color="auto"/>
                    <w:bottom w:val="none" w:sz="0" w:space="0" w:color="auto"/>
                    <w:right w:val="none" w:sz="0" w:space="0" w:color="auto"/>
                  </w:divBdr>
                </w:div>
                <w:div w:id="1438598408">
                  <w:marLeft w:val="640"/>
                  <w:marRight w:val="0"/>
                  <w:marTop w:val="0"/>
                  <w:marBottom w:val="0"/>
                  <w:divBdr>
                    <w:top w:val="none" w:sz="0" w:space="0" w:color="auto"/>
                    <w:left w:val="none" w:sz="0" w:space="0" w:color="auto"/>
                    <w:bottom w:val="none" w:sz="0" w:space="0" w:color="auto"/>
                    <w:right w:val="none" w:sz="0" w:space="0" w:color="auto"/>
                  </w:divBdr>
                </w:div>
                <w:div w:id="1479689569">
                  <w:marLeft w:val="640"/>
                  <w:marRight w:val="0"/>
                  <w:marTop w:val="0"/>
                  <w:marBottom w:val="0"/>
                  <w:divBdr>
                    <w:top w:val="none" w:sz="0" w:space="0" w:color="auto"/>
                    <w:left w:val="none" w:sz="0" w:space="0" w:color="auto"/>
                    <w:bottom w:val="none" w:sz="0" w:space="0" w:color="auto"/>
                    <w:right w:val="none" w:sz="0" w:space="0" w:color="auto"/>
                  </w:divBdr>
                </w:div>
                <w:div w:id="1616517117">
                  <w:marLeft w:val="640"/>
                  <w:marRight w:val="0"/>
                  <w:marTop w:val="0"/>
                  <w:marBottom w:val="0"/>
                  <w:divBdr>
                    <w:top w:val="none" w:sz="0" w:space="0" w:color="auto"/>
                    <w:left w:val="none" w:sz="0" w:space="0" w:color="auto"/>
                    <w:bottom w:val="none" w:sz="0" w:space="0" w:color="auto"/>
                    <w:right w:val="none" w:sz="0" w:space="0" w:color="auto"/>
                  </w:divBdr>
                </w:div>
                <w:div w:id="1631665362">
                  <w:marLeft w:val="640"/>
                  <w:marRight w:val="0"/>
                  <w:marTop w:val="0"/>
                  <w:marBottom w:val="0"/>
                  <w:divBdr>
                    <w:top w:val="none" w:sz="0" w:space="0" w:color="auto"/>
                    <w:left w:val="none" w:sz="0" w:space="0" w:color="auto"/>
                    <w:bottom w:val="none" w:sz="0" w:space="0" w:color="auto"/>
                    <w:right w:val="none" w:sz="0" w:space="0" w:color="auto"/>
                  </w:divBdr>
                </w:div>
                <w:div w:id="1659070829">
                  <w:marLeft w:val="640"/>
                  <w:marRight w:val="0"/>
                  <w:marTop w:val="0"/>
                  <w:marBottom w:val="0"/>
                  <w:divBdr>
                    <w:top w:val="none" w:sz="0" w:space="0" w:color="auto"/>
                    <w:left w:val="none" w:sz="0" w:space="0" w:color="auto"/>
                    <w:bottom w:val="none" w:sz="0" w:space="0" w:color="auto"/>
                    <w:right w:val="none" w:sz="0" w:space="0" w:color="auto"/>
                  </w:divBdr>
                </w:div>
                <w:div w:id="1717311643">
                  <w:marLeft w:val="640"/>
                  <w:marRight w:val="0"/>
                  <w:marTop w:val="0"/>
                  <w:marBottom w:val="0"/>
                  <w:divBdr>
                    <w:top w:val="none" w:sz="0" w:space="0" w:color="auto"/>
                    <w:left w:val="none" w:sz="0" w:space="0" w:color="auto"/>
                    <w:bottom w:val="none" w:sz="0" w:space="0" w:color="auto"/>
                    <w:right w:val="none" w:sz="0" w:space="0" w:color="auto"/>
                  </w:divBdr>
                </w:div>
                <w:div w:id="1723214404">
                  <w:marLeft w:val="640"/>
                  <w:marRight w:val="0"/>
                  <w:marTop w:val="0"/>
                  <w:marBottom w:val="0"/>
                  <w:divBdr>
                    <w:top w:val="none" w:sz="0" w:space="0" w:color="auto"/>
                    <w:left w:val="none" w:sz="0" w:space="0" w:color="auto"/>
                    <w:bottom w:val="none" w:sz="0" w:space="0" w:color="auto"/>
                    <w:right w:val="none" w:sz="0" w:space="0" w:color="auto"/>
                  </w:divBdr>
                </w:div>
                <w:div w:id="1845126631">
                  <w:marLeft w:val="640"/>
                  <w:marRight w:val="0"/>
                  <w:marTop w:val="0"/>
                  <w:marBottom w:val="0"/>
                  <w:divBdr>
                    <w:top w:val="none" w:sz="0" w:space="0" w:color="auto"/>
                    <w:left w:val="none" w:sz="0" w:space="0" w:color="auto"/>
                    <w:bottom w:val="none" w:sz="0" w:space="0" w:color="auto"/>
                    <w:right w:val="none" w:sz="0" w:space="0" w:color="auto"/>
                  </w:divBdr>
                </w:div>
                <w:div w:id="1851723628">
                  <w:marLeft w:val="640"/>
                  <w:marRight w:val="0"/>
                  <w:marTop w:val="0"/>
                  <w:marBottom w:val="0"/>
                  <w:divBdr>
                    <w:top w:val="none" w:sz="0" w:space="0" w:color="auto"/>
                    <w:left w:val="none" w:sz="0" w:space="0" w:color="auto"/>
                    <w:bottom w:val="none" w:sz="0" w:space="0" w:color="auto"/>
                    <w:right w:val="none" w:sz="0" w:space="0" w:color="auto"/>
                  </w:divBdr>
                </w:div>
                <w:div w:id="1861501984">
                  <w:marLeft w:val="640"/>
                  <w:marRight w:val="0"/>
                  <w:marTop w:val="0"/>
                  <w:marBottom w:val="0"/>
                  <w:divBdr>
                    <w:top w:val="none" w:sz="0" w:space="0" w:color="auto"/>
                    <w:left w:val="none" w:sz="0" w:space="0" w:color="auto"/>
                    <w:bottom w:val="none" w:sz="0" w:space="0" w:color="auto"/>
                    <w:right w:val="none" w:sz="0" w:space="0" w:color="auto"/>
                  </w:divBdr>
                </w:div>
                <w:div w:id="1861551895">
                  <w:marLeft w:val="640"/>
                  <w:marRight w:val="0"/>
                  <w:marTop w:val="0"/>
                  <w:marBottom w:val="0"/>
                  <w:divBdr>
                    <w:top w:val="none" w:sz="0" w:space="0" w:color="auto"/>
                    <w:left w:val="none" w:sz="0" w:space="0" w:color="auto"/>
                    <w:bottom w:val="none" w:sz="0" w:space="0" w:color="auto"/>
                    <w:right w:val="none" w:sz="0" w:space="0" w:color="auto"/>
                  </w:divBdr>
                </w:div>
                <w:div w:id="1914855515">
                  <w:marLeft w:val="640"/>
                  <w:marRight w:val="0"/>
                  <w:marTop w:val="0"/>
                  <w:marBottom w:val="0"/>
                  <w:divBdr>
                    <w:top w:val="none" w:sz="0" w:space="0" w:color="auto"/>
                    <w:left w:val="none" w:sz="0" w:space="0" w:color="auto"/>
                    <w:bottom w:val="none" w:sz="0" w:space="0" w:color="auto"/>
                    <w:right w:val="none" w:sz="0" w:space="0" w:color="auto"/>
                  </w:divBdr>
                </w:div>
                <w:div w:id="1999310304">
                  <w:marLeft w:val="640"/>
                  <w:marRight w:val="0"/>
                  <w:marTop w:val="0"/>
                  <w:marBottom w:val="0"/>
                  <w:divBdr>
                    <w:top w:val="none" w:sz="0" w:space="0" w:color="auto"/>
                    <w:left w:val="none" w:sz="0" w:space="0" w:color="auto"/>
                    <w:bottom w:val="none" w:sz="0" w:space="0" w:color="auto"/>
                    <w:right w:val="none" w:sz="0" w:space="0" w:color="auto"/>
                  </w:divBdr>
                </w:div>
                <w:div w:id="2036953702">
                  <w:marLeft w:val="640"/>
                  <w:marRight w:val="0"/>
                  <w:marTop w:val="0"/>
                  <w:marBottom w:val="0"/>
                  <w:divBdr>
                    <w:top w:val="none" w:sz="0" w:space="0" w:color="auto"/>
                    <w:left w:val="none" w:sz="0" w:space="0" w:color="auto"/>
                    <w:bottom w:val="none" w:sz="0" w:space="0" w:color="auto"/>
                    <w:right w:val="none" w:sz="0" w:space="0" w:color="auto"/>
                  </w:divBdr>
                </w:div>
                <w:div w:id="2066682239">
                  <w:marLeft w:val="640"/>
                  <w:marRight w:val="0"/>
                  <w:marTop w:val="0"/>
                  <w:marBottom w:val="0"/>
                  <w:divBdr>
                    <w:top w:val="none" w:sz="0" w:space="0" w:color="auto"/>
                    <w:left w:val="none" w:sz="0" w:space="0" w:color="auto"/>
                    <w:bottom w:val="none" w:sz="0" w:space="0" w:color="auto"/>
                    <w:right w:val="none" w:sz="0" w:space="0" w:color="auto"/>
                  </w:divBdr>
                </w:div>
                <w:div w:id="2072802332">
                  <w:marLeft w:val="640"/>
                  <w:marRight w:val="0"/>
                  <w:marTop w:val="0"/>
                  <w:marBottom w:val="0"/>
                  <w:divBdr>
                    <w:top w:val="none" w:sz="0" w:space="0" w:color="auto"/>
                    <w:left w:val="none" w:sz="0" w:space="0" w:color="auto"/>
                    <w:bottom w:val="none" w:sz="0" w:space="0" w:color="auto"/>
                    <w:right w:val="none" w:sz="0" w:space="0" w:color="auto"/>
                  </w:divBdr>
                </w:div>
                <w:div w:id="2074308517">
                  <w:marLeft w:val="640"/>
                  <w:marRight w:val="0"/>
                  <w:marTop w:val="0"/>
                  <w:marBottom w:val="0"/>
                  <w:divBdr>
                    <w:top w:val="none" w:sz="0" w:space="0" w:color="auto"/>
                    <w:left w:val="none" w:sz="0" w:space="0" w:color="auto"/>
                    <w:bottom w:val="none" w:sz="0" w:space="0" w:color="auto"/>
                    <w:right w:val="none" w:sz="0" w:space="0" w:color="auto"/>
                  </w:divBdr>
                </w:div>
                <w:div w:id="2096709446">
                  <w:marLeft w:val="640"/>
                  <w:marRight w:val="0"/>
                  <w:marTop w:val="0"/>
                  <w:marBottom w:val="0"/>
                  <w:divBdr>
                    <w:top w:val="none" w:sz="0" w:space="0" w:color="auto"/>
                    <w:left w:val="none" w:sz="0" w:space="0" w:color="auto"/>
                    <w:bottom w:val="none" w:sz="0" w:space="0" w:color="auto"/>
                    <w:right w:val="none" w:sz="0" w:space="0" w:color="auto"/>
                  </w:divBdr>
                </w:div>
                <w:div w:id="21039175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41112">
      <w:bodyDiv w:val="1"/>
      <w:marLeft w:val="0"/>
      <w:marRight w:val="0"/>
      <w:marTop w:val="0"/>
      <w:marBottom w:val="0"/>
      <w:divBdr>
        <w:top w:val="none" w:sz="0" w:space="0" w:color="auto"/>
        <w:left w:val="none" w:sz="0" w:space="0" w:color="auto"/>
        <w:bottom w:val="none" w:sz="0" w:space="0" w:color="auto"/>
        <w:right w:val="none" w:sz="0" w:space="0" w:color="auto"/>
      </w:divBdr>
      <w:divsChild>
        <w:div w:id="169487840">
          <w:marLeft w:val="640"/>
          <w:marRight w:val="0"/>
          <w:marTop w:val="0"/>
          <w:marBottom w:val="0"/>
          <w:divBdr>
            <w:top w:val="none" w:sz="0" w:space="0" w:color="auto"/>
            <w:left w:val="none" w:sz="0" w:space="0" w:color="auto"/>
            <w:bottom w:val="none" w:sz="0" w:space="0" w:color="auto"/>
            <w:right w:val="none" w:sz="0" w:space="0" w:color="auto"/>
          </w:divBdr>
        </w:div>
        <w:div w:id="171801586">
          <w:marLeft w:val="640"/>
          <w:marRight w:val="0"/>
          <w:marTop w:val="0"/>
          <w:marBottom w:val="0"/>
          <w:divBdr>
            <w:top w:val="none" w:sz="0" w:space="0" w:color="auto"/>
            <w:left w:val="none" w:sz="0" w:space="0" w:color="auto"/>
            <w:bottom w:val="none" w:sz="0" w:space="0" w:color="auto"/>
            <w:right w:val="none" w:sz="0" w:space="0" w:color="auto"/>
          </w:divBdr>
        </w:div>
        <w:div w:id="384792617">
          <w:marLeft w:val="640"/>
          <w:marRight w:val="0"/>
          <w:marTop w:val="0"/>
          <w:marBottom w:val="0"/>
          <w:divBdr>
            <w:top w:val="none" w:sz="0" w:space="0" w:color="auto"/>
            <w:left w:val="none" w:sz="0" w:space="0" w:color="auto"/>
            <w:bottom w:val="none" w:sz="0" w:space="0" w:color="auto"/>
            <w:right w:val="none" w:sz="0" w:space="0" w:color="auto"/>
          </w:divBdr>
        </w:div>
        <w:div w:id="426923795">
          <w:marLeft w:val="640"/>
          <w:marRight w:val="0"/>
          <w:marTop w:val="0"/>
          <w:marBottom w:val="0"/>
          <w:divBdr>
            <w:top w:val="none" w:sz="0" w:space="0" w:color="auto"/>
            <w:left w:val="none" w:sz="0" w:space="0" w:color="auto"/>
            <w:bottom w:val="none" w:sz="0" w:space="0" w:color="auto"/>
            <w:right w:val="none" w:sz="0" w:space="0" w:color="auto"/>
          </w:divBdr>
        </w:div>
        <w:div w:id="597182632">
          <w:marLeft w:val="640"/>
          <w:marRight w:val="0"/>
          <w:marTop w:val="0"/>
          <w:marBottom w:val="0"/>
          <w:divBdr>
            <w:top w:val="none" w:sz="0" w:space="0" w:color="auto"/>
            <w:left w:val="none" w:sz="0" w:space="0" w:color="auto"/>
            <w:bottom w:val="none" w:sz="0" w:space="0" w:color="auto"/>
            <w:right w:val="none" w:sz="0" w:space="0" w:color="auto"/>
          </w:divBdr>
        </w:div>
        <w:div w:id="600915052">
          <w:marLeft w:val="640"/>
          <w:marRight w:val="0"/>
          <w:marTop w:val="0"/>
          <w:marBottom w:val="0"/>
          <w:divBdr>
            <w:top w:val="none" w:sz="0" w:space="0" w:color="auto"/>
            <w:left w:val="none" w:sz="0" w:space="0" w:color="auto"/>
            <w:bottom w:val="none" w:sz="0" w:space="0" w:color="auto"/>
            <w:right w:val="none" w:sz="0" w:space="0" w:color="auto"/>
          </w:divBdr>
        </w:div>
        <w:div w:id="733042645">
          <w:marLeft w:val="640"/>
          <w:marRight w:val="0"/>
          <w:marTop w:val="0"/>
          <w:marBottom w:val="0"/>
          <w:divBdr>
            <w:top w:val="none" w:sz="0" w:space="0" w:color="auto"/>
            <w:left w:val="none" w:sz="0" w:space="0" w:color="auto"/>
            <w:bottom w:val="none" w:sz="0" w:space="0" w:color="auto"/>
            <w:right w:val="none" w:sz="0" w:space="0" w:color="auto"/>
          </w:divBdr>
        </w:div>
        <w:div w:id="757480244">
          <w:marLeft w:val="640"/>
          <w:marRight w:val="0"/>
          <w:marTop w:val="0"/>
          <w:marBottom w:val="0"/>
          <w:divBdr>
            <w:top w:val="none" w:sz="0" w:space="0" w:color="auto"/>
            <w:left w:val="none" w:sz="0" w:space="0" w:color="auto"/>
            <w:bottom w:val="none" w:sz="0" w:space="0" w:color="auto"/>
            <w:right w:val="none" w:sz="0" w:space="0" w:color="auto"/>
          </w:divBdr>
        </w:div>
        <w:div w:id="906454396">
          <w:marLeft w:val="640"/>
          <w:marRight w:val="0"/>
          <w:marTop w:val="0"/>
          <w:marBottom w:val="0"/>
          <w:divBdr>
            <w:top w:val="none" w:sz="0" w:space="0" w:color="auto"/>
            <w:left w:val="none" w:sz="0" w:space="0" w:color="auto"/>
            <w:bottom w:val="none" w:sz="0" w:space="0" w:color="auto"/>
            <w:right w:val="none" w:sz="0" w:space="0" w:color="auto"/>
          </w:divBdr>
        </w:div>
        <w:div w:id="1258828569">
          <w:marLeft w:val="640"/>
          <w:marRight w:val="0"/>
          <w:marTop w:val="0"/>
          <w:marBottom w:val="0"/>
          <w:divBdr>
            <w:top w:val="none" w:sz="0" w:space="0" w:color="auto"/>
            <w:left w:val="none" w:sz="0" w:space="0" w:color="auto"/>
            <w:bottom w:val="none" w:sz="0" w:space="0" w:color="auto"/>
            <w:right w:val="none" w:sz="0" w:space="0" w:color="auto"/>
          </w:divBdr>
        </w:div>
        <w:div w:id="1291980806">
          <w:marLeft w:val="640"/>
          <w:marRight w:val="0"/>
          <w:marTop w:val="0"/>
          <w:marBottom w:val="0"/>
          <w:divBdr>
            <w:top w:val="none" w:sz="0" w:space="0" w:color="auto"/>
            <w:left w:val="none" w:sz="0" w:space="0" w:color="auto"/>
            <w:bottom w:val="none" w:sz="0" w:space="0" w:color="auto"/>
            <w:right w:val="none" w:sz="0" w:space="0" w:color="auto"/>
          </w:divBdr>
        </w:div>
        <w:div w:id="1326663376">
          <w:marLeft w:val="640"/>
          <w:marRight w:val="0"/>
          <w:marTop w:val="0"/>
          <w:marBottom w:val="0"/>
          <w:divBdr>
            <w:top w:val="none" w:sz="0" w:space="0" w:color="auto"/>
            <w:left w:val="none" w:sz="0" w:space="0" w:color="auto"/>
            <w:bottom w:val="none" w:sz="0" w:space="0" w:color="auto"/>
            <w:right w:val="none" w:sz="0" w:space="0" w:color="auto"/>
          </w:divBdr>
        </w:div>
        <w:div w:id="1328436833">
          <w:marLeft w:val="640"/>
          <w:marRight w:val="0"/>
          <w:marTop w:val="0"/>
          <w:marBottom w:val="0"/>
          <w:divBdr>
            <w:top w:val="none" w:sz="0" w:space="0" w:color="auto"/>
            <w:left w:val="none" w:sz="0" w:space="0" w:color="auto"/>
            <w:bottom w:val="none" w:sz="0" w:space="0" w:color="auto"/>
            <w:right w:val="none" w:sz="0" w:space="0" w:color="auto"/>
          </w:divBdr>
        </w:div>
        <w:div w:id="1347244406">
          <w:marLeft w:val="640"/>
          <w:marRight w:val="0"/>
          <w:marTop w:val="0"/>
          <w:marBottom w:val="0"/>
          <w:divBdr>
            <w:top w:val="none" w:sz="0" w:space="0" w:color="auto"/>
            <w:left w:val="none" w:sz="0" w:space="0" w:color="auto"/>
            <w:bottom w:val="none" w:sz="0" w:space="0" w:color="auto"/>
            <w:right w:val="none" w:sz="0" w:space="0" w:color="auto"/>
          </w:divBdr>
        </w:div>
        <w:div w:id="1400715097">
          <w:marLeft w:val="640"/>
          <w:marRight w:val="0"/>
          <w:marTop w:val="0"/>
          <w:marBottom w:val="0"/>
          <w:divBdr>
            <w:top w:val="none" w:sz="0" w:space="0" w:color="auto"/>
            <w:left w:val="none" w:sz="0" w:space="0" w:color="auto"/>
            <w:bottom w:val="none" w:sz="0" w:space="0" w:color="auto"/>
            <w:right w:val="none" w:sz="0" w:space="0" w:color="auto"/>
          </w:divBdr>
        </w:div>
        <w:div w:id="1468090958">
          <w:marLeft w:val="640"/>
          <w:marRight w:val="0"/>
          <w:marTop w:val="0"/>
          <w:marBottom w:val="0"/>
          <w:divBdr>
            <w:top w:val="none" w:sz="0" w:space="0" w:color="auto"/>
            <w:left w:val="none" w:sz="0" w:space="0" w:color="auto"/>
            <w:bottom w:val="none" w:sz="0" w:space="0" w:color="auto"/>
            <w:right w:val="none" w:sz="0" w:space="0" w:color="auto"/>
          </w:divBdr>
        </w:div>
        <w:div w:id="1530292241">
          <w:marLeft w:val="640"/>
          <w:marRight w:val="0"/>
          <w:marTop w:val="0"/>
          <w:marBottom w:val="0"/>
          <w:divBdr>
            <w:top w:val="none" w:sz="0" w:space="0" w:color="auto"/>
            <w:left w:val="none" w:sz="0" w:space="0" w:color="auto"/>
            <w:bottom w:val="none" w:sz="0" w:space="0" w:color="auto"/>
            <w:right w:val="none" w:sz="0" w:space="0" w:color="auto"/>
          </w:divBdr>
        </w:div>
        <w:div w:id="1547183005">
          <w:marLeft w:val="640"/>
          <w:marRight w:val="0"/>
          <w:marTop w:val="0"/>
          <w:marBottom w:val="0"/>
          <w:divBdr>
            <w:top w:val="none" w:sz="0" w:space="0" w:color="auto"/>
            <w:left w:val="none" w:sz="0" w:space="0" w:color="auto"/>
            <w:bottom w:val="none" w:sz="0" w:space="0" w:color="auto"/>
            <w:right w:val="none" w:sz="0" w:space="0" w:color="auto"/>
          </w:divBdr>
        </w:div>
        <w:div w:id="1598439842">
          <w:marLeft w:val="640"/>
          <w:marRight w:val="0"/>
          <w:marTop w:val="0"/>
          <w:marBottom w:val="0"/>
          <w:divBdr>
            <w:top w:val="none" w:sz="0" w:space="0" w:color="auto"/>
            <w:left w:val="none" w:sz="0" w:space="0" w:color="auto"/>
            <w:bottom w:val="none" w:sz="0" w:space="0" w:color="auto"/>
            <w:right w:val="none" w:sz="0" w:space="0" w:color="auto"/>
          </w:divBdr>
        </w:div>
        <w:div w:id="1662275628">
          <w:marLeft w:val="640"/>
          <w:marRight w:val="0"/>
          <w:marTop w:val="0"/>
          <w:marBottom w:val="0"/>
          <w:divBdr>
            <w:top w:val="none" w:sz="0" w:space="0" w:color="auto"/>
            <w:left w:val="none" w:sz="0" w:space="0" w:color="auto"/>
            <w:bottom w:val="none" w:sz="0" w:space="0" w:color="auto"/>
            <w:right w:val="none" w:sz="0" w:space="0" w:color="auto"/>
          </w:divBdr>
        </w:div>
        <w:div w:id="1916738077">
          <w:marLeft w:val="640"/>
          <w:marRight w:val="0"/>
          <w:marTop w:val="0"/>
          <w:marBottom w:val="0"/>
          <w:divBdr>
            <w:top w:val="none" w:sz="0" w:space="0" w:color="auto"/>
            <w:left w:val="none" w:sz="0" w:space="0" w:color="auto"/>
            <w:bottom w:val="none" w:sz="0" w:space="0" w:color="auto"/>
            <w:right w:val="none" w:sz="0" w:space="0" w:color="auto"/>
          </w:divBdr>
        </w:div>
        <w:div w:id="1920366816">
          <w:marLeft w:val="640"/>
          <w:marRight w:val="0"/>
          <w:marTop w:val="0"/>
          <w:marBottom w:val="0"/>
          <w:divBdr>
            <w:top w:val="none" w:sz="0" w:space="0" w:color="auto"/>
            <w:left w:val="none" w:sz="0" w:space="0" w:color="auto"/>
            <w:bottom w:val="none" w:sz="0" w:space="0" w:color="auto"/>
            <w:right w:val="none" w:sz="0" w:space="0" w:color="auto"/>
          </w:divBdr>
        </w:div>
        <w:div w:id="1946107530">
          <w:marLeft w:val="640"/>
          <w:marRight w:val="0"/>
          <w:marTop w:val="0"/>
          <w:marBottom w:val="0"/>
          <w:divBdr>
            <w:top w:val="none" w:sz="0" w:space="0" w:color="auto"/>
            <w:left w:val="none" w:sz="0" w:space="0" w:color="auto"/>
            <w:bottom w:val="none" w:sz="0" w:space="0" w:color="auto"/>
            <w:right w:val="none" w:sz="0" w:space="0" w:color="auto"/>
          </w:divBdr>
        </w:div>
        <w:div w:id="1970358124">
          <w:marLeft w:val="640"/>
          <w:marRight w:val="0"/>
          <w:marTop w:val="0"/>
          <w:marBottom w:val="0"/>
          <w:divBdr>
            <w:top w:val="none" w:sz="0" w:space="0" w:color="auto"/>
            <w:left w:val="none" w:sz="0" w:space="0" w:color="auto"/>
            <w:bottom w:val="none" w:sz="0" w:space="0" w:color="auto"/>
            <w:right w:val="none" w:sz="0" w:space="0" w:color="auto"/>
          </w:divBdr>
        </w:div>
        <w:div w:id="2015456550">
          <w:marLeft w:val="640"/>
          <w:marRight w:val="0"/>
          <w:marTop w:val="0"/>
          <w:marBottom w:val="0"/>
          <w:divBdr>
            <w:top w:val="none" w:sz="0" w:space="0" w:color="auto"/>
            <w:left w:val="none" w:sz="0" w:space="0" w:color="auto"/>
            <w:bottom w:val="none" w:sz="0" w:space="0" w:color="auto"/>
            <w:right w:val="none" w:sz="0" w:space="0" w:color="auto"/>
          </w:divBdr>
        </w:div>
        <w:div w:id="2075348269">
          <w:marLeft w:val="640"/>
          <w:marRight w:val="0"/>
          <w:marTop w:val="0"/>
          <w:marBottom w:val="0"/>
          <w:divBdr>
            <w:top w:val="none" w:sz="0" w:space="0" w:color="auto"/>
            <w:left w:val="none" w:sz="0" w:space="0" w:color="auto"/>
            <w:bottom w:val="none" w:sz="0" w:space="0" w:color="auto"/>
            <w:right w:val="none" w:sz="0" w:space="0" w:color="auto"/>
          </w:divBdr>
        </w:div>
        <w:div w:id="2122921103">
          <w:marLeft w:val="640"/>
          <w:marRight w:val="0"/>
          <w:marTop w:val="0"/>
          <w:marBottom w:val="0"/>
          <w:divBdr>
            <w:top w:val="none" w:sz="0" w:space="0" w:color="auto"/>
            <w:left w:val="none" w:sz="0" w:space="0" w:color="auto"/>
            <w:bottom w:val="none" w:sz="0" w:space="0" w:color="auto"/>
            <w:right w:val="none" w:sz="0" w:space="0" w:color="auto"/>
          </w:divBdr>
        </w:div>
        <w:div w:id="2142922412">
          <w:marLeft w:val="640"/>
          <w:marRight w:val="0"/>
          <w:marTop w:val="0"/>
          <w:marBottom w:val="0"/>
          <w:divBdr>
            <w:top w:val="none" w:sz="0" w:space="0" w:color="auto"/>
            <w:left w:val="none" w:sz="0" w:space="0" w:color="auto"/>
            <w:bottom w:val="none" w:sz="0" w:space="0" w:color="auto"/>
            <w:right w:val="none" w:sz="0" w:space="0" w:color="auto"/>
          </w:divBdr>
        </w:div>
      </w:divsChild>
    </w:div>
    <w:div w:id="650601710">
      <w:bodyDiv w:val="1"/>
      <w:marLeft w:val="0"/>
      <w:marRight w:val="0"/>
      <w:marTop w:val="0"/>
      <w:marBottom w:val="0"/>
      <w:divBdr>
        <w:top w:val="none" w:sz="0" w:space="0" w:color="auto"/>
        <w:left w:val="none" w:sz="0" w:space="0" w:color="auto"/>
        <w:bottom w:val="none" w:sz="0" w:space="0" w:color="auto"/>
        <w:right w:val="none" w:sz="0" w:space="0" w:color="auto"/>
      </w:divBdr>
      <w:divsChild>
        <w:div w:id="18355222">
          <w:marLeft w:val="640"/>
          <w:marRight w:val="0"/>
          <w:marTop w:val="0"/>
          <w:marBottom w:val="0"/>
          <w:divBdr>
            <w:top w:val="none" w:sz="0" w:space="0" w:color="auto"/>
            <w:left w:val="none" w:sz="0" w:space="0" w:color="auto"/>
            <w:bottom w:val="none" w:sz="0" w:space="0" w:color="auto"/>
            <w:right w:val="none" w:sz="0" w:space="0" w:color="auto"/>
          </w:divBdr>
        </w:div>
        <w:div w:id="163209846">
          <w:marLeft w:val="640"/>
          <w:marRight w:val="0"/>
          <w:marTop w:val="0"/>
          <w:marBottom w:val="0"/>
          <w:divBdr>
            <w:top w:val="none" w:sz="0" w:space="0" w:color="auto"/>
            <w:left w:val="none" w:sz="0" w:space="0" w:color="auto"/>
            <w:bottom w:val="none" w:sz="0" w:space="0" w:color="auto"/>
            <w:right w:val="none" w:sz="0" w:space="0" w:color="auto"/>
          </w:divBdr>
        </w:div>
        <w:div w:id="174345012">
          <w:marLeft w:val="640"/>
          <w:marRight w:val="0"/>
          <w:marTop w:val="0"/>
          <w:marBottom w:val="0"/>
          <w:divBdr>
            <w:top w:val="none" w:sz="0" w:space="0" w:color="auto"/>
            <w:left w:val="none" w:sz="0" w:space="0" w:color="auto"/>
            <w:bottom w:val="none" w:sz="0" w:space="0" w:color="auto"/>
            <w:right w:val="none" w:sz="0" w:space="0" w:color="auto"/>
          </w:divBdr>
        </w:div>
        <w:div w:id="257562803">
          <w:marLeft w:val="640"/>
          <w:marRight w:val="0"/>
          <w:marTop w:val="0"/>
          <w:marBottom w:val="0"/>
          <w:divBdr>
            <w:top w:val="none" w:sz="0" w:space="0" w:color="auto"/>
            <w:left w:val="none" w:sz="0" w:space="0" w:color="auto"/>
            <w:bottom w:val="none" w:sz="0" w:space="0" w:color="auto"/>
            <w:right w:val="none" w:sz="0" w:space="0" w:color="auto"/>
          </w:divBdr>
        </w:div>
        <w:div w:id="275406710">
          <w:marLeft w:val="640"/>
          <w:marRight w:val="0"/>
          <w:marTop w:val="0"/>
          <w:marBottom w:val="0"/>
          <w:divBdr>
            <w:top w:val="none" w:sz="0" w:space="0" w:color="auto"/>
            <w:left w:val="none" w:sz="0" w:space="0" w:color="auto"/>
            <w:bottom w:val="none" w:sz="0" w:space="0" w:color="auto"/>
            <w:right w:val="none" w:sz="0" w:space="0" w:color="auto"/>
          </w:divBdr>
        </w:div>
        <w:div w:id="388386032">
          <w:marLeft w:val="640"/>
          <w:marRight w:val="0"/>
          <w:marTop w:val="0"/>
          <w:marBottom w:val="0"/>
          <w:divBdr>
            <w:top w:val="none" w:sz="0" w:space="0" w:color="auto"/>
            <w:left w:val="none" w:sz="0" w:space="0" w:color="auto"/>
            <w:bottom w:val="none" w:sz="0" w:space="0" w:color="auto"/>
            <w:right w:val="none" w:sz="0" w:space="0" w:color="auto"/>
          </w:divBdr>
        </w:div>
        <w:div w:id="505100295">
          <w:marLeft w:val="640"/>
          <w:marRight w:val="0"/>
          <w:marTop w:val="0"/>
          <w:marBottom w:val="0"/>
          <w:divBdr>
            <w:top w:val="none" w:sz="0" w:space="0" w:color="auto"/>
            <w:left w:val="none" w:sz="0" w:space="0" w:color="auto"/>
            <w:bottom w:val="none" w:sz="0" w:space="0" w:color="auto"/>
            <w:right w:val="none" w:sz="0" w:space="0" w:color="auto"/>
          </w:divBdr>
        </w:div>
        <w:div w:id="508259106">
          <w:marLeft w:val="640"/>
          <w:marRight w:val="0"/>
          <w:marTop w:val="0"/>
          <w:marBottom w:val="0"/>
          <w:divBdr>
            <w:top w:val="none" w:sz="0" w:space="0" w:color="auto"/>
            <w:left w:val="none" w:sz="0" w:space="0" w:color="auto"/>
            <w:bottom w:val="none" w:sz="0" w:space="0" w:color="auto"/>
            <w:right w:val="none" w:sz="0" w:space="0" w:color="auto"/>
          </w:divBdr>
        </w:div>
        <w:div w:id="658118357">
          <w:marLeft w:val="640"/>
          <w:marRight w:val="0"/>
          <w:marTop w:val="0"/>
          <w:marBottom w:val="0"/>
          <w:divBdr>
            <w:top w:val="none" w:sz="0" w:space="0" w:color="auto"/>
            <w:left w:val="none" w:sz="0" w:space="0" w:color="auto"/>
            <w:bottom w:val="none" w:sz="0" w:space="0" w:color="auto"/>
            <w:right w:val="none" w:sz="0" w:space="0" w:color="auto"/>
          </w:divBdr>
        </w:div>
        <w:div w:id="823815697">
          <w:marLeft w:val="640"/>
          <w:marRight w:val="0"/>
          <w:marTop w:val="0"/>
          <w:marBottom w:val="0"/>
          <w:divBdr>
            <w:top w:val="none" w:sz="0" w:space="0" w:color="auto"/>
            <w:left w:val="none" w:sz="0" w:space="0" w:color="auto"/>
            <w:bottom w:val="none" w:sz="0" w:space="0" w:color="auto"/>
            <w:right w:val="none" w:sz="0" w:space="0" w:color="auto"/>
          </w:divBdr>
        </w:div>
        <w:div w:id="883253729">
          <w:marLeft w:val="640"/>
          <w:marRight w:val="0"/>
          <w:marTop w:val="0"/>
          <w:marBottom w:val="0"/>
          <w:divBdr>
            <w:top w:val="none" w:sz="0" w:space="0" w:color="auto"/>
            <w:left w:val="none" w:sz="0" w:space="0" w:color="auto"/>
            <w:bottom w:val="none" w:sz="0" w:space="0" w:color="auto"/>
            <w:right w:val="none" w:sz="0" w:space="0" w:color="auto"/>
          </w:divBdr>
        </w:div>
        <w:div w:id="1104615485">
          <w:marLeft w:val="640"/>
          <w:marRight w:val="0"/>
          <w:marTop w:val="0"/>
          <w:marBottom w:val="0"/>
          <w:divBdr>
            <w:top w:val="none" w:sz="0" w:space="0" w:color="auto"/>
            <w:left w:val="none" w:sz="0" w:space="0" w:color="auto"/>
            <w:bottom w:val="none" w:sz="0" w:space="0" w:color="auto"/>
            <w:right w:val="none" w:sz="0" w:space="0" w:color="auto"/>
          </w:divBdr>
        </w:div>
        <w:div w:id="1669555490">
          <w:marLeft w:val="640"/>
          <w:marRight w:val="0"/>
          <w:marTop w:val="0"/>
          <w:marBottom w:val="0"/>
          <w:divBdr>
            <w:top w:val="none" w:sz="0" w:space="0" w:color="auto"/>
            <w:left w:val="none" w:sz="0" w:space="0" w:color="auto"/>
            <w:bottom w:val="none" w:sz="0" w:space="0" w:color="auto"/>
            <w:right w:val="none" w:sz="0" w:space="0" w:color="auto"/>
          </w:divBdr>
        </w:div>
        <w:div w:id="1707556918">
          <w:marLeft w:val="640"/>
          <w:marRight w:val="0"/>
          <w:marTop w:val="0"/>
          <w:marBottom w:val="0"/>
          <w:divBdr>
            <w:top w:val="none" w:sz="0" w:space="0" w:color="auto"/>
            <w:left w:val="none" w:sz="0" w:space="0" w:color="auto"/>
            <w:bottom w:val="none" w:sz="0" w:space="0" w:color="auto"/>
            <w:right w:val="none" w:sz="0" w:space="0" w:color="auto"/>
          </w:divBdr>
        </w:div>
        <w:div w:id="1843617623">
          <w:marLeft w:val="640"/>
          <w:marRight w:val="0"/>
          <w:marTop w:val="0"/>
          <w:marBottom w:val="0"/>
          <w:divBdr>
            <w:top w:val="none" w:sz="0" w:space="0" w:color="auto"/>
            <w:left w:val="none" w:sz="0" w:space="0" w:color="auto"/>
            <w:bottom w:val="none" w:sz="0" w:space="0" w:color="auto"/>
            <w:right w:val="none" w:sz="0" w:space="0" w:color="auto"/>
          </w:divBdr>
        </w:div>
        <w:div w:id="1889102929">
          <w:marLeft w:val="640"/>
          <w:marRight w:val="0"/>
          <w:marTop w:val="0"/>
          <w:marBottom w:val="0"/>
          <w:divBdr>
            <w:top w:val="none" w:sz="0" w:space="0" w:color="auto"/>
            <w:left w:val="none" w:sz="0" w:space="0" w:color="auto"/>
            <w:bottom w:val="none" w:sz="0" w:space="0" w:color="auto"/>
            <w:right w:val="none" w:sz="0" w:space="0" w:color="auto"/>
          </w:divBdr>
        </w:div>
        <w:div w:id="2127235133">
          <w:marLeft w:val="640"/>
          <w:marRight w:val="0"/>
          <w:marTop w:val="0"/>
          <w:marBottom w:val="0"/>
          <w:divBdr>
            <w:top w:val="none" w:sz="0" w:space="0" w:color="auto"/>
            <w:left w:val="none" w:sz="0" w:space="0" w:color="auto"/>
            <w:bottom w:val="none" w:sz="0" w:space="0" w:color="auto"/>
            <w:right w:val="none" w:sz="0" w:space="0" w:color="auto"/>
          </w:divBdr>
        </w:div>
      </w:divsChild>
    </w:div>
    <w:div w:id="663046058">
      <w:bodyDiv w:val="1"/>
      <w:marLeft w:val="0"/>
      <w:marRight w:val="0"/>
      <w:marTop w:val="0"/>
      <w:marBottom w:val="0"/>
      <w:divBdr>
        <w:top w:val="none" w:sz="0" w:space="0" w:color="auto"/>
        <w:left w:val="none" w:sz="0" w:space="0" w:color="auto"/>
        <w:bottom w:val="none" w:sz="0" w:space="0" w:color="auto"/>
        <w:right w:val="none" w:sz="0" w:space="0" w:color="auto"/>
      </w:divBdr>
      <w:divsChild>
        <w:div w:id="20597343">
          <w:marLeft w:val="640"/>
          <w:marRight w:val="0"/>
          <w:marTop w:val="0"/>
          <w:marBottom w:val="0"/>
          <w:divBdr>
            <w:top w:val="none" w:sz="0" w:space="0" w:color="auto"/>
            <w:left w:val="none" w:sz="0" w:space="0" w:color="auto"/>
            <w:bottom w:val="none" w:sz="0" w:space="0" w:color="auto"/>
            <w:right w:val="none" w:sz="0" w:space="0" w:color="auto"/>
          </w:divBdr>
        </w:div>
        <w:div w:id="46219928">
          <w:marLeft w:val="640"/>
          <w:marRight w:val="0"/>
          <w:marTop w:val="0"/>
          <w:marBottom w:val="0"/>
          <w:divBdr>
            <w:top w:val="none" w:sz="0" w:space="0" w:color="auto"/>
            <w:left w:val="none" w:sz="0" w:space="0" w:color="auto"/>
            <w:bottom w:val="none" w:sz="0" w:space="0" w:color="auto"/>
            <w:right w:val="none" w:sz="0" w:space="0" w:color="auto"/>
          </w:divBdr>
        </w:div>
        <w:div w:id="74671131">
          <w:marLeft w:val="640"/>
          <w:marRight w:val="0"/>
          <w:marTop w:val="0"/>
          <w:marBottom w:val="0"/>
          <w:divBdr>
            <w:top w:val="none" w:sz="0" w:space="0" w:color="auto"/>
            <w:left w:val="none" w:sz="0" w:space="0" w:color="auto"/>
            <w:bottom w:val="none" w:sz="0" w:space="0" w:color="auto"/>
            <w:right w:val="none" w:sz="0" w:space="0" w:color="auto"/>
          </w:divBdr>
        </w:div>
        <w:div w:id="119350314">
          <w:marLeft w:val="640"/>
          <w:marRight w:val="0"/>
          <w:marTop w:val="0"/>
          <w:marBottom w:val="0"/>
          <w:divBdr>
            <w:top w:val="none" w:sz="0" w:space="0" w:color="auto"/>
            <w:left w:val="none" w:sz="0" w:space="0" w:color="auto"/>
            <w:bottom w:val="none" w:sz="0" w:space="0" w:color="auto"/>
            <w:right w:val="none" w:sz="0" w:space="0" w:color="auto"/>
          </w:divBdr>
        </w:div>
        <w:div w:id="138156213">
          <w:marLeft w:val="640"/>
          <w:marRight w:val="0"/>
          <w:marTop w:val="0"/>
          <w:marBottom w:val="0"/>
          <w:divBdr>
            <w:top w:val="none" w:sz="0" w:space="0" w:color="auto"/>
            <w:left w:val="none" w:sz="0" w:space="0" w:color="auto"/>
            <w:bottom w:val="none" w:sz="0" w:space="0" w:color="auto"/>
            <w:right w:val="none" w:sz="0" w:space="0" w:color="auto"/>
          </w:divBdr>
        </w:div>
        <w:div w:id="140117046">
          <w:marLeft w:val="640"/>
          <w:marRight w:val="0"/>
          <w:marTop w:val="0"/>
          <w:marBottom w:val="0"/>
          <w:divBdr>
            <w:top w:val="none" w:sz="0" w:space="0" w:color="auto"/>
            <w:left w:val="none" w:sz="0" w:space="0" w:color="auto"/>
            <w:bottom w:val="none" w:sz="0" w:space="0" w:color="auto"/>
            <w:right w:val="none" w:sz="0" w:space="0" w:color="auto"/>
          </w:divBdr>
        </w:div>
        <w:div w:id="232618965">
          <w:marLeft w:val="640"/>
          <w:marRight w:val="0"/>
          <w:marTop w:val="0"/>
          <w:marBottom w:val="0"/>
          <w:divBdr>
            <w:top w:val="none" w:sz="0" w:space="0" w:color="auto"/>
            <w:left w:val="none" w:sz="0" w:space="0" w:color="auto"/>
            <w:bottom w:val="none" w:sz="0" w:space="0" w:color="auto"/>
            <w:right w:val="none" w:sz="0" w:space="0" w:color="auto"/>
          </w:divBdr>
        </w:div>
        <w:div w:id="253904004">
          <w:marLeft w:val="640"/>
          <w:marRight w:val="0"/>
          <w:marTop w:val="0"/>
          <w:marBottom w:val="0"/>
          <w:divBdr>
            <w:top w:val="none" w:sz="0" w:space="0" w:color="auto"/>
            <w:left w:val="none" w:sz="0" w:space="0" w:color="auto"/>
            <w:bottom w:val="none" w:sz="0" w:space="0" w:color="auto"/>
            <w:right w:val="none" w:sz="0" w:space="0" w:color="auto"/>
          </w:divBdr>
        </w:div>
        <w:div w:id="302858055">
          <w:marLeft w:val="640"/>
          <w:marRight w:val="0"/>
          <w:marTop w:val="0"/>
          <w:marBottom w:val="0"/>
          <w:divBdr>
            <w:top w:val="none" w:sz="0" w:space="0" w:color="auto"/>
            <w:left w:val="none" w:sz="0" w:space="0" w:color="auto"/>
            <w:bottom w:val="none" w:sz="0" w:space="0" w:color="auto"/>
            <w:right w:val="none" w:sz="0" w:space="0" w:color="auto"/>
          </w:divBdr>
        </w:div>
        <w:div w:id="311250470">
          <w:marLeft w:val="640"/>
          <w:marRight w:val="0"/>
          <w:marTop w:val="0"/>
          <w:marBottom w:val="0"/>
          <w:divBdr>
            <w:top w:val="none" w:sz="0" w:space="0" w:color="auto"/>
            <w:left w:val="none" w:sz="0" w:space="0" w:color="auto"/>
            <w:bottom w:val="none" w:sz="0" w:space="0" w:color="auto"/>
            <w:right w:val="none" w:sz="0" w:space="0" w:color="auto"/>
          </w:divBdr>
        </w:div>
        <w:div w:id="364911993">
          <w:marLeft w:val="640"/>
          <w:marRight w:val="0"/>
          <w:marTop w:val="0"/>
          <w:marBottom w:val="0"/>
          <w:divBdr>
            <w:top w:val="none" w:sz="0" w:space="0" w:color="auto"/>
            <w:left w:val="none" w:sz="0" w:space="0" w:color="auto"/>
            <w:bottom w:val="none" w:sz="0" w:space="0" w:color="auto"/>
            <w:right w:val="none" w:sz="0" w:space="0" w:color="auto"/>
          </w:divBdr>
        </w:div>
        <w:div w:id="477117438">
          <w:marLeft w:val="640"/>
          <w:marRight w:val="0"/>
          <w:marTop w:val="0"/>
          <w:marBottom w:val="0"/>
          <w:divBdr>
            <w:top w:val="none" w:sz="0" w:space="0" w:color="auto"/>
            <w:left w:val="none" w:sz="0" w:space="0" w:color="auto"/>
            <w:bottom w:val="none" w:sz="0" w:space="0" w:color="auto"/>
            <w:right w:val="none" w:sz="0" w:space="0" w:color="auto"/>
          </w:divBdr>
        </w:div>
        <w:div w:id="484057280">
          <w:marLeft w:val="640"/>
          <w:marRight w:val="0"/>
          <w:marTop w:val="0"/>
          <w:marBottom w:val="0"/>
          <w:divBdr>
            <w:top w:val="none" w:sz="0" w:space="0" w:color="auto"/>
            <w:left w:val="none" w:sz="0" w:space="0" w:color="auto"/>
            <w:bottom w:val="none" w:sz="0" w:space="0" w:color="auto"/>
            <w:right w:val="none" w:sz="0" w:space="0" w:color="auto"/>
          </w:divBdr>
        </w:div>
        <w:div w:id="581331226">
          <w:marLeft w:val="640"/>
          <w:marRight w:val="0"/>
          <w:marTop w:val="0"/>
          <w:marBottom w:val="0"/>
          <w:divBdr>
            <w:top w:val="none" w:sz="0" w:space="0" w:color="auto"/>
            <w:left w:val="none" w:sz="0" w:space="0" w:color="auto"/>
            <w:bottom w:val="none" w:sz="0" w:space="0" w:color="auto"/>
            <w:right w:val="none" w:sz="0" w:space="0" w:color="auto"/>
          </w:divBdr>
        </w:div>
        <w:div w:id="586891117">
          <w:marLeft w:val="640"/>
          <w:marRight w:val="0"/>
          <w:marTop w:val="0"/>
          <w:marBottom w:val="0"/>
          <w:divBdr>
            <w:top w:val="none" w:sz="0" w:space="0" w:color="auto"/>
            <w:left w:val="none" w:sz="0" w:space="0" w:color="auto"/>
            <w:bottom w:val="none" w:sz="0" w:space="0" w:color="auto"/>
            <w:right w:val="none" w:sz="0" w:space="0" w:color="auto"/>
          </w:divBdr>
        </w:div>
        <w:div w:id="628895204">
          <w:marLeft w:val="640"/>
          <w:marRight w:val="0"/>
          <w:marTop w:val="0"/>
          <w:marBottom w:val="0"/>
          <w:divBdr>
            <w:top w:val="none" w:sz="0" w:space="0" w:color="auto"/>
            <w:left w:val="none" w:sz="0" w:space="0" w:color="auto"/>
            <w:bottom w:val="none" w:sz="0" w:space="0" w:color="auto"/>
            <w:right w:val="none" w:sz="0" w:space="0" w:color="auto"/>
          </w:divBdr>
        </w:div>
        <w:div w:id="751703272">
          <w:marLeft w:val="640"/>
          <w:marRight w:val="0"/>
          <w:marTop w:val="0"/>
          <w:marBottom w:val="0"/>
          <w:divBdr>
            <w:top w:val="none" w:sz="0" w:space="0" w:color="auto"/>
            <w:left w:val="none" w:sz="0" w:space="0" w:color="auto"/>
            <w:bottom w:val="none" w:sz="0" w:space="0" w:color="auto"/>
            <w:right w:val="none" w:sz="0" w:space="0" w:color="auto"/>
          </w:divBdr>
        </w:div>
        <w:div w:id="764695519">
          <w:marLeft w:val="640"/>
          <w:marRight w:val="0"/>
          <w:marTop w:val="0"/>
          <w:marBottom w:val="0"/>
          <w:divBdr>
            <w:top w:val="none" w:sz="0" w:space="0" w:color="auto"/>
            <w:left w:val="none" w:sz="0" w:space="0" w:color="auto"/>
            <w:bottom w:val="none" w:sz="0" w:space="0" w:color="auto"/>
            <w:right w:val="none" w:sz="0" w:space="0" w:color="auto"/>
          </w:divBdr>
        </w:div>
        <w:div w:id="797840758">
          <w:marLeft w:val="640"/>
          <w:marRight w:val="0"/>
          <w:marTop w:val="0"/>
          <w:marBottom w:val="0"/>
          <w:divBdr>
            <w:top w:val="none" w:sz="0" w:space="0" w:color="auto"/>
            <w:left w:val="none" w:sz="0" w:space="0" w:color="auto"/>
            <w:bottom w:val="none" w:sz="0" w:space="0" w:color="auto"/>
            <w:right w:val="none" w:sz="0" w:space="0" w:color="auto"/>
          </w:divBdr>
        </w:div>
        <w:div w:id="855534055">
          <w:marLeft w:val="640"/>
          <w:marRight w:val="0"/>
          <w:marTop w:val="0"/>
          <w:marBottom w:val="0"/>
          <w:divBdr>
            <w:top w:val="none" w:sz="0" w:space="0" w:color="auto"/>
            <w:left w:val="none" w:sz="0" w:space="0" w:color="auto"/>
            <w:bottom w:val="none" w:sz="0" w:space="0" w:color="auto"/>
            <w:right w:val="none" w:sz="0" w:space="0" w:color="auto"/>
          </w:divBdr>
        </w:div>
        <w:div w:id="856503436">
          <w:marLeft w:val="640"/>
          <w:marRight w:val="0"/>
          <w:marTop w:val="0"/>
          <w:marBottom w:val="0"/>
          <w:divBdr>
            <w:top w:val="none" w:sz="0" w:space="0" w:color="auto"/>
            <w:left w:val="none" w:sz="0" w:space="0" w:color="auto"/>
            <w:bottom w:val="none" w:sz="0" w:space="0" w:color="auto"/>
            <w:right w:val="none" w:sz="0" w:space="0" w:color="auto"/>
          </w:divBdr>
        </w:div>
        <w:div w:id="885603214">
          <w:marLeft w:val="640"/>
          <w:marRight w:val="0"/>
          <w:marTop w:val="0"/>
          <w:marBottom w:val="0"/>
          <w:divBdr>
            <w:top w:val="none" w:sz="0" w:space="0" w:color="auto"/>
            <w:left w:val="none" w:sz="0" w:space="0" w:color="auto"/>
            <w:bottom w:val="none" w:sz="0" w:space="0" w:color="auto"/>
            <w:right w:val="none" w:sz="0" w:space="0" w:color="auto"/>
          </w:divBdr>
        </w:div>
        <w:div w:id="891647853">
          <w:marLeft w:val="640"/>
          <w:marRight w:val="0"/>
          <w:marTop w:val="0"/>
          <w:marBottom w:val="0"/>
          <w:divBdr>
            <w:top w:val="none" w:sz="0" w:space="0" w:color="auto"/>
            <w:left w:val="none" w:sz="0" w:space="0" w:color="auto"/>
            <w:bottom w:val="none" w:sz="0" w:space="0" w:color="auto"/>
            <w:right w:val="none" w:sz="0" w:space="0" w:color="auto"/>
          </w:divBdr>
        </w:div>
        <w:div w:id="962035232">
          <w:marLeft w:val="640"/>
          <w:marRight w:val="0"/>
          <w:marTop w:val="0"/>
          <w:marBottom w:val="0"/>
          <w:divBdr>
            <w:top w:val="none" w:sz="0" w:space="0" w:color="auto"/>
            <w:left w:val="none" w:sz="0" w:space="0" w:color="auto"/>
            <w:bottom w:val="none" w:sz="0" w:space="0" w:color="auto"/>
            <w:right w:val="none" w:sz="0" w:space="0" w:color="auto"/>
          </w:divBdr>
        </w:div>
        <w:div w:id="967590589">
          <w:marLeft w:val="640"/>
          <w:marRight w:val="0"/>
          <w:marTop w:val="0"/>
          <w:marBottom w:val="0"/>
          <w:divBdr>
            <w:top w:val="none" w:sz="0" w:space="0" w:color="auto"/>
            <w:left w:val="none" w:sz="0" w:space="0" w:color="auto"/>
            <w:bottom w:val="none" w:sz="0" w:space="0" w:color="auto"/>
            <w:right w:val="none" w:sz="0" w:space="0" w:color="auto"/>
          </w:divBdr>
        </w:div>
        <w:div w:id="1017391842">
          <w:marLeft w:val="640"/>
          <w:marRight w:val="0"/>
          <w:marTop w:val="0"/>
          <w:marBottom w:val="0"/>
          <w:divBdr>
            <w:top w:val="none" w:sz="0" w:space="0" w:color="auto"/>
            <w:left w:val="none" w:sz="0" w:space="0" w:color="auto"/>
            <w:bottom w:val="none" w:sz="0" w:space="0" w:color="auto"/>
            <w:right w:val="none" w:sz="0" w:space="0" w:color="auto"/>
          </w:divBdr>
        </w:div>
        <w:div w:id="1022978505">
          <w:marLeft w:val="640"/>
          <w:marRight w:val="0"/>
          <w:marTop w:val="0"/>
          <w:marBottom w:val="0"/>
          <w:divBdr>
            <w:top w:val="none" w:sz="0" w:space="0" w:color="auto"/>
            <w:left w:val="none" w:sz="0" w:space="0" w:color="auto"/>
            <w:bottom w:val="none" w:sz="0" w:space="0" w:color="auto"/>
            <w:right w:val="none" w:sz="0" w:space="0" w:color="auto"/>
          </w:divBdr>
        </w:div>
        <w:div w:id="1037697930">
          <w:marLeft w:val="640"/>
          <w:marRight w:val="0"/>
          <w:marTop w:val="0"/>
          <w:marBottom w:val="0"/>
          <w:divBdr>
            <w:top w:val="none" w:sz="0" w:space="0" w:color="auto"/>
            <w:left w:val="none" w:sz="0" w:space="0" w:color="auto"/>
            <w:bottom w:val="none" w:sz="0" w:space="0" w:color="auto"/>
            <w:right w:val="none" w:sz="0" w:space="0" w:color="auto"/>
          </w:divBdr>
        </w:div>
        <w:div w:id="1082989671">
          <w:marLeft w:val="640"/>
          <w:marRight w:val="0"/>
          <w:marTop w:val="0"/>
          <w:marBottom w:val="0"/>
          <w:divBdr>
            <w:top w:val="none" w:sz="0" w:space="0" w:color="auto"/>
            <w:left w:val="none" w:sz="0" w:space="0" w:color="auto"/>
            <w:bottom w:val="none" w:sz="0" w:space="0" w:color="auto"/>
            <w:right w:val="none" w:sz="0" w:space="0" w:color="auto"/>
          </w:divBdr>
        </w:div>
        <w:div w:id="1087462091">
          <w:marLeft w:val="640"/>
          <w:marRight w:val="0"/>
          <w:marTop w:val="0"/>
          <w:marBottom w:val="0"/>
          <w:divBdr>
            <w:top w:val="none" w:sz="0" w:space="0" w:color="auto"/>
            <w:left w:val="none" w:sz="0" w:space="0" w:color="auto"/>
            <w:bottom w:val="none" w:sz="0" w:space="0" w:color="auto"/>
            <w:right w:val="none" w:sz="0" w:space="0" w:color="auto"/>
          </w:divBdr>
        </w:div>
        <w:div w:id="1112239830">
          <w:marLeft w:val="640"/>
          <w:marRight w:val="0"/>
          <w:marTop w:val="0"/>
          <w:marBottom w:val="0"/>
          <w:divBdr>
            <w:top w:val="none" w:sz="0" w:space="0" w:color="auto"/>
            <w:left w:val="none" w:sz="0" w:space="0" w:color="auto"/>
            <w:bottom w:val="none" w:sz="0" w:space="0" w:color="auto"/>
            <w:right w:val="none" w:sz="0" w:space="0" w:color="auto"/>
          </w:divBdr>
        </w:div>
        <w:div w:id="1206990104">
          <w:marLeft w:val="640"/>
          <w:marRight w:val="0"/>
          <w:marTop w:val="0"/>
          <w:marBottom w:val="0"/>
          <w:divBdr>
            <w:top w:val="none" w:sz="0" w:space="0" w:color="auto"/>
            <w:left w:val="none" w:sz="0" w:space="0" w:color="auto"/>
            <w:bottom w:val="none" w:sz="0" w:space="0" w:color="auto"/>
            <w:right w:val="none" w:sz="0" w:space="0" w:color="auto"/>
          </w:divBdr>
        </w:div>
        <w:div w:id="1403527030">
          <w:marLeft w:val="640"/>
          <w:marRight w:val="0"/>
          <w:marTop w:val="0"/>
          <w:marBottom w:val="0"/>
          <w:divBdr>
            <w:top w:val="none" w:sz="0" w:space="0" w:color="auto"/>
            <w:left w:val="none" w:sz="0" w:space="0" w:color="auto"/>
            <w:bottom w:val="none" w:sz="0" w:space="0" w:color="auto"/>
            <w:right w:val="none" w:sz="0" w:space="0" w:color="auto"/>
          </w:divBdr>
        </w:div>
        <w:div w:id="1418672621">
          <w:marLeft w:val="640"/>
          <w:marRight w:val="0"/>
          <w:marTop w:val="0"/>
          <w:marBottom w:val="0"/>
          <w:divBdr>
            <w:top w:val="none" w:sz="0" w:space="0" w:color="auto"/>
            <w:left w:val="none" w:sz="0" w:space="0" w:color="auto"/>
            <w:bottom w:val="none" w:sz="0" w:space="0" w:color="auto"/>
            <w:right w:val="none" w:sz="0" w:space="0" w:color="auto"/>
          </w:divBdr>
        </w:div>
        <w:div w:id="1422600863">
          <w:marLeft w:val="640"/>
          <w:marRight w:val="0"/>
          <w:marTop w:val="0"/>
          <w:marBottom w:val="0"/>
          <w:divBdr>
            <w:top w:val="none" w:sz="0" w:space="0" w:color="auto"/>
            <w:left w:val="none" w:sz="0" w:space="0" w:color="auto"/>
            <w:bottom w:val="none" w:sz="0" w:space="0" w:color="auto"/>
            <w:right w:val="none" w:sz="0" w:space="0" w:color="auto"/>
          </w:divBdr>
        </w:div>
        <w:div w:id="1444034000">
          <w:marLeft w:val="640"/>
          <w:marRight w:val="0"/>
          <w:marTop w:val="0"/>
          <w:marBottom w:val="0"/>
          <w:divBdr>
            <w:top w:val="none" w:sz="0" w:space="0" w:color="auto"/>
            <w:left w:val="none" w:sz="0" w:space="0" w:color="auto"/>
            <w:bottom w:val="none" w:sz="0" w:space="0" w:color="auto"/>
            <w:right w:val="none" w:sz="0" w:space="0" w:color="auto"/>
          </w:divBdr>
        </w:div>
        <w:div w:id="1448502324">
          <w:marLeft w:val="640"/>
          <w:marRight w:val="0"/>
          <w:marTop w:val="0"/>
          <w:marBottom w:val="0"/>
          <w:divBdr>
            <w:top w:val="none" w:sz="0" w:space="0" w:color="auto"/>
            <w:left w:val="none" w:sz="0" w:space="0" w:color="auto"/>
            <w:bottom w:val="none" w:sz="0" w:space="0" w:color="auto"/>
            <w:right w:val="none" w:sz="0" w:space="0" w:color="auto"/>
          </w:divBdr>
        </w:div>
        <w:div w:id="1479035905">
          <w:marLeft w:val="640"/>
          <w:marRight w:val="0"/>
          <w:marTop w:val="0"/>
          <w:marBottom w:val="0"/>
          <w:divBdr>
            <w:top w:val="none" w:sz="0" w:space="0" w:color="auto"/>
            <w:left w:val="none" w:sz="0" w:space="0" w:color="auto"/>
            <w:bottom w:val="none" w:sz="0" w:space="0" w:color="auto"/>
            <w:right w:val="none" w:sz="0" w:space="0" w:color="auto"/>
          </w:divBdr>
        </w:div>
        <w:div w:id="1529024152">
          <w:marLeft w:val="640"/>
          <w:marRight w:val="0"/>
          <w:marTop w:val="0"/>
          <w:marBottom w:val="0"/>
          <w:divBdr>
            <w:top w:val="none" w:sz="0" w:space="0" w:color="auto"/>
            <w:left w:val="none" w:sz="0" w:space="0" w:color="auto"/>
            <w:bottom w:val="none" w:sz="0" w:space="0" w:color="auto"/>
            <w:right w:val="none" w:sz="0" w:space="0" w:color="auto"/>
          </w:divBdr>
        </w:div>
        <w:div w:id="1567033104">
          <w:marLeft w:val="640"/>
          <w:marRight w:val="0"/>
          <w:marTop w:val="0"/>
          <w:marBottom w:val="0"/>
          <w:divBdr>
            <w:top w:val="none" w:sz="0" w:space="0" w:color="auto"/>
            <w:left w:val="none" w:sz="0" w:space="0" w:color="auto"/>
            <w:bottom w:val="none" w:sz="0" w:space="0" w:color="auto"/>
            <w:right w:val="none" w:sz="0" w:space="0" w:color="auto"/>
          </w:divBdr>
        </w:div>
        <w:div w:id="1652784289">
          <w:marLeft w:val="640"/>
          <w:marRight w:val="0"/>
          <w:marTop w:val="0"/>
          <w:marBottom w:val="0"/>
          <w:divBdr>
            <w:top w:val="none" w:sz="0" w:space="0" w:color="auto"/>
            <w:left w:val="none" w:sz="0" w:space="0" w:color="auto"/>
            <w:bottom w:val="none" w:sz="0" w:space="0" w:color="auto"/>
            <w:right w:val="none" w:sz="0" w:space="0" w:color="auto"/>
          </w:divBdr>
        </w:div>
        <w:div w:id="1687711703">
          <w:marLeft w:val="640"/>
          <w:marRight w:val="0"/>
          <w:marTop w:val="0"/>
          <w:marBottom w:val="0"/>
          <w:divBdr>
            <w:top w:val="none" w:sz="0" w:space="0" w:color="auto"/>
            <w:left w:val="none" w:sz="0" w:space="0" w:color="auto"/>
            <w:bottom w:val="none" w:sz="0" w:space="0" w:color="auto"/>
            <w:right w:val="none" w:sz="0" w:space="0" w:color="auto"/>
          </w:divBdr>
        </w:div>
        <w:div w:id="1703556982">
          <w:marLeft w:val="640"/>
          <w:marRight w:val="0"/>
          <w:marTop w:val="0"/>
          <w:marBottom w:val="0"/>
          <w:divBdr>
            <w:top w:val="none" w:sz="0" w:space="0" w:color="auto"/>
            <w:left w:val="none" w:sz="0" w:space="0" w:color="auto"/>
            <w:bottom w:val="none" w:sz="0" w:space="0" w:color="auto"/>
            <w:right w:val="none" w:sz="0" w:space="0" w:color="auto"/>
          </w:divBdr>
        </w:div>
        <w:div w:id="1706901215">
          <w:marLeft w:val="640"/>
          <w:marRight w:val="0"/>
          <w:marTop w:val="0"/>
          <w:marBottom w:val="0"/>
          <w:divBdr>
            <w:top w:val="none" w:sz="0" w:space="0" w:color="auto"/>
            <w:left w:val="none" w:sz="0" w:space="0" w:color="auto"/>
            <w:bottom w:val="none" w:sz="0" w:space="0" w:color="auto"/>
            <w:right w:val="none" w:sz="0" w:space="0" w:color="auto"/>
          </w:divBdr>
        </w:div>
        <w:div w:id="1712723402">
          <w:marLeft w:val="640"/>
          <w:marRight w:val="0"/>
          <w:marTop w:val="0"/>
          <w:marBottom w:val="0"/>
          <w:divBdr>
            <w:top w:val="none" w:sz="0" w:space="0" w:color="auto"/>
            <w:left w:val="none" w:sz="0" w:space="0" w:color="auto"/>
            <w:bottom w:val="none" w:sz="0" w:space="0" w:color="auto"/>
            <w:right w:val="none" w:sz="0" w:space="0" w:color="auto"/>
          </w:divBdr>
        </w:div>
        <w:div w:id="1730033811">
          <w:marLeft w:val="640"/>
          <w:marRight w:val="0"/>
          <w:marTop w:val="0"/>
          <w:marBottom w:val="0"/>
          <w:divBdr>
            <w:top w:val="none" w:sz="0" w:space="0" w:color="auto"/>
            <w:left w:val="none" w:sz="0" w:space="0" w:color="auto"/>
            <w:bottom w:val="none" w:sz="0" w:space="0" w:color="auto"/>
            <w:right w:val="none" w:sz="0" w:space="0" w:color="auto"/>
          </w:divBdr>
        </w:div>
        <w:div w:id="1769814069">
          <w:marLeft w:val="640"/>
          <w:marRight w:val="0"/>
          <w:marTop w:val="0"/>
          <w:marBottom w:val="0"/>
          <w:divBdr>
            <w:top w:val="none" w:sz="0" w:space="0" w:color="auto"/>
            <w:left w:val="none" w:sz="0" w:space="0" w:color="auto"/>
            <w:bottom w:val="none" w:sz="0" w:space="0" w:color="auto"/>
            <w:right w:val="none" w:sz="0" w:space="0" w:color="auto"/>
          </w:divBdr>
        </w:div>
        <w:div w:id="1851531223">
          <w:marLeft w:val="640"/>
          <w:marRight w:val="0"/>
          <w:marTop w:val="0"/>
          <w:marBottom w:val="0"/>
          <w:divBdr>
            <w:top w:val="none" w:sz="0" w:space="0" w:color="auto"/>
            <w:left w:val="none" w:sz="0" w:space="0" w:color="auto"/>
            <w:bottom w:val="none" w:sz="0" w:space="0" w:color="auto"/>
            <w:right w:val="none" w:sz="0" w:space="0" w:color="auto"/>
          </w:divBdr>
        </w:div>
        <w:div w:id="1886678840">
          <w:marLeft w:val="640"/>
          <w:marRight w:val="0"/>
          <w:marTop w:val="0"/>
          <w:marBottom w:val="0"/>
          <w:divBdr>
            <w:top w:val="none" w:sz="0" w:space="0" w:color="auto"/>
            <w:left w:val="none" w:sz="0" w:space="0" w:color="auto"/>
            <w:bottom w:val="none" w:sz="0" w:space="0" w:color="auto"/>
            <w:right w:val="none" w:sz="0" w:space="0" w:color="auto"/>
          </w:divBdr>
        </w:div>
        <w:div w:id="1924950163">
          <w:marLeft w:val="640"/>
          <w:marRight w:val="0"/>
          <w:marTop w:val="0"/>
          <w:marBottom w:val="0"/>
          <w:divBdr>
            <w:top w:val="none" w:sz="0" w:space="0" w:color="auto"/>
            <w:left w:val="none" w:sz="0" w:space="0" w:color="auto"/>
            <w:bottom w:val="none" w:sz="0" w:space="0" w:color="auto"/>
            <w:right w:val="none" w:sz="0" w:space="0" w:color="auto"/>
          </w:divBdr>
        </w:div>
        <w:div w:id="1983464109">
          <w:marLeft w:val="640"/>
          <w:marRight w:val="0"/>
          <w:marTop w:val="0"/>
          <w:marBottom w:val="0"/>
          <w:divBdr>
            <w:top w:val="none" w:sz="0" w:space="0" w:color="auto"/>
            <w:left w:val="none" w:sz="0" w:space="0" w:color="auto"/>
            <w:bottom w:val="none" w:sz="0" w:space="0" w:color="auto"/>
            <w:right w:val="none" w:sz="0" w:space="0" w:color="auto"/>
          </w:divBdr>
        </w:div>
        <w:div w:id="2020935111">
          <w:marLeft w:val="640"/>
          <w:marRight w:val="0"/>
          <w:marTop w:val="0"/>
          <w:marBottom w:val="0"/>
          <w:divBdr>
            <w:top w:val="none" w:sz="0" w:space="0" w:color="auto"/>
            <w:left w:val="none" w:sz="0" w:space="0" w:color="auto"/>
            <w:bottom w:val="none" w:sz="0" w:space="0" w:color="auto"/>
            <w:right w:val="none" w:sz="0" w:space="0" w:color="auto"/>
          </w:divBdr>
        </w:div>
        <w:div w:id="2105495585">
          <w:marLeft w:val="640"/>
          <w:marRight w:val="0"/>
          <w:marTop w:val="0"/>
          <w:marBottom w:val="0"/>
          <w:divBdr>
            <w:top w:val="none" w:sz="0" w:space="0" w:color="auto"/>
            <w:left w:val="none" w:sz="0" w:space="0" w:color="auto"/>
            <w:bottom w:val="none" w:sz="0" w:space="0" w:color="auto"/>
            <w:right w:val="none" w:sz="0" w:space="0" w:color="auto"/>
          </w:divBdr>
        </w:div>
        <w:div w:id="2109767043">
          <w:marLeft w:val="640"/>
          <w:marRight w:val="0"/>
          <w:marTop w:val="0"/>
          <w:marBottom w:val="0"/>
          <w:divBdr>
            <w:top w:val="none" w:sz="0" w:space="0" w:color="auto"/>
            <w:left w:val="none" w:sz="0" w:space="0" w:color="auto"/>
            <w:bottom w:val="none" w:sz="0" w:space="0" w:color="auto"/>
            <w:right w:val="none" w:sz="0" w:space="0" w:color="auto"/>
          </w:divBdr>
        </w:div>
      </w:divsChild>
    </w:div>
    <w:div w:id="695497780">
      <w:bodyDiv w:val="1"/>
      <w:marLeft w:val="0"/>
      <w:marRight w:val="0"/>
      <w:marTop w:val="0"/>
      <w:marBottom w:val="0"/>
      <w:divBdr>
        <w:top w:val="none" w:sz="0" w:space="0" w:color="auto"/>
        <w:left w:val="none" w:sz="0" w:space="0" w:color="auto"/>
        <w:bottom w:val="none" w:sz="0" w:space="0" w:color="auto"/>
        <w:right w:val="none" w:sz="0" w:space="0" w:color="auto"/>
      </w:divBdr>
      <w:divsChild>
        <w:div w:id="26414321">
          <w:marLeft w:val="640"/>
          <w:marRight w:val="0"/>
          <w:marTop w:val="0"/>
          <w:marBottom w:val="0"/>
          <w:divBdr>
            <w:top w:val="none" w:sz="0" w:space="0" w:color="auto"/>
            <w:left w:val="none" w:sz="0" w:space="0" w:color="auto"/>
            <w:bottom w:val="none" w:sz="0" w:space="0" w:color="auto"/>
            <w:right w:val="none" w:sz="0" w:space="0" w:color="auto"/>
          </w:divBdr>
        </w:div>
        <w:div w:id="154418508">
          <w:marLeft w:val="640"/>
          <w:marRight w:val="0"/>
          <w:marTop w:val="0"/>
          <w:marBottom w:val="0"/>
          <w:divBdr>
            <w:top w:val="none" w:sz="0" w:space="0" w:color="auto"/>
            <w:left w:val="none" w:sz="0" w:space="0" w:color="auto"/>
            <w:bottom w:val="none" w:sz="0" w:space="0" w:color="auto"/>
            <w:right w:val="none" w:sz="0" w:space="0" w:color="auto"/>
          </w:divBdr>
        </w:div>
        <w:div w:id="609358005">
          <w:marLeft w:val="640"/>
          <w:marRight w:val="0"/>
          <w:marTop w:val="0"/>
          <w:marBottom w:val="0"/>
          <w:divBdr>
            <w:top w:val="none" w:sz="0" w:space="0" w:color="auto"/>
            <w:left w:val="none" w:sz="0" w:space="0" w:color="auto"/>
            <w:bottom w:val="none" w:sz="0" w:space="0" w:color="auto"/>
            <w:right w:val="none" w:sz="0" w:space="0" w:color="auto"/>
          </w:divBdr>
        </w:div>
        <w:div w:id="664283607">
          <w:marLeft w:val="640"/>
          <w:marRight w:val="0"/>
          <w:marTop w:val="0"/>
          <w:marBottom w:val="0"/>
          <w:divBdr>
            <w:top w:val="none" w:sz="0" w:space="0" w:color="auto"/>
            <w:left w:val="none" w:sz="0" w:space="0" w:color="auto"/>
            <w:bottom w:val="none" w:sz="0" w:space="0" w:color="auto"/>
            <w:right w:val="none" w:sz="0" w:space="0" w:color="auto"/>
          </w:divBdr>
        </w:div>
        <w:div w:id="790905122">
          <w:marLeft w:val="640"/>
          <w:marRight w:val="0"/>
          <w:marTop w:val="0"/>
          <w:marBottom w:val="0"/>
          <w:divBdr>
            <w:top w:val="none" w:sz="0" w:space="0" w:color="auto"/>
            <w:left w:val="none" w:sz="0" w:space="0" w:color="auto"/>
            <w:bottom w:val="none" w:sz="0" w:space="0" w:color="auto"/>
            <w:right w:val="none" w:sz="0" w:space="0" w:color="auto"/>
          </w:divBdr>
        </w:div>
        <w:div w:id="893930039">
          <w:marLeft w:val="640"/>
          <w:marRight w:val="0"/>
          <w:marTop w:val="0"/>
          <w:marBottom w:val="0"/>
          <w:divBdr>
            <w:top w:val="none" w:sz="0" w:space="0" w:color="auto"/>
            <w:left w:val="none" w:sz="0" w:space="0" w:color="auto"/>
            <w:bottom w:val="none" w:sz="0" w:space="0" w:color="auto"/>
            <w:right w:val="none" w:sz="0" w:space="0" w:color="auto"/>
          </w:divBdr>
        </w:div>
        <w:div w:id="910700628">
          <w:marLeft w:val="640"/>
          <w:marRight w:val="0"/>
          <w:marTop w:val="0"/>
          <w:marBottom w:val="0"/>
          <w:divBdr>
            <w:top w:val="none" w:sz="0" w:space="0" w:color="auto"/>
            <w:left w:val="none" w:sz="0" w:space="0" w:color="auto"/>
            <w:bottom w:val="none" w:sz="0" w:space="0" w:color="auto"/>
            <w:right w:val="none" w:sz="0" w:space="0" w:color="auto"/>
          </w:divBdr>
        </w:div>
        <w:div w:id="1043746865">
          <w:marLeft w:val="640"/>
          <w:marRight w:val="0"/>
          <w:marTop w:val="0"/>
          <w:marBottom w:val="0"/>
          <w:divBdr>
            <w:top w:val="none" w:sz="0" w:space="0" w:color="auto"/>
            <w:left w:val="none" w:sz="0" w:space="0" w:color="auto"/>
            <w:bottom w:val="none" w:sz="0" w:space="0" w:color="auto"/>
            <w:right w:val="none" w:sz="0" w:space="0" w:color="auto"/>
          </w:divBdr>
        </w:div>
        <w:div w:id="1195773374">
          <w:marLeft w:val="640"/>
          <w:marRight w:val="0"/>
          <w:marTop w:val="0"/>
          <w:marBottom w:val="0"/>
          <w:divBdr>
            <w:top w:val="none" w:sz="0" w:space="0" w:color="auto"/>
            <w:left w:val="none" w:sz="0" w:space="0" w:color="auto"/>
            <w:bottom w:val="none" w:sz="0" w:space="0" w:color="auto"/>
            <w:right w:val="none" w:sz="0" w:space="0" w:color="auto"/>
          </w:divBdr>
        </w:div>
        <w:div w:id="1199005660">
          <w:marLeft w:val="640"/>
          <w:marRight w:val="0"/>
          <w:marTop w:val="0"/>
          <w:marBottom w:val="0"/>
          <w:divBdr>
            <w:top w:val="none" w:sz="0" w:space="0" w:color="auto"/>
            <w:left w:val="none" w:sz="0" w:space="0" w:color="auto"/>
            <w:bottom w:val="none" w:sz="0" w:space="0" w:color="auto"/>
            <w:right w:val="none" w:sz="0" w:space="0" w:color="auto"/>
          </w:divBdr>
        </w:div>
        <w:div w:id="1950238273">
          <w:marLeft w:val="640"/>
          <w:marRight w:val="0"/>
          <w:marTop w:val="0"/>
          <w:marBottom w:val="0"/>
          <w:divBdr>
            <w:top w:val="none" w:sz="0" w:space="0" w:color="auto"/>
            <w:left w:val="none" w:sz="0" w:space="0" w:color="auto"/>
            <w:bottom w:val="none" w:sz="0" w:space="0" w:color="auto"/>
            <w:right w:val="none" w:sz="0" w:space="0" w:color="auto"/>
          </w:divBdr>
        </w:div>
        <w:div w:id="1987584704">
          <w:marLeft w:val="640"/>
          <w:marRight w:val="0"/>
          <w:marTop w:val="0"/>
          <w:marBottom w:val="0"/>
          <w:divBdr>
            <w:top w:val="none" w:sz="0" w:space="0" w:color="auto"/>
            <w:left w:val="none" w:sz="0" w:space="0" w:color="auto"/>
            <w:bottom w:val="none" w:sz="0" w:space="0" w:color="auto"/>
            <w:right w:val="none" w:sz="0" w:space="0" w:color="auto"/>
          </w:divBdr>
        </w:div>
      </w:divsChild>
    </w:div>
    <w:div w:id="738674747">
      <w:bodyDiv w:val="1"/>
      <w:marLeft w:val="0"/>
      <w:marRight w:val="0"/>
      <w:marTop w:val="0"/>
      <w:marBottom w:val="0"/>
      <w:divBdr>
        <w:top w:val="none" w:sz="0" w:space="0" w:color="auto"/>
        <w:left w:val="none" w:sz="0" w:space="0" w:color="auto"/>
        <w:bottom w:val="none" w:sz="0" w:space="0" w:color="auto"/>
        <w:right w:val="none" w:sz="0" w:space="0" w:color="auto"/>
      </w:divBdr>
      <w:divsChild>
        <w:div w:id="204023745">
          <w:marLeft w:val="640"/>
          <w:marRight w:val="0"/>
          <w:marTop w:val="0"/>
          <w:marBottom w:val="0"/>
          <w:divBdr>
            <w:top w:val="none" w:sz="0" w:space="0" w:color="auto"/>
            <w:left w:val="none" w:sz="0" w:space="0" w:color="auto"/>
            <w:bottom w:val="none" w:sz="0" w:space="0" w:color="auto"/>
            <w:right w:val="none" w:sz="0" w:space="0" w:color="auto"/>
          </w:divBdr>
        </w:div>
        <w:div w:id="415056023">
          <w:marLeft w:val="640"/>
          <w:marRight w:val="0"/>
          <w:marTop w:val="0"/>
          <w:marBottom w:val="0"/>
          <w:divBdr>
            <w:top w:val="none" w:sz="0" w:space="0" w:color="auto"/>
            <w:left w:val="none" w:sz="0" w:space="0" w:color="auto"/>
            <w:bottom w:val="none" w:sz="0" w:space="0" w:color="auto"/>
            <w:right w:val="none" w:sz="0" w:space="0" w:color="auto"/>
          </w:divBdr>
        </w:div>
        <w:div w:id="1243947436">
          <w:marLeft w:val="640"/>
          <w:marRight w:val="0"/>
          <w:marTop w:val="0"/>
          <w:marBottom w:val="0"/>
          <w:divBdr>
            <w:top w:val="none" w:sz="0" w:space="0" w:color="auto"/>
            <w:left w:val="none" w:sz="0" w:space="0" w:color="auto"/>
            <w:bottom w:val="none" w:sz="0" w:space="0" w:color="auto"/>
            <w:right w:val="none" w:sz="0" w:space="0" w:color="auto"/>
          </w:divBdr>
        </w:div>
        <w:div w:id="1335956884">
          <w:marLeft w:val="640"/>
          <w:marRight w:val="0"/>
          <w:marTop w:val="0"/>
          <w:marBottom w:val="0"/>
          <w:divBdr>
            <w:top w:val="none" w:sz="0" w:space="0" w:color="auto"/>
            <w:left w:val="none" w:sz="0" w:space="0" w:color="auto"/>
            <w:bottom w:val="none" w:sz="0" w:space="0" w:color="auto"/>
            <w:right w:val="none" w:sz="0" w:space="0" w:color="auto"/>
          </w:divBdr>
        </w:div>
        <w:div w:id="1376006597">
          <w:marLeft w:val="640"/>
          <w:marRight w:val="0"/>
          <w:marTop w:val="0"/>
          <w:marBottom w:val="0"/>
          <w:divBdr>
            <w:top w:val="none" w:sz="0" w:space="0" w:color="auto"/>
            <w:left w:val="none" w:sz="0" w:space="0" w:color="auto"/>
            <w:bottom w:val="none" w:sz="0" w:space="0" w:color="auto"/>
            <w:right w:val="none" w:sz="0" w:space="0" w:color="auto"/>
          </w:divBdr>
        </w:div>
        <w:div w:id="1563129996">
          <w:marLeft w:val="640"/>
          <w:marRight w:val="0"/>
          <w:marTop w:val="0"/>
          <w:marBottom w:val="0"/>
          <w:divBdr>
            <w:top w:val="none" w:sz="0" w:space="0" w:color="auto"/>
            <w:left w:val="none" w:sz="0" w:space="0" w:color="auto"/>
            <w:bottom w:val="none" w:sz="0" w:space="0" w:color="auto"/>
            <w:right w:val="none" w:sz="0" w:space="0" w:color="auto"/>
          </w:divBdr>
        </w:div>
        <w:div w:id="1606188572">
          <w:marLeft w:val="640"/>
          <w:marRight w:val="0"/>
          <w:marTop w:val="0"/>
          <w:marBottom w:val="0"/>
          <w:divBdr>
            <w:top w:val="none" w:sz="0" w:space="0" w:color="auto"/>
            <w:left w:val="none" w:sz="0" w:space="0" w:color="auto"/>
            <w:bottom w:val="none" w:sz="0" w:space="0" w:color="auto"/>
            <w:right w:val="none" w:sz="0" w:space="0" w:color="auto"/>
          </w:divBdr>
        </w:div>
        <w:div w:id="1627198388">
          <w:marLeft w:val="640"/>
          <w:marRight w:val="0"/>
          <w:marTop w:val="0"/>
          <w:marBottom w:val="0"/>
          <w:divBdr>
            <w:top w:val="none" w:sz="0" w:space="0" w:color="auto"/>
            <w:left w:val="none" w:sz="0" w:space="0" w:color="auto"/>
            <w:bottom w:val="none" w:sz="0" w:space="0" w:color="auto"/>
            <w:right w:val="none" w:sz="0" w:space="0" w:color="auto"/>
          </w:divBdr>
        </w:div>
      </w:divsChild>
    </w:div>
    <w:div w:id="740250942">
      <w:bodyDiv w:val="1"/>
      <w:marLeft w:val="0"/>
      <w:marRight w:val="0"/>
      <w:marTop w:val="0"/>
      <w:marBottom w:val="0"/>
      <w:divBdr>
        <w:top w:val="none" w:sz="0" w:space="0" w:color="auto"/>
        <w:left w:val="none" w:sz="0" w:space="0" w:color="auto"/>
        <w:bottom w:val="none" w:sz="0" w:space="0" w:color="auto"/>
        <w:right w:val="none" w:sz="0" w:space="0" w:color="auto"/>
      </w:divBdr>
      <w:divsChild>
        <w:div w:id="64106862">
          <w:marLeft w:val="640"/>
          <w:marRight w:val="0"/>
          <w:marTop w:val="0"/>
          <w:marBottom w:val="0"/>
          <w:divBdr>
            <w:top w:val="none" w:sz="0" w:space="0" w:color="auto"/>
            <w:left w:val="none" w:sz="0" w:space="0" w:color="auto"/>
            <w:bottom w:val="none" w:sz="0" w:space="0" w:color="auto"/>
            <w:right w:val="none" w:sz="0" w:space="0" w:color="auto"/>
          </w:divBdr>
        </w:div>
        <w:div w:id="148059887">
          <w:marLeft w:val="640"/>
          <w:marRight w:val="0"/>
          <w:marTop w:val="0"/>
          <w:marBottom w:val="0"/>
          <w:divBdr>
            <w:top w:val="none" w:sz="0" w:space="0" w:color="auto"/>
            <w:left w:val="none" w:sz="0" w:space="0" w:color="auto"/>
            <w:bottom w:val="none" w:sz="0" w:space="0" w:color="auto"/>
            <w:right w:val="none" w:sz="0" w:space="0" w:color="auto"/>
          </w:divBdr>
        </w:div>
        <w:div w:id="186991916">
          <w:marLeft w:val="640"/>
          <w:marRight w:val="0"/>
          <w:marTop w:val="0"/>
          <w:marBottom w:val="0"/>
          <w:divBdr>
            <w:top w:val="none" w:sz="0" w:space="0" w:color="auto"/>
            <w:left w:val="none" w:sz="0" w:space="0" w:color="auto"/>
            <w:bottom w:val="none" w:sz="0" w:space="0" w:color="auto"/>
            <w:right w:val="none" w:sz="0" w:space="0" w:color="auto"/>
          </w:divBdr>
        </w:div>
        <w:div w:id="211162682">
          <w:marLeft w:val="640"/>
          <w:marRight w:val="0"/>
          <w:marTop w:val="0"/>
          <w:marBottom w:val="0"/>
          <w:divBdr>
            <w:top w:val="none" w:sz="0" w:space="0" w:color="auto"/>
            <w:left w:val="none" w:sz="0" w:space="0" w:color="auto"/>
            <w:bottom w:val="none" w:sz="0" w:space="0" w:color="auto"/>
            <w:right w:val="none" w:sz="0" w:space="0" w:color="auto"/>
          </w:divBdr>
        </w:div>
        <w:div w:id="316153645">
          <w:marLeft w:val="640"/>
          <w:marRight w:val="0"/>
          <w:marTop w:val="0"/>
          <w:marBottom w:val="0"/>
          <w:divBdr>
            <w:top w:val="none" w:sz="0" w:space="0" w:color="auto"/>
            <w:left w:val="none" w:sz="0" w:space="0" w:color="auto"/>
            <w:bottom w:val="none" w:sz="0" w:space="0" w:color="auto"/>
            <w:right w:val="none" w:sz="0" w:space="0" w:color="auto"/>
          </w:divBdr>
        </w:div>
        <w:div w:id="397244436">
          <w:marLeft w:val="640"/>
          <w:marRight w:val="0"/>
          <w:marTop w:val="0"/>
          <w:marBottom w:val="0"/>
          <w:divBdr>
            <w:top w:val="none" w:sz="0" w:space="0" w:color="auto"/>
            <w:left w:val="none" w:sz="0" w:space="0" w:color="auto"/>
            <w:bottom w:val="none" w:sz="0" w:space="0" w:color="auto"/>
            <w:right w:val="none" w:sz="0" w:space="0" w:color="auto"/>
          </w:divBdr>
        </w:div>
        <w:div w:id="436753143">
          <w:marLeft w:val="640"/>
          <w:marRight w:val="0"/>
          <w:marTop w:val="0"/>
          <w:marBottom w:val="0"/>
          <w:divBdr>
            <w:top w:val="none" w:sz="0" w:space="0" w:color="auto"/>
            <w:left w:val="none" w:sz="0" w:space="0" w:color="auto"/>
            <w:bottom w:val="none" w:sz="0" w:space="0" w:color="auto"/>
            <w:right w:val="none" w:sz="0" w:space="0" w:color="auto"/>
          </w:divBdr>
        </w:div>
        <w:div w:id="461189596">
          <w:marLeft w:val="640"/>
          <w:marRight w:val="0"/>
          <w:marTop w:val="0"/>
          <w:marBottom w:val="0"/>
          <w:divBdr>
            <w:top w:val="none" w:sz="0" w:space="0" w:color="auto"/>
            <w:left w:val="none" w:sz="0" w:space="0" w:color="auto"/>
            <w:bottom w:val="none" w:sz="0" w:space="0" w:color="auto"/>
            <w:right w:val="none" w:sz="0" w:space="0" w:color="auto"/>
          </w:divBdr>
        </w:div>
        <w:div w:id="479882163">
          <w:marLeft w:val="640"/>
          <w:marRight w:val="0"/>
          <w:marTop w:val="0"/>
          <w:marBottom w:val="0"/>
          <w:divBdr>
            <w:top w:val="none" w:sz="0" w:space="0" w:color="auto"/>
            <w:left w:val="none" w:sz="0" w:space="0" w:color="auto"/>
            <w:bottom w:val="none" w:sz="0" w:space="0" w:color="auto"/>
            <w:right w:val="none" w:sz="0" w:space="0" w:color="auto"/>
          </w:divBdr>
        </w:div>
        <w:div w:id="506990851">
          <w:marLeft w:val="640"/>
          <w:marRight w:val="0"/>
          <w:marTop w:val="0"/>
          <w:marBottom w:val="0"/>
          <w:divBdr>
            <w:top w:val="none" w:sz="0" w:space="0" w:color="auto"/>
            <w:left w:val="none" w:sz="0" w:space="0" w:color="auto"/>
            <w:bottom w:val="none" w:sz="0" w:space="0" w:color="auto"/>
            <w:right w:val="none" w:sz="0" w:space="0" w:color="auto"/>
          </w:divBdr>
        </w:div>
        <w:div w:id="528615472">
          <w:marLeft w:val="640"/>
          <w:marRight w:val="0"/>
          <w:marTop w:val="0"/>
          <w:marBottom w:val="0"/>
          <w:divBdr>
            <w:top w:val="none" w:sz="0" w:space="0" w:color="auto"/>
            <w:left w:val="none" w:sz="0" w:space="0" w:color="auto"/>
            <w:bottom w:val="none" w:sz="0" w:space="0" w:color="auto"/>
            <w:right w:val="none" w:sz="0" w:space="0" w:color="auto"/>
          </w:divBdr>
        </w:div>
        <w:div w:id="567616242">
          <w:marLeft w:val="640"/>
          <w:marRight w:val="0"/>
          <w:marTop w:val="0"/>
          <w:marBottom w:val="0"/>
          <w:divBdr>
            <w:top w:val="none" w:sz="0" w:space="0" w:color="auto"/>
            <w:left w:val="none" w:sz="0" w:space="0" w:color="auto"/>
            <w:bottom w:val="none" w:sz="0" w:space="0" w:color="auto"/>
            <w:right w:val="none" w:sz="0" w:space="0" w:color="auto"/>
          </w:divBdr>
        </w:div>
        <w:div w:id="597640137">
          <w:marLeft w:val="640"/>
          <w:marRight w:val="0"/>
          <w:marTop w:val="0"/>
          <w:marBottom w:val="0"/>
          <w:divBdr>
            <w:top w:val="none" w:sz="0" w:space="0" w:color="auto"/>
            <w:left w:val="none" w:sz="0" w:space="0" w:color="auto"/>
            <w:bottom w:val="none" w:sz="0" w:space="0" w:color="auto"/>
            <w:right w:val="none" w:sz="0" w:space="0" w:color="auto"/>
          </w:divBdr>
        </w:div>
        <w:div w:id="608507880">
          <w:marLeft w:val="640"/>
          <w:marRight w:val="0"/>
          <w:marTop w:val="0"/>
          <w:marBottom w:val="0"/>
          <w:divBdr>
            <w:top w:val="none" w:sz="0" w:space="0" w:color="auto"/>
            <w:left w:val="none" w:sz="0" w:space="0" w:color="auto"/>
            <w:bottom w:val="none" w:sz="0" w:space="0" w:color="auto"/>
            <w:right w:val="none" w:sz="0" w:space="0" w:color="auto"/>
          </w:divBdr>
        </w:div>
        <w:div w:id="784931765">
          <w:marLeft w:val="640"/>
          <w:marRight w:val="0"/>
          <w:marTop w:val="0"/>
          <w:marBottom w:val="0"/>
          <w:divBdr>
            <w:top w:val="none" w:sz="0" w:space="0" w:color="auto"/>
            <w:left w:val="none" w:sz="0" w:space="0" w:color="auto"/>
            <w:bottom w:val="none" w:sz="0" w:space="0" w:color="auto"/>
            <w:right w:val="none" w:sz="0" w:space="0" w:color="auto"/>
          </w:divBdr>
        </w:div>
        <w:div w:id="843325542">
          <w:marLeft w:val="640"/>
          <w:marRight w:val="0"/>
          <w:marTop w:val="0"/>
          <w:marBottom w:val="0"/>
          <w:divBdr>
            <w:top w:val="none" w:sz="0" w:space="0" w:color="auto"/>
            <w:left w:val="none" w:sz="0" w:space="0" w:color="auto"/>
            <w:bottom w:val="none" w:sz="0" w:space="0" w:color="auto"/>
            <w:right w:val="none" w:sz="0" w:space="0" w:color="auto"/>
          </w:divBdr>
        </w:div>
        <w:div w:id="926377153">
          <w:marLeft w:val="640"/>
          <w:marRight w:val="0"/>
          <w:marTop w:val="0"/>
          <w:marBottom w:val="0"/>
          <w:divBdr>
            <w:top w:val="none" w:sz="0" w:space="0" w:color="auto"/>
            <w:left w:val="none" w:sz="0" w:space="0" w:color="auto"/>
            <w:bottom w:val="none" w:sz="0" w:space="0" w:color="auto"/>
            <w:right w:val="none" w:sz="0" w:space="0" w:color="auto"/>
          </w:divBdr>
        </w:div>
        <w:div w:id="985478622">
          <w:marLeft w:val="640"/>
          <w:marRight w:val="0"/>
          <w:marTop w:val="0"/>
          <w:marBottom w:val="0"/>
          <w:divBdr>
            <w:top w:val="none" w:sz="0" w:space="0" w:color="auto"/>
            <w:left w:val="none" w:sz="0" w:space="0" w:color="auto"/>
            <w:bottom w:val="none" w:sz="0" w:space="0" w:color="auto"/>
            <w:right w:val="none" w:sz="0" w:space="0" w:color="auto"/>
          </w:divBdr>
        </w:div>
        <w:div w:id="1097213412">
          <w:marLeft w:val="640"/>
          <w:marRight w:val="0"/>
          <w:marTop w:val="0"/>
          <w:marBottom w:val="0"/>
          <w:divBdr>
            <w:top w:val="none" w:sz="0" w:space="0" w:color="auto"/>
            <w:left w:val="none" w:sz="0" w:space="0" w:color="auto"/>
            <w:bottom w:val="none" w:sz="0" w:space="0" w:color="auto"/>
            <w:right w:val="none" w:sz="0" w:space="0" w:color="auto"/>
          </w:divBdr>
        </w:div>
        <w:div w:id="1104574546">
          <w:marLeft w:val="640"/>
          <w:marRight w:val="0"/>
          <w:marTop w:val="0"/>
          <w:marBottom w:val="0"/>
          <w:divBdr>
            <w:top w:val="none" w:sz="0" w:space="0" w:color="auto"/>
            <w:left w:val="none" w:sz="0" w:space="0" w:color="auto"/>
            <w:bottom w:val="none" w:sz="0" w:space="0" w:color="auto"/>
            <w:right w:val="none" w:sz="0" w:space="0" w:color="auto"/>
          </w:divBdr>
        </w:div>
        <w:div w:id="1134180418">
          <w:marLeft w:val="640"/>
          <w:marRight w:val="0"/>
          <w:marTop w:val="0"/>
          <w:marBottom w:val="0"/>
          <w:divBdr>
            <w:top w:val="none" w:sz="0" w:space="0" w:color="auto"/>
            <w:left w:val="none" w:sz="0" w:space="0" w:color="auto"/>
            <w:bottom w:val="none" w:sz="0" w:space="0" w:color="auto"/>
            <w:right w:val="none" w:sz="0" w:space="0" w:color="auto"/>
          </w:divBdr>
        </w:div>
        <w:div w:id="1166163851">
          <w:marLeft w:val="640"/>
          <w:marRight w:val="0"/>
          <w:marTop w:val="0"/>
          <w:marBottom w:val="0"/>
          <w:divBdr>
            <w:top w:val="none" w:sz="0" w:space="0" w:color="auto"/>
            <w:left w:val="none" w:sz="0" w:space="0" w:color="auto"/>
            <w:bottom w:val="none" w:sz="0" w:space="0" w:color="auto"/>
            <w:right w:val="none" w:sz="0" w:space="0" w:color="auto"/>
          </w:divBdr>
        </w:div>
        <w:div w:id="1212618058">
          <w:marLeft w:val="640"/>
          <w:marRight w:val="0"/>
          <w:marTop w:val="0"/>
          <w:marBottom w:val="0"/>
          <w:divBdr>
            <w:top w:val="none" w:sz="0" w:space="0" w:color="auto"/>
            <w:left w:val="none" w:sz="0" w:space="0" w:color="auto"/>
            <w:bottom w:val="none" w:sz="0" w:space="0" w:color="auto"/>
            <w:right w:val="none" w:sz="0" w:space="0" w:color="auto"/>
          </w:divBdr>
        </w:div>
        <w:div w:id="1218931118">
          <w:marLeft w:val="640"/>
          <w:marRight w:val="0"/>
          <w:marTop w:val="0"/>
          <w:marBottom w:val="0"/>
          <w:divBdr>
            <w:top w:val="none" w:sz="0" w:space="0" w:color="auto"/>
            <w:left w:val="none" w:sz="0" w:space="0" w:color="auto"/>
            <w:bottom w:val="none" w:sz="0" w:space="0" w:color="auto"/>
            <w:right w:val="none" w:sz="0" w:space="0" w:color="auto"/>
          </w:divBdr>
        </w:div>
        <w:div w:id="1241403106">
          <w:marLeft w:val="640"/>
          <w:marRight w:val="0"/>
          <w:marTop w:val="0"/>
          <w:marBottom w:val="0"/>
          <w:divBdr>
            <w:top w:val="none" w:sz="0" w:space="0" w:color="auto"/>
            <w:left w:val="none" w:sz="0" w:space="0" w:color="auto"/>
            <w:bottom w:val="none" w:sz="0" w:space="0" w:color="auto"/>
            <w:right w:val="none" w:sz="0" w:space="0" w:color="auto"/>
          </w:divBdr>
        </w:div>
        <w:div w:id="1256401215">
          <w:marLeft w:val="640"/>
          <w:marRight w:val="0"/>
          <w:marTop w:val="0"/>
          <w:marBottom w:val="0"/>
          <w:divBdr>
            <w:top w:val="none" w:sz="0" w:space="0" w:color="auto"/>
            <w:left w:val="none" w:sz="0" w:space="0" w:color="auto"/>
            <w:bottom w:val="none" w:sz="0" w:space="0" w:color="auto"/>
            <w:right w:val="none" w:sz="0" w:space="0" w:color="auto"/>
          </w:divBdr>
        </w:div>
        <w:div w:id="1315376438">
          <w:marLeft w:val="640"/>
          <w:marRight w:val="0"/>
          <w:marTop w:val="0"/>
          <w:marBottom w:val="0"/>
          <w:divBdr>
            <w:top w:val="none" w:sz="0" w:space="0" w:color="auto"/>
            <w:left w:val="none" w:sz="0" w:space="0" w:color="auto"/>
            <w:bottom w:val="none" w:sz="0" w:space="0" w:color="auto"/>
            <w:right w:val="none" w:sz="0" w:space="0" w:color="auto"/>
          </w:divBdr>
        </w:div>
        <w:div w:id="1392921769">
          <w:marLeft w:val="640"/>
          <w:marRight w:val="0"/>
          <w:marTop w:val="0"/>
          <w:marBottom w:val="0"/>
          <w:divBdr>
            <w:top w:val="none" w:sz="0" w:space="0" w:color="auto"/>
            <w:left w:val="none" w:sz="0" w:space="0" w:color="auto"/>
            <w:bottom w:val="none" w:sz="0" w:space="0" w:color="auto"/>
            <w:right w:val="none" w:sz="0" w:space="0" w:color="auto"/>
          </w:divBdr>
        </w:div>
        <w:div w:id="1423259772">
          <w:marLeft w:val="640"/>
          <w:marRight w:val="0"/>
          <w:marTop w:val="0"/>
          <w:marBottom w:val="0"/>
          <w:divBdr>
            <w:top w:val="none" w:sz="0" w:space="0" w:color="auto"/>
            <w:left w:val="none" w:sz="0" w:space="0" w:color="auto"/>
            <w:bottom w:val="none" w:sz="0" w:space="0" w:color="auto"/>
            <w:right w:val="none" w:sz="0" w:space="0" w:color="auto"/>
          </w:divBdr>
        </w:div>
        <w:div w:id="1441221348">
          <w:marLeft w:val="640"/>
          <w:marRight w:val="0"/>
          <w:marTop w:val="0"/>
          <w:marBottom w:val="0"/>
          <w:divBdr>
            <w:top w:val="none" w:sz="0" w:space="0" w:color="auto"/>
            <w:left w:val="none" w:sz="0" w:space="0" w:color="auto"/>
            <w:bottom w:val="none" w:sz="0" w:space="0" w:color="auto"/>
            <w:right w:val="none" w:sz="0" w:space="0" w:color="auto"/>
          </w:divBdr>
        </w:div>
        <w:div w:id="1497111656">
          <w:marLeft w:val="640"/>
          <w:marRight w:val="0"/>
          <w:marTop w:val="0"/>
          <w:marBottom w:val="0"/>
          <w:divBdr>
            <w:top w:val="none" w:sz="0" w:space="0" w:color="auto"/>
            <w:left w:val="none" w:sz="0" w:space="0" w:color="auto"/>
            <w:bottom w:val="none" w:sz="0" w:space="0" w:color="auto"/>
            <w:right w:val="none" w:sz="0" w:space="0" w:color="auto"/>
          </w:divBdr>
        </w:div>
        <w:div w:id="1499927599">
          <w:marLeft w:val="640"/>
          <w:marRight w:val="0"/>
          <w:marTop w:val="0"/>
          <w:marBottom w:val="0"/>
          <w:divBdr>
            <w:top w:val="none" w:sz="0" w:space="0" w:color="auto"/>
            <w:left w:val="none" w:sz="0" w:space="0" w:color="auto"/>
            <w:bottom w:val="none" w:sz="0" w:space="0" w:color="auto"/>
            <w:right w:val="none" w:sz="0" w:space="0" w:color="auto"/>
          </w:divBdr>
        </w:div>
        <w:div w:id="1594506382">
          <w:marLeft w:val="640"/>
          <w:marRight w:val="0"/>
          <w:marTop w:val="0"/>
          <w:marBottom w:val="0"/>
          <w:divBdr>
            <w:top w:val="none" w:sz="0" w:space="0" w:color="auto"/>
            <w:left w:val="none" w:sz="0" w:space="0" w:color="auto"/>
            <w:bottom w:val="none" w:sz="0" w:space="0" w:color="auto"/>
            <w:right w:val="none" w:sz="0" w:space="0" w:color="auto"/>
          </w:divBdr>
        </w:div>
        <w:div w:id="1626110446">
          <w:marLeft w:val="640"/>
          <w:marRight w:val="0"/>
          <w:marTop w:val="0"/>
          <w:marBottom w:val="0"/>
          <w:divBdr>
            <w:top w:val="none" w:sz="0" w:space="0" w:color="auto"/>
            <w:left w:val="none" w:sz="0" w:space="0" w:color="auto"/>
            <w:bottom w:val="none" w:sz="0" w:space="0" w:color="auto"/>
            <w:right w:val="none" w:sz="0" w:space="0" w:color="auto"/>
          </w:divBdr>
        </w:div>
        <w:div w:id="1649244145">
          <w:marLeft w:val="640"/>
          <w:marRight w:val="0"/>
          <w:marTop w:val="0"/>
          <w:marBottom w:val="0"/>
          <w:divBdr>
            <w:top w:val="none" w:sz="0" w:space="0" w:color="auto"/>
            <w:left w:val="none" w:sz="0" w:space="0" w:color="auto"/>
            <w:bottom w:val="none" w:sz="0" w:space="0" w:color="auto"/>
            <w:right w:val="none" w:sz="0" w:space="0" w:color="auto"/>
          </w:divBdr>
        </w:div>
        <w:div w:id="1719551170">
          <w:marLeft w:val="640"/>
          <w:marRight w:val="0"/>
          <w:marTop w:val="0"/>
          <w:marBottom w:val="0"/>
          <w:divBdr>
            <w:top w:val="none" w:sz="0" w:space="0" w:color="auto"/>
            <w:left w:val="none" w:sz="0" w:space="0" w:color="auto"/>
            <w:bottom w:val="none" w:sz="0" w:space="0" w:color="auto"/>
            <w:right w:val="none" w:sz="0" w:space="0" w:color="auto"/>
          </w:divBdr>
        </w:div>
        <w:div w:id="1785036495">
          <w:marLeft w:val="640"/>
          <w:marRight w:val="0"/>
          <w:marTop w:val="0"/>
          <w:marBottom w:val="0"/>
          <w:divBdr>
            <w:top w:val="none" w:sz="0" w:space="0" w:color="auto"/>
            <w:left w:val="none" w:sz="0" w:space="0" w:color="auto"/>
            <w:bottom w:val="none" w:sz="0" w:space="0" w:color="auto"/>
            <w:right w:val="none" w:sz="0" w:space="0" w:color="auto"/>
          </w:divBdr>
        </w:div>
        <w:div w:id="1795320675">
          <w:marLeft w:val="640"/>
          <w:marRight w:val="0"/>
          <w:marTop w:val="0"/>
          <w:marBottom w:val="0"/>
          <w:divBdr>
            <w:top w:val="none" w:sz="0" w:space="0" w:color="auto"/>
            <w:left w:val="none" w:sz="0" w:space="0" w:color="auto"/>
            <w:bottom w:val="none" w:sz="0" w:space="0" w:color="auto"/>
            <w:right w:val="none" w:sz="0" w:space="0" w:color="auto"/>
          </w:divBdr>
        </w:div>
        <w:div w:id="1861578510">
          <w:marLeft w:val="640"/>
          <w:marRight w:val="0"/>
          <w:marTop w:val="0"/>
          <w:marBottom w:val="0"/>
          <w:divBdr>
            <w:top w:val="none" w:sz="0" w:space="0" w:color="auto"/>
            <w:left w:val="none" w:sz="0" w:space="0" w:color="auto"/>
            <w:bottom w:val="none" w:sz="0" w:space="0" w:color="auto"/>
            <w:right w:val="none" w:sz="0" w:space="0" w:color="auto"/>
          </w:divBdr>
        </w:div>
        <w:div w:id="1922644458">
          <w:marLeft w:val="640"/>
          <w:marRight w:val="0"/>
          <w:marTop w:val="0"/>
          <w:marBottom w:val="0"/>
          <w:divBdr>
            <w:top w:val="none" w:sz="0" w:space="0" w:color="auto"/>
            <w:left w:val="none" w:sz="0" w:space="0" w:color="auto"/>
            <w:bottom w:val="none" w:sz="0" w:space="0" w:color="auto"/>
            <w:right w:val="none" w:sz="0" w:space="0" w:color="auto"/>
          </w:divBdr>
        </w:div>
        <w:div w:id="2046902592">
          <w:marLeft w:val="640"/>
          <w:marRight w:val="0"/>
          <w:marTop w:val="0"/>
          <w:marBottom w:val="0"/>
          <w:divBdr>
            <w:top w:val="none" w:sz="0" w:space="0" w:color="auto"/>
            <w:left w:val="none" w:sz="0" w:space="0" w:color="auto"/>
            <w:bottom w:val="none" w:sz="0" w:space="0" w:color="auto"/>
            <w:right w:val="none" w:sz="0" w:space="0" w:color="auto"/>
          </w:divBdr>
        </w:div>
        <w:div w:id="2097511497">
          <w:marLeft w:val="640"/>
          <w:marRight w:val="0"/>
          <w:marTop w:val="0"/>
          <w:marBottom w:val="0"/>
          <w:divBdr>
            <w:top w:val="none" w:sz="0" w:space="0" w:color="auto"/>
            <w:left w:val="none" w:sz="0" w:space="0" w:color="auto"/>
            <w:bottom w:val="none" w:sz="0" w:space="0" w:color="auto"/>
            <w:right w:val="none" w:sz="0" w:space="0" w:color="auto"/>
          </w:divBdr>
        </w:div>
      </w:divsChild>
    </w:div>
    <w:div w:id="740835781">
      <w:bodyDiv w:val="1"/>
      <w:marLeft w:val="0"/>
      <w:marRight w:val="0"/>
      <w:marTop w:val="0"/>
      <w:marBottom w:val="0"/>
      <w:divBdr>
        <w:top w:val="none" w:sz="0" w:space="0" w:color="auto"/>
        <w:left w:val="none" w:sz="0" w:space="0" w:color="auto"/>
        <w:bottom w:val="none" w:sz="0" w:space="0" w:color="auto"/>
        <w:right w:val="none" w:sz="0" w:space="0" w:color="auto"/>
      </w:divBdr>
      <w:divsChild>
        <w:div w:id="10300848">
          <w:marLeft w:val="640"/>
          <w:marRight w:val="0"/>
          <w:marTop w:val="0"/>
          <w:marBottom w:val="0"/>
          <w:divBdr>
            <w:top w:val="none" w:sz="0" w:space="0" w:color="auto"/>
            <w:left w:val="none" w:sz="0" w:space="0" w:color="auto"/>
            <w:bottom w:val="none" w:sz="0" w:space="0" w:color="auto"/>
            <w:right w:val="none" w:sz="0" w:space="0" w:color="auto"/>
          </w:divBdr>
        </w:div>
        <w:div w:id="47263162">
          <w:marLeft w:val="640"/>
          <w:marRight w:val="0"/>
          <w:marTop w:val="0"/>
          <w:marBottom w:val="0"/>
          <w:divBdr>
            <w:top w:val="none" w:sz="0" w:space="0" w:color="auto"/>
            <w:left w:val="none" w:sz="0" w:space="0" w:color="auto"/>
            <w:bottom w:val="none" w:sz="0" w:space="0" w:color="auto"/>
            <w:right w:val="none" w:sz="0" w:space="0" w:color="auto"/>
          </w:divBdr>
        </w:div>
        <w:div w:id="98111691">
          <w:marLeft w:val="640"/>
          <w:marRight w:val="0"/>
          <w:marTop w:val="0"/>
          <w:marBottom w:val="0"/>
          <w:divBdr>
            <w:top w:val="none" w:sz="0" w:space="0" w:color="auto"/>
            <w:left w:val="none" w:sz="0" w:space="0" w:color="auto"/>
            <w:bottom w:val="none" w:sz="0" w:space="0" w:color="auto"/>
            <w:right w:val="none" w:sz="0" w:space="0" w:color="auto"/>
          </w:divBdr>
        </w:div>
        <w:div w:id="237062625">
          <w:marLeft w:val="640"/>
          <w:marRight w:val="0"/>
          <w:marTop w:val="0"/>
          <w:marBottom w:val="0"/>
          <w:divBdr>
            <w:top w:val="none" w:sz="0" w:space="0" w:color="auto"/>
            <w:left w:val="none" w:sz="0" w:space="0" w:color="auto"/>
            <w:bottom w:val="none" w:sz="0" w:space="0" w:color="auto"/>
            <w:right w:val="none" w:sz="0" w:space="0" w:color="auto"/>
          </w:divBdr>
        </w:div>
        <w:div w:id="372971650">
          <w:marLeft w:val="640"/>
          <w:marRight w:val="0"/>
          <w:marTop w:val="0"/>
          <w:marBottom w:val="0"/>
          <w:divBdr>
            <w:top w:val="none" w:sz="0" w:space="0" w:color="auto"/>
            <w:left w:val="none" w:sz="0" w:space="0" w:color="auto"/>
            <w:bottom w:val="none" w:sz="0" w:space="0" w:color="auto"/>
            <w:right w:val="none" w:sz="0" w:space="0" w:color="auto"/>
          </w:divBdr>
        </w:div>
        <w:div w:id="526912279">
          <w:marLeft w:val="640"/>
          <w:marRight w:val="0"/>
          <w:marTop w:val="0"/>
          <w:marBottom w:val="0"/>
          <w:divBdr>
            <w:top w:val="none" w:sz="0" w:space="0" w:color="auto"/>
            <w:left w:val="none" w:sz="0" w:space="0" w:color="auto"/>
            <w:bottom w:val="none" w:sz="0" w:space="0" w:color="auto"/>
            <w:right w:val="none" w:sz="0" w:space="0" w:color="auto"/>
          </w:divBdr>
        </w:div>
        <w:div w:id="783840116">
          <w:marLeft w:val="640"/>
          <w:marRight w:val="0"/>
          <w:marTop w:val="0"/>
          <w:marBottom w:val="0"/>
          <w:divBdr>
            <w:top w:val="none" w:sz="0" w:space="0" w:color="auto"/>
            <w:left w:val="none" w:sz="0" w:space="0" w:color="auto"/>
            <w:bottom w:val="none" w:sz="0" w:space="0" w:color="auto"/>
            <w:right w:val="none" w:sz="0" w:space="0" w:color="auto"/>
          </w:divBdr>
        </w:div>
        <w:div w:id="972515104">
          <w:marLeft w:val="640"/>
          <w:marRight w:val="0"/>
          <w:marTop w:val="0"/>
          <w:marBottom w:val="0"/>
          <w:divBdr>
            <w:top w:val="none" w:sz="0" w:space="0" w:color="auto"/>
            <w:left w:val="none" w:sz="0" w:space="0" w:color="auto"/>
            <w:bottom w:val="none" w:sz="0" w:space="0" w:color="auto"/>
            <w:right w:val="none" w:sz="0" w:space="0" w:color="auto"/>
          </w:divBdr>
        </w:div>
        <w:div w:id="999967757">
          <w:marLeft w:val="640"/>
          <w:marRight w:val="0"/>
          <w:marTop w:val="0"/>
          <w:marBottom w:val="0"/>
          <w:divBdr>
            <w:top w:val="none" w:sz="0" w:space="0" w:color="auto"/>
            <w:left w:val="none" w:sz="0" w:space="0" w:color="auto"/>
            <w:bottom w:val="none" w:sz="0" w:space="0" w:color="auto"/>
            <w:right w:val="none" w:sz="0" w:space="0" w:color="auto"/>
          </w:divBdr>
        </w:div>
        <w:div w:id="1044256715">
          <w:marLeft w:val="640"/>
          <w:marRight w:val="0"/>
          <w:marTop w:val="0"/>
          <w:marBottom w:val="0"/>
          <w:divBdr>
            <w:top w:val="none" w:sz="0" w:space="0" w:color="auto"/>
            <w:left w:val="none" w:sz="0" w:space="0" w:color="auto"/>
            <w:bottom w:val="none" w:sz="0" w:space="0" w:color="auto"/>
            <w:right w:val="none" w:sz="0" w:space="0" w:color="auto"/>
          </w:divBdr>
        </w:div>
        <w:div w:id="1097561251">
          <w:marLeft w:val="640"/>
          <w:marRight w:val="0"/>
          <w:marTop w:val="0"/>
          <w:marBottom w:val="0"/>
          <w:divBdr>
            <w:top w:val="none" w:sz="0" w:space="0" w:color="auto"/>
            <w:left w:val="none" w:sz="0" w:space="0" w:color="auto"/>
            <w:bottom w:val="none" w:sz="0" w:space="0" w:color="auto"/>
            <w:right w:val="none" w:sz="0" w:space="0" w:color="auto"/>
          </w:divBdr>
        </w:div>
        <w:div w:id="1140226409">
          <w:marLeft w:val="640"/>
          <w:marRight w:val="0"/>
          <w:marTop w:val="0"/>
          <w:marBottom w:val="0"/>
          <w:divBdr>
            <w:top w:val="none" w:sz="0" w:space="0" w:color="auto"/>
            <w:left w:val="none" w:sz="0" w:space="0" w:color="auto"/>
            <w:bottom w:val="none" w:sz="0" w:space="0" w:color="auto"/>
            <w:right w:val="none" w:sz="0" w:space="0" w:color="auto"/>
          </w:divBdr>
        </w:div>
        <w:div w:id="1168786311">
          <w:marLeft w:val="640"/>
          <w:marRight w:val="0"/>
          <w:marTop w:val="0"/>
          <w:marBottom w:val="0"/>
          <w:divBdr>
            <w:top w:val="none" w:sz="0" w:space="0" w:color="auto"/>
            <w:left w:val="none" w:sz="0" w:space="0" w:color="auto"/>
            <w:bottom w:val="none" w:sz="0" w:space="0" w:color="auto"/>
            <w:right w:val="none" w:sz="0" w:space="0" w:color="auto"/>
          </w:divBdr>
        </w:div>
        <w:div w:id="1189754787">
          <w:marLeft w:val="640"/>
          <w:marRight w:val="0"/>
          <w:marTop w:val="0"/>
          <w:marBottom w:val="0"/>
          <w:divBdr>
            <w:top w:val="none" w:sz="0" w:space="0" w:color="auto"/>
            <w:left w:val="none" w:sz="0" w:space="0" w:color="auto"/>
            <w:bottom w:val="none" w:sz="0" w:space="0" w:color="auto"/>
            <w:right w:val="none" w:sz="0" w:space="0" w:color="auto"/>
          </w:divBdr>
        </w:div>
        <w:div w:id="1287079474">
          <w:marLeft w:val="640"/>
          <w:marRight w:val="0"/>
          <w:marTop w:val="0"/>
          <w:marBottom w:val="0"/>
          <w:divBdr>
            <w:top w:val="none" w:sz="0" w:space="0" w:color="auto"/>
            <w:left w:val="none" w:sz="0" w:space="0" w:color="auto"/>
            <w:bottom w:val="none" w:sz="0" w:space="0" w:color="auto"/>
            <w:right w:val="none" w:sz="0" w:space="0" w:color="auto"/>
          </w:divBdr>
        </w:div>
        <w:div w:id="1400329500">
          <w:marLeft w:val="640"/>
          <w:marRight w:val="0"/>
          <w:marTop w:val="0"/>
          <w:marBottom w:val="0"/>
          <w:divBdr>
            <w:top w:val="none" w:sz="0" w:space="0" w:color="auto"/>
            <w:left w:val="none" w:sz="0" w:space="0" w:color="auto"/>
            <w:bottom w:val="none" w:sz="0" w:space="0" w:color="auto"/>
            <w:right w:val="none" w:sz="0" w:space="0" w:color="auto"/>
          </w:divBdr>
        </w:div>
        <w:div w:id="1423837635">
          <w:marLeft w:val="640"/>
          <w:marRight w:val="0"/>
          <w:marTop w:val="0"/>
          <w:marBottom w:val="0"/>
          <w:divBdr>
            <w:top w:val="none" w:sz="0" w:space="0" w:color="auto"/>
            <w:left w:val="none" w:sz="0" w:space="0" w:color="auto"/>
            <w:bottom w:val="none" w:sz="0" w:space="0" w:color="auto"/>
            <w:right w:val="none" w:sz="0" w:space="0" w:color="auto"/>
          </w:divBdr>
        </w:div>
        <w:div w:id="1491868981">
          <w:marLeft w:val="640"/>
          <w:marRight w:val="0"/>
          <w:marTop w:val="0"/>
          <w:marBottom w:val="0"/>
          <w:divBdr>
            <w:top w:val="none" w:sz="0" w:space="0" w:color="auto"/>
            <w:left w:val="none" w:sz="0" w:space="0" w:color="auto"/>
            <w:bottom w:val="none" w:sz="0" w:space="0" w:color="auto"/>
            <w:right w:val="none" w:sz="0" w:space="0" w:color="auto"/>
          </w:divBdr>
        </w:div>
        <w:div w:id="1551578918">
          <w:marLeft w:val="640"/>
          <w:marRight w:val="0"/>
          <w:marTop w:val="0"/>
          <w:marBottom w:val="0"/>
          <w:divBdr>
            <w:top w:val="none" w:sz="0" w:space="0" w:color="auto"/>
            <w:left w:val="none" w:sz="0" w:space="0" w:color="auto"/>
            <w:bottom w:val="none" w:sz="0" w:space="0" w:color="auto"/>
            <w:right w:val="none" w:sz="0" w:space="0" w:color="auto"/>
          </w:divBdr>
        </w:div>
        <w:div w:id="1575386330">
          <w:marLeft w:val="640"/>
          <w:marRight w:val="0"/>
          <w:marTop w:val="0"/>
          <w:marBottom w:val="0"/>
          <w:divBdr>
            <w:top w:val="none" w:sz="0" w:space="0" w:color="auto"/>
            <w:left w:val="none" w:sz="0" w:space="0" w:color="auto"/>
            <w:bottom w:val="none" w:sz="0" w:space="0" w:color="auto"/>
            <w:right w:val="none" w:sz="0" w:space="0" w:color="auto"/>
          </w:divBdr>
        </w:div>
        <w:div w:id="1671524706">
          <w:marLeft w:val="640"/>
          <w:marRight w:val="0"/>
          <w:marTop w:val="0"/>
          <w:marBottom w:val="0"/>
          <w:divBdr>
            <w:top w:val="none" w:sz="0" w:space="0" w:color="auto"/>
            <w:left w:val="none" w:sz="0" w:space="0" w:color="auto"/>
            <w:bottom w:val="none" w:sz="0" w:space="0" w:color="auto"/>
            <w:right w:val="none" w:sz="0" w:space="0" w:color="auto"/>
          </w:divBdr>
        </w:div>
        <w:div w:id="1949920802">
          <w:marLeft w:val="640"/>
          <w:marRight w:val="0"/>
          <w:marTop w:val="0"/>
          <w:marBottom w:val="0"/>
          <w:divBdr>
            <w:top w:val="none" w:sz="0" w:space="0" w:color="auto"/>
            <w:left w:val="none" w:sz="0" w:space="0" w:color="auto"/>
            <w:bottom w:val="none" w:sz="0" w:space="0" w:color="auto"/>
            <w:right w:val="none" w:sz="0" w:space="0" w:color="auto"/>
          </w:divBdr>
        </w:div>
        <w:div w:id="1981228821">
          <w:marLeft w:val="640"/>
          <w:marRight w:val="0"/>
          <w:marTop w:val="0"/>
          <w:marBottom w:val="0"/>
          <w:divBdr>
            <w:top w:val="none" w:sz="0" w:space="0" w:color="auto"/>
            <w:left w:val="none" w:sz="0" w:space="0" w:color="auto"/>
            <w:bottom w:val="none" w:sz="0" w:space="0" w:color="auto"/>
            <w:right w:val="none" w:sz="0" w:space="0" w:color="auto"/>
          </w:divBdr>
        </w:div>
        <w:div w:id="2144420606">
          <w:marLeft w:val="640"/>
          <w:marRight w:val="0"/>
          <w:marTop w:val="0"/>
          <w:marBottom w:val="0"/>
          <w:divBdr>
            <w:top w:val="none" w:sz="0" w:space="0" w:color="auto"/>
            <w:left w:val="none" w:sz="0" w:space="0" w:color="auto"/>
            <w:bottom w:val="none" w:sz="0" w:space="0" w:color="auto"/>
            <w:right w:val="none" w:sz="0" w:space="0" w:color="auto"/>
          </w:divBdr>
        </w:div>
      </w:divsChild>
    </w:div>
    <w:div w:id="747074915">
      <w:bodyDiv w:val="1"/>
      <w:marLeft w:val="0"/>
      <w:marRight w:val="0"/>
      <w:marTop w:val="0"/>
      <w:marBottom w:val="0"/>
      <w:divBdr>
        <w:top w:val="none" w:sz="0" w:space="0" w:color="auto"/>
        <w:left w:val="none" w:sz="0" w:space="0" w:color="auto"/>
        <w:bottom w:val="none" w:sz="0" w:space="0" w:color="auto"/>
        <w:right w:val="none" w:sz="0" w:space="0" w:color="auto"/>
      </w:divBdr>
      <w:divsChild>
        <w:div w:id="86314182">
          <w:marLeft w:val="640"/>
          <w:marRight w:val="0"/>
          <w:marTop w:val="0"/>
          <w:marBottom w:val="0"/>
          <w:divBdr>
            <w:top w:val="none" w:sz="0" w:space="0" w:color="auto"/>
            <w:left w:val="none" w:sz="0" w:space="0" w:color="auto"/>
            <w:bottom w:val="none" w:sz="0" w:space="0" w:color="auto"/>
            <w:right w:val="none" w:sz="0" w:space="0" w:color="auto"/>
          </w:divBdr>
        </w:div>
        <w:div w:id="180704516">
          <w:marLeft w:val="640"/>
          <w:marRight w:val="0"/>
          <w:marTop w:val="0"/>
          <w:marBottom w:val="0"/>
          <w:divBdr>
            <w:top w:val="none" w:sz="0" w:space="0" w:color="auto"/>
            <w:left w:val="none" w:sz="0" w:space="0" w:color="auto"/>
            <w:bottom w:val="none" w:sz="0" w:space="0" w:color="auto"/>
            <w:right w:val="none" w:sz="0" w:space="0" w:color="auto"/>
          </w:divBdr>
        </w:div>
        <w:div w:id="276452247">
          <w:marLeft w:val="640"/>
          <w:marRight w:val="0"/>
          <w:marTop w:val="0"/>
          <w:marBottom w:val="0"/>
          <w:divBdr>
            <w:top w:val="none" w:sz="0" w:space="0" w:color="auto"/>
            <w:left w:val="none" w:sz="0" w:space="0" w:color="auto"/>
            <w:bottom w:val="none" w:sz="0" w:space="0" w:color="auto"/>
            <w:right w:val="none" w:sz="0" w:space="0" w:color="auto"/>
          </w:divBdr>
        </w:div>
        <w:div w:id="278799557">
          <w:marLeft w:val="640"/>
          <w:marRight w:val="0"/>
          <w:marTop w:val="0"/>
          <w:marBottom w:val="0"/>
          <w:divBdr>
            <w:top w:val="none" w:sz="0" w:space="0" w:color="auto"/>
            <w:left w:val="none" w:sz="0" w:space="0" w:color="auto"/>
            <w:bottom w:val="none" w:sz="0" w:space="0" w:color="auto"/>
            <w:right w:val="none" w:sz="0" w:space="0" w:color="auto"/>
          </w:divBdr>
        </w:div>
        <w:div w:id="323437199">
          <w:marLeft w:val="640"/>
          <w:marRight w:val="0"/>
          <w:marTop w:val="0"/>
          <w:marBottom w:val="0"/>
          <w:divBdr>
            <w:top w:val="none" w:sz="0" w:space="0" w:color="auto"/>
            <w:left w:val="none" w:sz="0" w:space="0" w:color="auto"/>
            <w:bottom w:val="none" w:sz="0" w:space="0" w:color="auto"/>
            <w:right w:val="none" w:sz="0" w:space="0" w:color="auto"/>
          </w:divBdr>
        </w:div>
        <w:div w:id="443812385">
          <w:marLeft w:val="640"/>
          <w:marRight w:val="0"/>
          <w:marTop w:val="0"/>
          <w:marBottom w:val="0"/>
          <w:divBdr>
            <w:top w:val="none" w:sz="0" w:space="0" w:color="auto"/>
            <w:left w:val="none" w:sz="0" w:space="0" w:color="auto"/>
            <w:bottom w:val="none" w:sz="0" w:space="0" w:color="auto"/>
            <w:right w:val="none" w:sz="0" w:space="0" w:color="auto"/>
          </w:divBdr>
        </w:div>
        <w:div w:id="536815360">
          <w:marLeft w:val="640"/>
          <w:marRight w:val="0"/>
          <w:marTop w:val="0"/>
          <w:marBottom w:val="0"/>
          <w:divBdr>
            <w:top w:val="none" w:sz="0" w:space="0" w:color="auto"/>
            <w:left w:val="none" w:sz="0" w:space="0" w:color="auto"/>
            <w:bottom w:val="none" w:sz="0" w:space="0" w:color="auto"/>
            <w:right w:val="none" w:sz="0" w:space="0" w:color="auto"/>
          </w:divBdr>
        </w:div>
        <w:div w:id="670065442">
          <w:marLeft w:val="640"/>
          <w:marRight w:val="0"/>
          <w:marTop w:val="0"/>
          <w:marBottom w:val="0"/>
          <w:divBdr>
            <w:top w:val="none" w:sz="0" w:space="0" w:color="auto"/>
            <w:left w:val="none" w:sz="0" w:space="0" w:color="auto"/>
            <w:bottom w:val="none" w:sz="0" w:space="0" w:color="auto"/>
            <w:right w:val="none" w:sz="0" w:space="0" w:color="auto"/>
          </w:divBdr>
        </w:div>
        <w:div w:id="750467551">
          <w:marLeft w:val="640"/>
          <w:marRight w:val="0"/>
          <w:marTop w:val="0"/>
          <w:marBottom w:val="0"/>
          <w:divBdr>
            <w:top w:val="none" w:sz="0" w:space="0" w:color="auto"/>
            <w:left w:val="none" w:sz="0" w:space="0" w:color="auto"/>
            <w:bottom w:val="none" w:sz="0" w:space="0" w:color="auto"/>
            <w:right w:val="none" w:sz="0" w:space="0" w:color="auto"/>
          </w:divBdr>
        </w:div>
        <w:div w:id="759906489">
          <w:marLeft w:val="640"/>
          <w:marRight w:val="0"/>
          <w:marTop w:val="0"/>
          <w:marBottom w:val="0"/>
          <w:divBdr>
            <w:top w:val="none" w:sz="0" w:space="0" w:color="auto"/>
            <w:left w:val="none" w:sz="0" w:space="0" w:color="auto"/>
            <w:bottom w:val="none" w:sz="0" w:space="0" w:color="auto"/>
            <w:right w:val="none" w:sz="0" w:space="0" w:color="auto"/>
          </w:divBdr>
        </w:div>
        <w:div w:id="761292351">
          <w:marLeft w:val="640"/>
          <w:marRight w:val="0"/>
          <w:marTop w:val="0"/>
          <w:marBottom w:val="0"/>
          <w:divBdr>
            <w:top w:val="none" w:sz="0" w:space="0" w:color="auto"/>
            <w:left w:val="none" w:sz="0" w:space="0" w:color="auto"/>
            <w:bottom w:val="none" w:sz="0" w:space="0" w:color="auto"/>
            <w:right w:val="none" w:sz="0" w:space="0" w:color="auto"/>
          </w:divBdr>
        </w:div>
        <w:div w:id="876090599">
          <w:marLeft w:val="640"/>
          <w:marRight w:val="0"/>
          <w:marTop w:val="0"/>
          <w:marBottom w:val="0"/>
          <w:divBdr>
            <w:top w:val="none" w:sz="0" w:space="0" w:color="auto"/>
            <w:left w:val="none" w:sz="0" w:space="0" w:color="auto"/>
            <w:bottom w:val="none" w:sz="0" w:space="0" w:color="auto"/>
            <w:right w:val="none" w:sz="0" w:space="0" w:color="auto"/>
          </w:divBdr>
        </w:div>
        <w:div w:id="905188503">
          <w:marLeft w:val="640"/>
          <w:marRight w:val="0"/>
          <w:marTop w:val="0"/>
          <w:marBottom w:val="0"/>
          <w:divBdr>
            <w:top w:val="none" w:sz="0" w:space="0" w:color="auto"/>
            <w:left w:val="none" w:sz="0" w:space="0" w:color="auto"/>
            <w:bottom w:val="none" w:sz="0" w:space="0" w:color="auto"/>
            <w:right w:val="none" w:sz="0" w:space="0" w:color="auto"/>
          </w:divBdr>
        </w:div>
        <w:div w:id="946039584">
          <w:marLeft w:val="640"/>
          <w:marRight w:val="0"/>
          <w:marTop w:val="0"/>
          <w:marBottom w:val="0"/>
          <w:divBdr>
            <w:top w:val="none" w:sz="0" w:space="0" w:color="auto"/>
            <w:left w:val="none" w:sz="0" w:space="0" w:color="auto"/>
            <w:bottom w:val="none" w:sz="0" w:space="0" w:color="auto"/>
            <w:right w:val="none" w:sz="0" w:space="0" w:color="auto"/>
          </w:divBdr>
        </w:div>
        <w:div w:id="1120227315">
          <w:marLeft w:val="640"/>
          <w:marRight w:val="0"/>
          <w:marTop w:val="0"/>
          <w:marBottom w:val="0"/>
          <w:divBdr>
            <w:top w:val="none" w:sz="0" w:space="0" w:color="auto"/>
            <w:left w:val="none" w:sz="0" w:space="0" w:color="auto"/>
            <w:bottom w:val="none" w:sz="0" w:space="0" w:color="auto"/>
            <w:right w:val="none" w:sz="0" w:space="0" w:color="auto"/>
          </w:divBdr>
        </w:div>
        <w:div w:id="1304195499">
          <w:marLeft w:val="640"/>
          <w:marRight w:val="0"/>
          <w:marTop w:val="0"/>
          <w:marBottom w:val="0"/>
          <w:divBdr>
            <w:top w:val="none" w:sz="0" w:space="0" w:color="auto"/>
            <w:left w:val="none" w:sz="0" w:space="0" w:color="auto"/>
            <w:bottom w:val="none" w:sz="0" w:space="0" w:color="auto"/>
            <w:right w:val="none" w:sz="0" w:space="0" w:color="auto"/>
          </w:divBdr>
        </w:div>
        <w:div w:id="1328905089">
          <w:marLeft w:val="640"/>
          <w:marRight w:val="0"/>
          <w:marTop w:val="0"/>
          <w:marBottom w:val="0"/>
          <w:divBdr>
            <w:top w:val="none" w:sz="0" w:space="0" w:color="auto"/>
            <w:left w:val="none" w:sz="0" w:space="0" w:color="auto"/>
            <w:bottom w:val="none" w:sz="0" w:space="0" w:color="auto"/>
            <w:right w:val="none" w:sz="0" w:space="0" w:color="auto"/>
          </w:divBdr>
        </w:div>
        <w:div w:id="1447697772">
          <w:marLeft w:val="640"/>
          <w:marRight w:val="0"/>
          <w:marTop w:val="0"/>
          <w:marBottom w:val="0"/>
          <w:divBdr>
            <w:top w:val="none" w:sz="0" w:space="0" w:color="auto"/>
            <w:left w:val="none" w:sz="0" w:space="0" w:color="auto"/>
            <w:bottom w:val="none" w:sz="0" w:space="0" w:color="auto"/>
            <w:right w:val="none" w:sz="0" w:space="0" w:color="auto"/>
          </w:divBdr>
        </w:div>
        <w:div w:id="1535576836">
          <w:marLeft w:val="640"/>
          <w:marRight w:val="0"/>
          <w:marTop w:val="0"/>
          <w:marBottom w:val="0"/>
          <w:divBdr>
            <w:top w:val="none" w:sz="0" w:space="0" w:color="auto"/>
            <w:left w:val="none" w:sz="0" w:space="0" w:color="auto"/>
            <w:bottom w:val="none" w:sz="0" w:space="0" w:color="auto"/>
            <w:right w:val="none" w:sz="0" w:space="0" w:color="auto"/>
          </w:divBdr>
        </w:div>
        <w:div w:id="1806970919">
          <w:marLeft w:val="640"/>
          <w:marRight w:val="0"/>
          <w:marTop w:val="0"/>
          <w:marBottom w:val="0"/>
          <w:divBdr>
            <w:top w:val="none" w:sz="0" w:space="0" w:color="auto"/>
            <w:left w:val="none" w:sz="0" w:space="0" w:color="auto"/>
            <w:bottom w:val="none" w:sz="0" w:space="0" w:color="auto"/>
            <w:right w:val="none" w:sz="0" w:space="0" w:color="auto"/>
          </w:divBdr>
        </w:div>
        <w:div w:id="1828983593">
          <w:marLeft w:val="640"/>
          <w:marRight w:val="0"/>
          <w:marTop w:val="0"/>
          <w:marBottom w:val="0"/>
          <w:divBdr>
            <w:top w:val="none" w:sz="0" w:space="0" w:color="auto"/>
            <w:left w:val="none" w:sz="0" w:space="0" w:color="auto"/>
            <w:bottom w:val="none" w:sz="0" w:space="0" w:color="auto"/>
            <w:right w:val="none" w:sz="0" w:space="0" w:color="auto"/>
          </w:divBdr>
        </w:div>
        <w:div w:id="1980987364">
          <w:marLeft w:val="640"/>
          <w:marRight w:val="0"/>
          <w:marTop w:val="0"/>
          <w:marBottom w:val="0"/>
          <w:divBdr>
            <w:top w:val="none" w:sz="0" w:space="0" w:color="auto"/>
            <w:left w:val="none" w:sz="0" w:space="0" w:color="auto"/>
            <w:bottom w:val="none" w:sz="0" w:space="0" w:color="auto"/>
            <w:right w:val="none" w:sz="0" w:space="0" w:color="auto"/>
          </w:divBdr>
        </w:div>
      </w:divsChild>
    </w:div>
    <w:div w:id="767428359">
      <w:bodyDiv w:val="1"/>
      <w:marLeft w:val="0"/>
      <w:marRight w:val="0"/>
      <w:marTop w:val="0"/>
      <w:marBottom w:val="0"/>
      <w:divBdr>
        <w:top w:val="none" w:sz="0" w:space="0" w:color="auto"/>
        <w:left w:val="none" w:sz="0" w:space="0" w:color="auto"/>
        <w:bottom w:val="none" w:sz="0" w:space="0" w:color="auto"/>
        <w:right w:val="none" w:sz="0" w:space="0" w:color="auto"/>
      </w:divBdr>
      <w:divsChild>
        <w:div w:id="49233890">
          <w:marLeft w:val="640"/>
          <w:marRight w:val="0"/>
          <w:marTop w:val="0"/>
          <w:marBottom w:val="0"/>
          <w:divBdr>
            <w:top w:val="none" w:sz="0" w:space="0" w:color="auto"/>
            <w:left w:val="none" w:sz="0" w:space="0" w:color="auto"/>
            <w:bottom w:val="none" w:sz="0" w:space="0" w:color="auto"/>
            <w:right w:val="none" w:sz="0" w:space="0" w:color="auto"/>
          </w:divBdr>
        </w:div>
        <w:div w:id="132328751">
          <w:marLeft w:val="640"/>
          <w:marRight w:val="0"/>
          <w:marTop w:val="0"/>
          <w:marBottom w:val="0"/>
          <w:divBdr>
            <w:top w:val="none" w:sz="0" w:space="0" w:color="auto"/>
            <w:left w:val="none" w:sz="0" w:space="0" w:color="auto"/>
            <w:bottom w:val="none" w:sz="0" w:space="0" w:color="auto"/>
            <w:right w:val="none" w:sz="0" w:space="0" w:color="auto"/>
          </w:divBdr>
        </w:div>
        <w:div w:id="178738577">
          <w:marLeft w:val="640"/>
          <w:marRight w:val="0"/>
          <w:marTop w:val="0"/>
          <w:marBottom w:val="0"/>
          <w:divBdr>
            <w:top w:val="none" w:sz="0" w:space="0" w:color="auto"/>
            <w:left w:val="none" w:sz="0" w:space="0" w:color="auto"/>
            <w:bottom w:val="none" w:sz="0" w:space="0" w:color="auto"/>
            <w:right w:val="none" w:sz="0" w:space="0" w:color="auto"/>
          </w:divBdr>
        </w:div>
        <w:div w:id="190530532">
          <w:marLeft w:val="640"/>
          <w:marRight w:val="0"/>
          <w:marTop w:val="0"/>
          <w:marBottom w:val="0"/>
          <w:divBdr>
            <w:top w:val="none" w:sz="0" w:space="0" w:color="auto"/>
            <w:left w:val="none" w:sz="0" w:space="0" w:color="auto"/>
            <w:bottom w:val="none" w:sz="0" w:space="0" w:color="auto"/>
            <w:right w:val="none" w:sz="0" w:space="0" w:color="auto"/>
          </w:divBdr>
        </w:div>
        <w:div w:id="208349552">
          <w:marLeft w:val="640"/>
          <w:marRight w:val="0"/>
          <w:marTop w:val="0"/>
          <w:marBottom w:val="0"/>
          <w:divBdr>
            <w:top w:val="none" w:sz="0" w:space="0" w:color="auto"/>
            <w:left w:val="none" w:sz="0" w:space="0" w:color="auto"/>
            <w:bottom w:val="none" w:sz="0" w:space="0" w:color="auto"/>
            <w:right w:val="none" w:sz="0" w:space="0" w:color="auto"/>
          </w:divBdr>
        </w:div>
        <w:div w:id="230166777">
          <w:marLeft w:val="640"/>
          <w:marRight w:val="0"/>
          <w:marTop w:val="0"/>
          <w:marBottom w:val="0"/>
          <w:divBdr>
            <w:top w:val="none" w:sz="0" w:space="0" w:color="auto"/>
            <w:left w:val="none" w:sz="0" w:space="0" w:color="auto"/>
            <w:bottom w:val="none" w:sz="0" w:space="0" w:color="auto"/>
            <w:right w:val="none" w:sz="0" w:space="0" w:color="auto"/>
          </w:divBdr>
        </w:div>
        <w:div w:id="329068575">
          <w:marLeft w:val="640"/>
          <w:marRight w:val="0"/>
          <w:marTop w:val="0"/>
          <w:marBottom w:val="0"/>
          <w:divBdr>
            <w:top w:val="none" w:sz="0" w:space="0" w:color="auto"/>
            <w:left w:val="none" w:sz="0" w:space="0" w:color="auto"/>
            <w:bottom w:val="none" w:sz="0" w:space="0" w:color="auto"/>
            <w:right w:val="none" w:sz="0" w:space="0" w:color="auto"/>
          </w:divBdr>
        </w:div>
        <w:div w:id="356125329">
          <w:marLeft w:val="640"/>
          <w:marRight w:val="0"/>
          <w:marTop w:val="0"/>
          <w:marBottom w:val="0"/>
          <w:divBdr>
            <w:top w:val="none" w:sz="0" w:space="0" w:color="auto"/>
            <w:left w:val="none" w:sz="0" w:space="0" w:color="auto"/>
            <w:bottom w:val="none" w:sz="0" w:space="0" w:color="auto"/>
            <w:right w:val="none" w:sz="0" w:space="0" w:color="auto"/>
          </w:divBdr>
        </w:div>
        <w:div w:id="471557507">
          <w:marLeft w:val="640"/>
          <w:marRight w:val="0"/>
          <w:marTop w:val="0"/>
          <w:marBottom w:val="0"/>
          <w:divBdr>
            <w:top w:val="none" w:sz="0" w:space="0" w:color="auto"/>
            <w:left w:val="none" w:sz="0" w:space="0" w:color="auto"/>
            <w:bottom w:val="none" w:sz="0" w:space="0" w:color="auto"/>
            <w:right w:val="none" w:sz="0" w:space="0" w:color="auto"/>
          </w:divBdr>
        </w:div>
        <w:div w:id="489171839">
          <w:marLeft w:val="640"/>
          <w:marRight w:val="0"/>
          <w:marTop w:val="0"/>
          <w:marBottom w:val="0"/>
          <w:divBdr>
            <w:top w:val="none" w:sz="0" w:space="0" w:color="auto"/>
            <w:left w:val="none" w:sz="0" w:space="0" w:color="auto"/>
            <w:bottom w:val="none" w:sz="0" w:space="0" w:color="auto"/>
            <w:right w:val="none" w:sz="0" w:space="0" w:color="auto"/>
          </w:divBdr>
        </w:div>
        <w:div w:id="504169866">
          <w:marLeft w:val="640"/>
          <w:marRight w:val="0"/>
          <w:marTop w:val="0"/>
          <w:marBottom w:val="0"/>
          <w:divBdr>
            <w:top w:val="none" w:sz="0" w:space="0" w:color="auto"/>
            <w:left w:val="none" w:sz="0" w:space="0" w:color="auto"/>
            <w:bottom w:val="none" w:sz="0" w:space="0" w:color="auto"/>
            <w:right w:val="none" w:sz="0" w:space="0" w:color="auto"/>
          </w:divBdr>
        </w:div>
        <w:div w:id="620840821">
          <w:marLeft w:val="640"/>
          <w:marRight w:val="0"/>
          <w:marTop w:val="0"/>
          <w:marBottom w:val="0"/>
          <w:divBdr>
            <w:top w:val="none" w:sz="0" w:space="0" w:color="auto"/>
            <w:left w:val="none" w:sz="0" w:space="0" w:color="auto"/>
            <w:bottom w:val="none" w:sz="0" w:space="0" w:color="auto"/>
            <w:right w:val="none" w:sz="0" w:space="0" w:color="auto"/>
          </w:divBdr>
        </w:div>
        <w:div w:id="719092869">
          <w:marLeft w:val="640"/>
          <w:marRight w:val="0"/>
          <w:marTop w:val="0"/>
          <w:marBottom w:val="0"/>
          <w:divBdr>
            <w:top w:val="none" w:sz="0" w:space="0" w:color="auto"/>
            <w:left w:val="none" w:sz="0" w:space="0" w:color="auto"/>
            <w:bottom w:val="none" w:sz="0" w:space="0" w:color="auto"/>
            <w:right w:val="none" w:sz="0" w:space="0" w:color="auto"/>
          </w:divBdr>
        </w:div>
        <w:div w:id="755054085">
          <w:marLeft w:val="640"/>
          <w:marRight w:val="0"/>
          <w:marTop w:val="0"/>
          <w:marBottom w:val="0"/>
          <w:divBdr>
            <w:top w:val="none" w:sz="0" w:space="0" w:color="auto"/>
            <w:left w:val="none" w:sz="0" w:space="0" w:color="auto"/>
            <w:bottom w:val="none" w:sz="0" w:space="0" w:color="auto"/>
            <w:right w:val="none" w:sz="0" w:space="0" w:color="auto"/>
          </w:divBdr>
        </w:div>
        <w:div w:id="834764675">
          <w:marLeft w:val="640"/>
          <w:marRight w:val="0"/>
          <w:marTop w:val="0"/>
          <w:marBottom w:val="0"/>
          <w:divBdr>
            <w:top w:val="none" w:sz="0" w:space="0" w:color="auto"/>
            <w:left w:val="none" w:sz="0" w:space="0" w:color="auto"/>
            <w:bottom w:val="none" w:sz="0" w:space="0" w:color="auto"/>
            <w:right w:val="none" w:sz="0" w:space="0" w:color="auto"/>
          </w:divBdr>
        </w:div>
        <w:div w:id="884176818">
          <w:marLeft w:val="640"/>
          <w:marRight w:val="0"/>
          <w:marTop w:val="0"/>
          <w:marBottom w:val="0"/>
          <w:divBdr>
            <w:top w:val="none" w:sz="0" w:space="0" w:color="auto"/>
            <w:left w:val="none" w:sz="0" w:space="0" w:color="auto"/>
            <w:bottom w:val="none" w:sz="0" w:space="0" w:color="auto"/>
            <w:right w:val="none" w:sz="0" w:space="0" w:color="auto"/>
          </w:divBdr>
        </w:div>
        <w:div w:id="988558920">
          <w:marLeft w:val="640"/>
          <w:marRight w:val="0"/>
          <w:marTop w:val="0"/>
          <w:marBottom w:val="0"/>
          <w:divBdr>
            <w:top w:val="none" w:sz="0" w:space="0" w:color="auto"/>
            <w:left w:val="none" w:sz="0" w:space="0" w:color="auto"/>
            <w:bottom w:val="none" w:sz="0" w:space="0" w:color="auto"/>
            <w:right w:val="none" w:sz="0" w:space="0" w:color="auto"/>
          </w:divBdr>
        </w:div>
        <w:div w:id="989476366">
          <w:marLeft w:val="640"/>
          <w:marRight w:val="0"/>
          <w:marTop w:val="0"/>
          <w:marBottom w:val="0"/>
          <w:divBdr>
            <w:top w:val="none" w:sz="0" w:space="0" w:color="auto"/>
            <w:left w:val="none" w:sz="0" w:space="0" w:color="auto"/>
            <w:bottom w:val="none" w:sz="0" w:space="0" w:color="auto"/>
            <w:right w:val="none" w:sz="0" w:space="0" w:color="auto"/>
          </w:divBdr>
        </w:div>
        <w:div w:id="1020624801">
          <w:marLeft w:val="640"/>
          <w:marRight w:val="0"/>
          <w:marTop w:val="0"/>
          <w:marBottom w:val="0"/>
          <w:divBdr>
            <w:top w:val="none" w:sz="0" w:space="0" w:color="auto"/>
            <w:left w:val="none" w:sz="0" w:space="0" w:color="auto"/>
            <w:bottom w:val="none" w:sz="0" w:space="0" w:color="auto"/>
            <w:right w:val="none" w:sz="0" w:space="0" w:color="auto"/>
          </w:divBdr>
        </w:div>
        <w:div w:id="1175725929">
          <w:marLeft w:val="640"/>
          <w:marRight w:val="0"/>
          <w:marTop w:val="0"/>
          <w:marBottom w:val="0"/>
          <w:divBdr>
            <w:top w:val="none" w:sz="0" w:space="0" w:color="auto"/>
            <w:left w:val="none" w:sz="0" w:space="0" w:color="auto"/>
            <w:bottom w:val="none" w:sz="0" w:space="0" w:color="auto"/>
            <w:right w:val="none" w:sz="0" w:space="0" w:color="auto"/>
          </w:divBdr>
        </w:div>
        <w:div w:id="1183593118">
          <w:marLeft w:val="640"/>
          <w:marRight w:val="0"/>
          <w:marTop w:val="0"/>
          <w:marBottom w:val="0"/>
          <w:divBdr>
            <w:top w:val="none" w:sz="0" w:space="0" w:color="auto"/>
            <w:left w:val="none" w:sz="0" w:space="0" w:color="auto"/>
            <w:bottom w:val="none" w:sz="0" w:space="0" w:color="auto"/>
            <w:right w:val="none" w:sz="0" w:space="0" w:color="auto"/>
          </w:divBdr>
          <w:divsChild>
            <w:div w:id="188295220">
              <w:marLeft w:val="0"/>
              <w:marRight w:val="0"/>
              <w:marTop w:val="0"/>
              <w:marBottom w:val="0"/>
              <w:divBdr>
                <w:top w:val="none" w:sz="0" w:space="0" w:color="auto"/>
                <w:left w:val="none" w:sz="0" w:space="0" w:color="auto"/>
                <w:bottom w:val="none" w:sz="0" w:space="0" w:color="auto"/>
                <w:right w:val="none" w:sz="0" w:space="0" w:color="auto"/>
              </w:divBdr>
              <w:divsChild>
                <w:div w:id="74985097">
                  <w:marLeft w:val="640"/>
                  <w:marRight w:val="0"/>
                  <w:marTop w:val="0"/>
                  <w:marBottom w:val="0"/>
                  <w:divBdr>
                    <w:top w:val="none" w:sz="0" w:space="0" w:color="auto"/>
                    <w:left w:val="none" w:sz="0" w:space="0" w:color="auto"/>
                    <w:bottom w:val="none" w:sz="0" w:space="0" w:color="auto"/>
                    <w:right w:val="none" w:sz="0" w:space="0" w:color="auto"/>
                  </w:divBdr>
                </w:div>
                <w:div w:id="114519340">
                  <w:marLeft w:val="640"/>
                  <w:marRight w:val="0"/>
                  <w:marTop w:val="0"/>
                  <w:marBottom w:val="0"/>
                  <w:divBdr>
                    <w:top w:val="none" w:sz="0" w:space="0" w:color="auto"/>
                    <w:left w:val="none" w:sz="0" w:space="0" w:color="auto"/>
                    <w:bottom w:val="none" w:sz="0" w:space="0" w:color="auto"/>
                    <w:right w:val="none" w:sz="0" w:space="0" w:color="auto"/>
                  </w:divBdr>
                </w:div>
                <w:div w:id="122818663">
                  <w:marLeft w:val="640"/>
                  <w:marRight w:val="0"/>
                  <w:marTop w:val="0"/>
                  <w:marBottom w:val="0"/>
                  <w:divBdr>
                    <w:top w:val="none" w:sz="0" w:space="0" w:color="auto"/>
                    <w:left w:val="none" w:sz="0" w:space="0" w:color="auto"/>
                    <w:bottom w:val="none" w:sz="0" w:space="0" w:color="auto"/>
                    <w:right w:val="none" w:sz="0" w:space="0" w:color="auto"/>
                  </w:divBdr>
                </w:div>
                <w:div w:id="133301018">
                  <w:marLeft w:val="640"/>
                  <w:marRight w:val="0"/>
                  <w:marTop w:val="0"/>
                  <w:marBottom w:val="0"/>
                  <w:divBdr>
                    <w:top w:val="none" w:sz="0" w:space="0" w:color="auto"/>
                    <w:left w:val="none" w:sz="0" w:space="0" w:color="auto"/>
                    <w:bottom w:val="none" w:sz="0" w:space="0" w:color="auto"/>
                    <w:right w:val="none" w:sz="0" w:space="0" w:color="auto"/>
                  </w:divBdr>
                </w:div>
                <w:div w:id="201095983">
                  <w:marLeft w:val="640"/>
                  <w:marRight w:val="0"/>
                  <w:marTop w:val="0"/>
                  <w:marBottom w:val="0"/>
                  <w:divBdr>
                    <w:top w:val="none" w:sz="0" w:space="0" w:color="auto"/>
                    <w:left w:val="none" w:sz="0" w:space="0" w:color="auto"/>
                    <w:bottom w:val="none" w:sz="0" w:space="0" w:color="auto"/>
                    <w:right w:val="none" w:sz="0" w:space="0" w:color="auto"/>
                  </w:divBdr>
                </w:div>
                <w:div w:id="313145222">
                  <w:marLeft w:val="640"/>
                  <w:marRight w:val="0"/>
                  <w:marTop w:val="0"/>
                  <w:marBottom w:val="0"/>
                  <w:divBdr>
                    <w:top w:val="none" w:sz="0" w:space="0" w:color="auto"/>
                    <w:left w:val="none" w:sz="0" w:space="0" w:color="auto"/>
                    <w:bottom w:val="none" w:sz="0" w:space="0" w:color="auto"/>
                    <w:right w:val="none" w:sz="0" w:space="0" w:color="auto"/>
                  </w:divBdr>
                </w:div>
                <w:div w:id="333608948">
                  <w:marLeft w:val="640"/>
                  <w:marRight w:val="0"/>
                  <w:marTop w:val="0"/>
                  <w:marBottom w:val="0"/>
                  <w:divBdr>
                    <w:top w:val="none" w:sz="0" w:space="0" w:color="auto"/>
                    <w:left w:val="none" w:sz="0" w:space="0" w:color="auto"/>
                    <w:bottom w:val="none" w:sz="0" w:space="0" w:color="auto"/>
                    <w:right w:val="none" w:sz="0" w:space="0" w:color="auto"/>
                  </w:divBdr>
                </w:div>
                <w:div w:id="424347196">
                  <w:marLeft w:val="640"/>
                  <w:marRight w:val="0"/>
                  <w:marTop w:val="0"/>
                  <w:marBottom w:val="0"/>
                  <w:divBdr>
                    <w:top w:val="none" w:sz="0" w:space="0" w:color="auto"/>
                    <w:left w:val="none" w:sz="0" w:space="0" w:color="auto"/>
                    <w:bottom w:val="none" w:sz="0" w:space="0" w:color="auto"/>
                    <w:right w:val="none" w:sz="0" w:space="0" w:color="auto"/>
                  </w:divBdr>
                </w:div>
                <w:div w:id="598830909">
                  <w:marLeft w:val="640"/>
                  <w:marRight w:val="0"/>
                  <w:marTop w:val="0"/>
                  <w:marBottom w:val="0"/>
                  <w:divBdr>
                    <w:top w:val="none" w:sz="0" w:space="0" w:color="auto"/>
                    <w:left w:val="none" w:sz="0" w:space="0" w:color="auto"/>
                    <w:bottom w:val="none" w:sz="0" w:space="0" w:color="auto"/>
                    <w:right w:val="none" w:sz="0" w:space="0" w:color="auto"/>
                  </w:divBdr>
                </w:div>
                <w:div w:id="599144298">
                  <w:marLeft w:val="640"/>
                  <w:marRight w:val="0"/>
                  <w:marTop w:val="0"/>
                  <w:marBottom w:val="0"/>
                  <w:divBdr>
                    <w:top w:val="none" w:sz="0" w:space="0" w:color="auto"/>
                    <w:left w:val="none" w:sz="0" w:space="0" w:color="auto"/>
                    <w:bottom w:val="none" w:sz="0" w:space="0" w:color="auto"/>
                    <w:right w:val="none" w:sz="0" w:space="0" w:color="auto"/>
                  </w:divBdr>
                </w:div>
                <w:div w:id="619847153">
                  <w:marLeft w:val="640"/>
                  <w:marRight w:val="0"/>
                  <w:marTop w:val="0"/>
                  <w:marBottom w:val="0"/>
                  <w:divBdr>
                    <w:top w:val="none" w:sz="0" w:space="0" w:color="auto"/>
                    <w:left w:val="none" w:sz="0" w:space="0" w:color="auto"/>
                    <w:bottom w:val="none" w:sz="0" w:space="0" w:color="auto"/>
                    <w:right w:val="none" w:sz="0" w:space="0" w:color="auto"/>
                  </w:divBdr>
                </w:div>
                <w:div w:id="802234436">
                  <w:marLeft w:val="640"/>
                  <w:marRight w:val="0"/>
                  <w:marTop w:val="0"/>
                  <w:marBottom w:val="0"/>
                  <w:divBdr>
                    <w:top w:val="none" w:sz="0" w:space="0" w:color="auto"/>
                    <w:left w:val="none" w:sz="0" w:space="0" w:color="auto"/>
                    <w:bottom w:val="none" w:sz="0" w:space="0" w:color="auto"/>
                    <w:right w:val="none" w:sz="0" w:space="0" w:color="auto"/>
                  </w:divBdr>
                </w:div>
                <w:div w:id="802692288">
                  <w:marLeft w:val="640"/>
                  <w:marRight w:val="0"/>
                  <w:marTop w:val="0"/>
                  <w:marBottom w:val="0"/>
                  <w:divBdr>
                    <w:top w:val="none" w:sz="0" w:space="0" w:color="auto"/>
                    <w:left w:val="none" w:sz="0" w:space="0" w:color="auto"/>
                    <w:bottom w:val="none" w:sz="0" w:space="0" w:color="auto"/>
                    <w:right w:val="none" w:sz="0" w:space="0" w:color="auto"/>
                  </w:divBdr>
                </w:div>
                <w:div w:id="1073547998">
                  <w:marLeft w:val="640"/>
                  <w:marRight w:val="0"/>
                  <w:marTop w:val="0"/>
                  <w:marBottom w:val="0"/>
                  <w:divBdr>
                    <w:top w:val="none" w:sz="0" w:space="0" w:color="auto"/>
                    <w:left w:val="none" w:sz="0" w:space="0" w:color="auto"/>
                    <w:bottom w:val="none" w:sz="0" w:space="0" w:color="auto"/>
                    <w:right w:val="none" w:sz="0" w:space="0" w:color="auto"/>
                  </w:divBdr>
                </w:div>
                <w:div w:id="1098328056">
                  <w:marLeft w:val="640"/>
                  <w:marRight w:val="0"/>
                  <w:marTop w:val="0"/>
                  <w:marBottom w:val="0"/>
                  <w:divBdr>
                    <w:top w:val="none" w:sz="0" w:space="0" w:color="auto"/>
                    <w:left w:val="none" w:sz="0" w:space="0" w:color="auto"/>
                    <w:bottom w:val="none" w:sz="0" w:space="0" w:color="auto"/>
                    <w:right w:val="none" w:sz="0" w:space="0" w:color="auto"/>
                  </w:divBdr>
                </w:div>
                <w:div w:id="1160535151">
                  <w:marLeft w:val="640"/>
                  <w:marRight w:val="0"/>
                  <w:marTop w:val="0"/>
                  <w:marBottom w:val="0"/>
                  <w:divBdr>
                    <w:top w:val="none" w:sz="0" w:space="0" w:color="auto"/>
                    <w:left w:val="none" w:sz="0" w:space="0" w:color="auto"/>
                    <w:bottom w:val="none" w:sz="0" w:space="0" w:color="auto"/>
                    <w:right w:val="none" w:sz="0" w:space="0" w:color="auto"/>
                  </w:divBdr>
                </w:div>
                <w:div w:id="1249848816">
                  <w:marLeft w:val="640"/>
                  <w:marRight w:val="0"/>
                  <w:marTop w:val="0"/>
                  <w:marBottom w:val="0"/>
                  <w:divBdr>
                    <w:top w:val="none" w:sz="0" w:space="0" w:color="auto"/>
                    <w:left w:val="none" w:sz="0" w:space="0" w:color="auto"/>
                    <w:bottom w:val="none" w:sz="0" w:space="0" w:color="auto"/>
                    <w:right w:val="none" w:sz="0" w:space="0" w:color="auto"/>
                  </w:divBdr>
                </w:div>
                <w:div w:id="1265842519">
                  <w:marLeft w:val="640"/>
                  <w:marRight w:val="0"/>
                  <w:marTop w:val="0"/>
                  <w:marBottom w:val="0"/>
                  <w:divBdr>
                    <w:top w:val="none" w:sz="0" w:space="0" w:color="auto"/>
                    <w:left w:val="none" w:sz="0" w:space="0" w:color="auto"/>
                    <w:bottom w:val="none" w:sz="0" w:space="0" w:color="auto"/>
                    <w:right w:val="none" w:sz="0" w:space="0" w:color="auto"/>
                  </w:divBdr>
                </w:div>
                <w:div w:id="1270431778">
                  <w:marLeft w:val="640"/>
                  <w:marRight w:val="0"/>
                  <w:marTop w:val="0"/>
                  <w:marBottom w:val="0"/>
                  <w:divBdr>
                    <w:top w:val="none" w:sz="0" w:space="0" w:color="auto"/>
                    <w:left w:val="none" w:sz="0" w:space="0" w:color="auto"/>
                    <w:bottom w:val="none" w:sz="0" w:space="0" w:color="auto"/>
                    <w:right w:val="none" w:sz="0" w:space="0" w:color="auto"/>
                  </w:divBdr>
                </w:div>
                <w:div w:id="1288854941">
                  <w:marLeft w:val="640"/>
                  <w:marRight w:val="0"/>
                  <w:marTop w:val="0"/>
                  <w:marBottom w:val="0"/>
                  <w:divBdr>
                    <w:top w:val="none" w:sz="0" w:space="0" w:color="auto"/>
                    <w:left w:val="none" w:sz="0" w:space="0" w:color="auto"/>
                    <w:bottom w:val="none" w:sz="0" w:space="0" w:color="auto"/>
                    <w:right w:val="none" w:sz="0" w:space="0" w:color="auto"/>
                  </w:divBdr>
                </w:div>
                <w:div w:id="1328509986">
                  <w:marLeft w:val="640"/>
                  <w:marRight w:val="0"/>
                  <w:marTop w:val="0"/>
                  <w:marBottom w:val="0"/>
                  <w:divBdr>
                    <w:top w:val="none" w:sz="0" w:space="0" w:color="auto"/>
                    <w:left w:val="none" w:sz="0" w:space="0" w:color="auto"/>
                    <w:bottom w:val="none" w:sz="0" w:space="0" w:color="auto"/>
                    <w:right w:val="none" w:sz="0" w:space="0" w:color="auto"/>
                  </w:divBdr>
                </w:div>
                <w:div w:id="1344670543">
                  <w:marLeft w:val="640"/>
                  <w:marRight w:val="0"/>
                  <w:marTop w:val="0"/>
                  <w:marBottom w:val="0"/>
                  <w:divBdr>
                    <w:top w:val="none" w:sz="0" w:space="0" w:color="auto"/>
                    <w:left w:val="none" w:sz="0" w:space="0" w:color="auto"/>
                    <w:bottom w:val="none" w:sz="0" w:space="0" w:color="auto"/>
                    <w:right w:val="none" w:sz="0" w:space="0" w:color="auto"/>
                  </w:divBdr>
                </w:div>
                <w:div w:id="1417556016">
                  <w:marLeft w:val="640"/>
                  <w:marRight w:val="0"/>
                  <w:marTop w:val="0"/>
                  <w:marBottom w:val="0"/>
                  <w:divBdr>
                    <w:top w:val="none" w:sz="0" w:space="0" w:color="auto"/>
                    <w:left w:val="none" w:sz="0" w:space="0" w:color="auto"/>
                    <w:bottom w:val="none" w:sz="0" w:space="0" w:color="auto"/>
                    <w:right w:val="none" w:sz="0" w:space="0" w:color="auto"/>
                  </w:divBdr>
                </w:div>
                <w:div w:id="1430932452">
                  <w:marLeft w:val="640"/>
                  <w:marRight w:val="0"/>
                  <w:marTop w:val="0"/>
                  <w:marBottom w:val="0"/>
                  <w:divBdr>
                    <w:top w:val="none" w:sz="0" w:space="0" w:color="auto"/>
                    <w:left w:val="none" w:sz="0" w:space="0" w:color="auto"/>
                    <w:bottom w:val="none" w:sz="0" w:space="0" w:color="auto"/>
                    <w:right w:val="none" w:sz="0" w:space="0" w:color="auto"/>
                  </w:divBdr>
                </w:div>
                <w:div w:id="1431509030">
                  <w:marLeft w:val="640"/>
                  <w:marRight w:val="0"/>
                  <w:marTop w:val="0"/>
                  <w:marBottom w:val="0"/>
                  <w:divBdr>
                    <w:top w:val="none" w:sz="0" w:space="0" w:color="auto"/>
                    <w:left w:val="none" w:sz="0" w:space="0" w:color="auto"/>
                    <w:bottom w:val="none" w:sz="0" w:space="0" w:color="auto"/>
                    <w:right w:val="none" w:sz="0" w:space="0" w:color="auto"/>
                  </w:divBdr>
                </w:div>
                <w:div w:id="1477331121">
                  <w:marLeft w:val="640"/>
                  <w:marRight w:val="0"/>
                  <w:marTop w:val="0"/>
                  <w:marBottom w:val="0"/>
                  <w:divBdr>
                    <w:top w:val="none" w:sz="0" w:space="0" w:color="auto"/>
                    <w:left w:val="none" w:sz="0" w:space="0" w:color="auto"/>
                    <w:bottom w:val="none" w:sz="0" w:space="0" w:color="auto"/>
                    <w:right w:val="none" w:sz="0" w:space="0" w:color="auto"/>
                  </w:divBdr>
                </w:div>
                <w:div w:id="1486623098">
                  <w:marLeft w:val="640"/>
                  <w:marRight w:val="0"/>
                  <w:marTop w:val="0"/>
                  <w:marBottom w:val="0"/>
                  <w:divBdr>
                    <w:top w:val="none" w:sz="0" w:space="0" w:color="auto"/>
                    <w:left w:val="none" w:sz="0" w:space="0" w:color="auto"/>
                    <w:bottom w:val="none" w:sz="0" w:space="0" w:color="auto"/>
                    <w:right w:val="none" w:sz="0" w:space="0" w:color="auto"/>
                  </w:divBdr>
                </w:div>
                <w:div w:id="1568344515">
                  <w:marLeft w:val="640"/>
                  <w:marRight w:val="0"/>
                  <w:marTop w:val="0"/>
                  <w:marBottom w:val="0"/>
                  <w:divBdr>
                    <w:top w:val="none" w:sz="0" w:space="0" w:color="auto"/>
                    <w:left w:val="none" w:sz="0" w:space="0" w:color="auto"/>
                    <w:bottom w:val="none" w:sz="0" w:space="0" w:color="auto"/>
                    <w:right w:val="none" w:sz="0" w:space="0" w:color="auto"/>
                  </w:divBdr>
                </w:div>
                <w:div w:id="1576740602">
                  <w:marLeft w:val="640"/>
                  <w:marRight w:val="0"/>
                  <w:marTop w:val="0"/>
                  <w:marBottom w:val="0"/>
                  <w:divBdr>
                    <w:top w:val="none" w:sz="0" w:space="0" w:color="auto"/>
                    <w:left w:val="none" w:sz="0" w:space="0" w:color="auto"/>
                    <w:bottom w:val="none" w:sz="0" w:space="0" w:color="auto"/>
                    <w:right w:val="none" w:sz="0" w:space="0" w:color="auto"/>
                  </w:divBdr>
                </w:div>
                <w:div w:id="1657614405">
                  <w:marLeft w:val="640"/>
                  <w:marRight w:val="0"/>
                  <w:marTop w:val="0"/>
                  <w:marBottom w:val="0"/>
                  <w:divBdr>
                    <w:top w:val="none" w:sz="0" w:space="0" w:color="auto"/>
                    <w:left w:val="none" w:sz="0" w:space="0" w:color="auto"/>
                    <w:bottom w:val="none" w:sz="0" w:space="0" w:color="auto"/>
                    <w:right w:val="none" w:sz="0" w:space="0" w:color="auto"/>
                  </w:divBdr>
                </w:div>
                <w:div w:id="1696812261">
                  <w:marLeft w:val="640"/>
                  <w:marRight w:val="0"/>
                  <w:marTop w:val="0"/>
                  <w:marBottom w:val="0"/>
                  <w:divBdr>
                    <w:top w:val="none" w:sz="0" w:space="0" w:color="auto"/>
                    <w:left w:val="none" w:sz="0" w:space="0" w:color="auto"/>
                    <w:bottom w:val="none" w:sz="0" w:space="0" w:color="auto"/>
                    <w:right w:val="none" w:sz="0" w:space="0" w:color="auto"/>
                  </w:divBdr>
                </w:div>
                <w:div w:id="1721438938">
                  <w:marLeft w:val="640"/>
                  <w:marRight w:val="0"/>
                  <w:marTop w:val="0"/>
                  <w:marBottom w:val="0"/>
                  <w:divBdr>
                    <w:top w:val="none" w:sz="0" w:space="0" w:color="auto"/>
                    <w:left w:val="none" w:sz="0" w:space="0" w:color="auto"/>
                    <w:bottom w:val="none" w:sz="0" w:space="0" w:color="auto"/>
                    <w:right w:val="none" w:sz="0" w:space="0" w:color="auto"/>
                  </w:divBdr>
                </w:div>
                <w:div w:id="1753315574">
                  <w:marLeft w:val="640"/>
                  <w:marRight w:val="0"/>
                  <w:marTop w:val="0"/>
                  <w:marBottom w:val="0"/>
                  <w:divBdr>
                    <w:top w:val="none" w:sz="0" w:space="0" w:color="auto"/>
                    <w:left w:val="none" w:sz="0" w:space="0" w:color="auto"/>
                    <w:bottom w:val="none" w:sz="0" w:space="0" w:color="auto"/>
                    <w:right w:val="none" w:sz="0" w:space="0" w:color="auto"/>
                  </w:divBdr>
                </w:div>
                <w:div w:id="1788770541">
                  <w:marLeft w:val="640"/>
                  <w:marRight w:val="0"/>
                  <w:marTop w:val="0"/>
                  <w:marBottom w:val="0"/>
                  <w:divBdr>
                    <w:top w:val="none" w:sz="0" w:space="0" w:color="auto"/>
                    <w:left w:val="none" w:sz="0" w:space="0" w:color="auto"/>
                    <w:bottom w:val="none" w:sz="0" w:space="0" w:color="auto"/>
                    <w:right w:val="none" w:sz="0" w:space="0" w:color="auto"/>
                  </w:divBdr>
                </w:div>
                <w:div w:id="1795170949">
                  <w:marLeft w:val="640"/>
                  <w:marRight w:val="0"/>
                  <w:marTop w:val="0"/>
                  <w:marBottom w:val="0"/>
                  <w:divBdr>
                    <w:top w:val="none" w:sz="0" w:space="0" w:color="auto"/>
                    <w:left w:val="none" w:sz="0" w:space="0" w:color="auto"/>
                    <w:bottom w:val="none" w:sz="0" w:space="0" w:color="auto"/>
                    <w:right w:val="none" w:sz="0" w:space="0" w:color="auto"/>
                  </w:divBdr>
                </w:div>
                <w:div w:id="1909151916">
                  <w:marLeft w:val="640"/>
                  <w:marRight w:val="0"/>
                  <w:marTop w:val="0"/>
                  <w:marBottom w:val="0"/>
                  <w:divBdr>
                    <w:top w:val="none" w:sz="0" w:space="0" w:color="auto"/>
                    <w:left w:val="none" w:sz="0" w:space="0" w:color="auto"/>
                    <w:bottom w:val="none" w:sz="0" w:space="0" w:color="auto"/>
                    <w:right w:val="none" w:sz="0" w:space="0" w:color="auto"/>
                  </w:divBdr>
                </w:div>
                <w:div w:id="1936859905">
                  <w:marLeft w:val="640"/>
                  <w:marRight w:val="0"/>
                  <w:marTop w:val="0"/>
                  <w:marBottom w:val="0"/>
                  <w:divBdr>
                    <w:top w:val="none" w:sz="0" w:space="0" w:color="auto"/>
                    <w:left w:val="none" w:sz="0" w:space="0" w:color="auto"/>
                    <w:bottom w:val="none" w:sz="0" w:space="0" w:color="auto"/>
                    <w:right w:val="none" w:sz="0" w:space="0" w:color="auto"/>
                  </w:divBdr>
                </w:div>
                <w:div w:id="1951206915">
                  <w:marLeft w:val="640"/>
                  <w:marRight w:val="0"/>
                  <w:marTop w:val="0"/>
                  <w:marBottom w:val="0"/>
                  <w:divBdr>
                    <w:top w:val="none" w:sz="0" w:space="0" w:color="auto"/>
                    <w:left w:val="none" w:sz="0" w:space="0" w:color="auto"/>
                    <w:bottom w:val="none" w:sz="0" w:space="0" w:color="auto"/>
                    <w:right w:val="none" w:sz="0" w:space="0" w:color="auto"/>
                  </w:divBdr>
                </w:div>
                <w:div w:id="1954166879">
                  <w:marLeft w:val="640"/>
                  <w:marRight w:val="0"/>
                  <w:marTop w:val="0"/>
                  <w:marBottom w:val="0"/>
                  <w:divBdr>
                    <w:top w:val="none" w:sz="0" w:space="0" w:color="auto"/>
                    <w:left w:val="none" w:sz="0" w:space="0" w:color="auto"/>
                    <w:bottom w:val="none" w:sz="0" w:space="0" w:color="auto"/>
                    <w:right w:val="none" w:sz="0" w:space="0" w:color="auto"/>
                  </w:divBdr>
                </w:div>
                <w:div w:id="1958097296">
                  <w:marLeft w:val="640"/>
                  <w:marRight w:val="0"/>
                  <w:marTop w:val="0"/>
                  <w:marBottom w:val="0"/>
                  <w:divBdr>
                    <w:top w:val="none" w:sz="0" w:space="0" w:color="auto"/>
                    <w:left w:val="none" w:sz="0" w:space="0" w:color="auto"/>
                    <w:bottom w:val="none" w:sz="0" w:space="0" w:color="auto"/>
                    <w:right w:val="none" w:sz="0" w:space="0" w:color="auto"/>
                  </w:divBdr>
                </w:div>
                <w:div w:id="1966615244">
                  <w:marLeft w:val="640"/>
                  <w:marRight w:val="0"/>
                  <w:marTop w:val="0"/>
                  <w:marBottom w:val="0"/>
                  <w:divBdr>
                    <w:top w:val="none" w:sz="0" w:space="0" w:color="auto"/>
                    <w:left w:val="none" w:sz="0" w:space="0" w:color="auto"/>
                    <w:bottom w:val="none" w:sz="0" w:space="0" w:color="auto"/>
                    <w:right w:val="none" w:sz="0" w:space="0" w:color="auto"/>
                  </w:divBdr>
                </w:div>
                <w:div w:id="1971671392">
                  <w:marLeft w:val="640"/>
                  <w:marRight w:val="0"/>
                  <w:marTop w:val="0"/>
                  <w:marBottom w:val="0"/>
                  <w:divBdr>
                    <w:top w:val="none" w:sz="0" w:space="0" w:color="auto"/>
                    <w:left w:val="none" w:sz="0" w:space="0" w:color="auto"/>
                    <w:bottom w:val="none" w:sz="0" w:space="0" w:color="auto"/>
                    <w:right w:val="none" w:sz="0" w:space="0" w:color="auto"/>
                  </w:divBdr>
                </w:div>
                <w:div w:id="2045057158">
                  <w:marLeft w:val="640"/>
                  <w:marRight w:val="0"/>
                  <w:marTop w:val="0"/>
                  <w:marBottom w:val="0"/>
                  <w:divBdr>
                    <w:top w:val="none" w:sz="0" w:space="0" w:color="auto"/>
                    <w:left w:val="none" w:sz="0" w:space="0" w:color="auto"/>
                    <w:bottom w:val="none" w:sz="0" w:space="0" w:color="auto"/>
                    <w:right w:val="none" w:sz="0" w:space="0" w:color="auto"/>
                  </w:divBdr>
                </w:div>
                <w:div w:id="2114208621">
                  <w:marLeft w:val="640"/>
                  <w:marRight w:val="0"/>
                  <w:marTop w:val="0"/>
                  <w:marBottom w:val="0"/>
                  <w:divBdr>
                    <w:top w:val="none" w:sz="0" w:space="0" w:color="auto"/>
                    <w:left w:val="none" w:sz="0" w:space="0" w:color="auto"/>
                    <w:bottom w:val="none" w:sz="0" w:space="0" w:color="auto"/>
                    <w:right w:val="none" w:sz="0" w:space="0" w:color="auto"/>
                  </w:divBdr>
                </w:div>
                <w:div w:id="2123836751">
                  <w:marLeft w:val="640"/>
                  <w:marRight w:val="0"/>
                  <w:marTop w:val="0"/>
                  <w:marBottom w:val="0"/>
                  <w:divBdr>
                    <w:top w:val="none" w:sz="0" w:space="0" w:color="auto"/>
                    <w:left w:val="none" w:sz="0" w:space="0" w:color="auto"/>
                    <w:bottom w:val="none" w:sz="0" w:space="0" w:color="auto"/>
                    <w:right w:val="none" w:sz="0" w:space="0" w:color="auto"/>
                  </w:divBdr>
                </w:div>
              </w:divsChild>
            </w:div>
            <w:div w:id="317537248">
              <w:marLeft w:val="0"/>
              <w:marRight w:val="0"/>
              <w:marTop w:val="0"/>
              <w:marBottom w:val="0"/>
              <w:divBdr>
                <w:top w:val="none" w:sz="0" w:space="0" w:color="auto"/>
                <w:left w:val="none" w:sz="0" w:space="0" w:color="auto"/>
                <w:bottom w:val="none" w:sz="0" w:space="0" w:color="auto"/>
                <w:right w:val="none" w:sz="0" w:space="0" w:color="auto"/>
              </w:divBdr>
              <w:divsChild>
                <w:div w:id="18169028">
                  <w:marLeft w:val="640"/>
                  <w:marRight w:val="0"/>
                  <w:marTop w:val="0"/>
                  <w:marBottom w:val="0"/>
                  <w:divBdr>
                    <w:top w:val="none" w:sz="0" w:space="0" w:color="auto"/>
                    <w:left w:val="none" w:sz="0" w:space="0" w:color="auto"/>
                    <w:bottom w:val="none" w:sz="0" w:space="0" w:color="auto"/>
                    <w:right w:val="none" w:sz="0" w:space="0" w:color="auto"/>
                  </w:divBdr>
                </w:div>
                <w:div w:id="108429192">
                  <w:marLeft w:val="640"/>
                  <w:marRight w:val="0"/>
                  <w:marTop w:val="0"/>
                  <w:marBottom w:val="0"/>
                  <w:divBdr>
                    <w:top w:val="none" w:sz="0" w:space="0" w:color="auto"/>
                    <w:left w:val="none" w:sz="0" w:space="0" w:color="auto"/>
                    <w:bottom w:val="none" w:sz="0" w:space="0" w:color="auto"/>
                    <w:right w:val="none" w:sz="0" w:space="0" w:color="auto"/>
                  </w:divBdr>
                </w:div>
                <w:div w:id="135295812">
                  <w:marLeft w:val="640"/>
                  <w:marRight w:val="0"/>
                  <w:marTop w:val="0"/>
                  <w:marBottom w:val="0"/>
                  <w:divBdr>
                    <w:top w:val="none" w:sz="0" w:space="0" w:color="auto"/>
                    <w:left w:val="none" w:sz="0" w:space="0" w:color="auto"/>
                    <w:bottom w:val="none" w:sz="0" w:space="0" w:color="auto"/>
                    <w:right w:val="none" w:sz="0" w:space="0" w:color="auto"/>
                  </w:divBdr>
                </w:div>
                <w:div w:id="164395489">
                  <w:marLeft w:val="640"/>
                  <w:marRight w:val="0"/>
                  <w:marTop w:val="0"/>
                  <w:marBottom w:val="0"/>
                  <w:divBdr>
                    <w:top w:val="none" w:sz="0" w:space="0" w:color="auto"/>
                    <w:left w:val="none" w:sz="0" w:space="0" w:color="auto"/>
                    <w:bottom w:val="none" w:sz="0" w:space="0" w:color="auto"/>
                    <w:right w:val="none" w:sz="0" w:space="0" w:color="auto"/>
                  </w:divBdr>
                </w:div>
                <w:div w:id="216087089">
                  <w:marLeft w:val="640"/>
                  <w:marRight w:val="0"/>
                  <w:marTop w:val="0"/>
                  <w:marBottom w:val="0"/>
                  <w:divBdr>
                    <w:top w:val="none" w:sz="0" w:space="0" w:color="auto"/>
                    <w:left w:val="none" w:sz="0" w:space="0" w:color="auto"/>
                    <w:bottom w:val="none" w:sz="0" w:space="0" w:color="auto"/>
                    <w:right w:val="none" w:sz="0" w:space="0" w:color="auto"/>
                  </w:divBdr>
                </w:div>
                <w:div w:id="223806701">
                  <w:marLeft w:val="640"/>
                  <w:marRight w:val="0"/>
                  <w:marTop w:val="0"/>
                  <w:marBottom w:val="0"/>
                  <w:divBdr>
                    <w:top w:val="none" w:sz="0" w:space="0" w:color="auto"/>
                    <w:left w:val="none" w:sz="0" w:space="0" w:color="auto"/>
                    <w:bottom w:val="none" w:sz="0" w:space="0" w:color="auto"/>
                    <w:right w:val="none" w:sz="0" w:space="0" w:color="auto"/>
                  </w:divBdr>
                </w:div>
                <w:div w:id="227964523">
                  <w:marLeft w:val="640"/>
                  <w:marRight w:val="0"/>
                  <w:marTop w:val="0"/>
                  <w:marBottom w:val="0"/>
                  <w:divBdr>
                    <w:top w:val="none" w:sz="0" w:space="0" w:color="auto"/>
                    <w:left w:val="none" w:sz="0" w:space="0" w:color="auto"/>
                    <w:bottom w:val="none" w:sz="0" w:space="0" w:color="auto"/>
                    <w:right w:val="none" w:sz="0" w:space="0" w:color="auto"/>
                  </w:divBdr>
                </w:div>
                <w:div w:id="252589194">
                  <w:marLeft w:val="640"/>
                  <w:marRight w:val="0"/>
                  <w:marTop w:val="0"/>
                  <w:marBottom w:val="0"/>
                  <w:divBdr>
                    <w:top w:val="none" w:sz="0" w:space="0" w:color="auto"/>
                    <w:left w:val="none" w:sz="0" w:space="0" w:color="auto"/>
                    <w:bottom w:val="none" w:sz="0" w:space="0" w:color="auto"/>
                    <w:right w:val="none" w:sz="0" w:space="0" w:color="auto"/>
                  </w:divBdr>
                </w:div>
                <w:div w:id="316954287">
                  <w:marLeft w:val="640"/>
                  <w:marRight w:val="0"/>
                  <w:marTop w:val="0"/>
                  <w:marBottom w:val="0"/>
                  <w:divBdr>
                    <w:top w:val="none" w:sz="0" w:space="0" w:color="auto"/>
                    <w:left w:val="none" w:sz="0" w:space="0" w:color="auto"/>
                    <w:bottom w:val="none" w:sz="0" w:space="0" w:color="auto"/>
                    <w:right w:val="none" w:sz="0" w:space="0" w:color="auto"/>
                  </w:divBdr>
                </w:div>
                <w:div w:id="329870091">
                  <w:marLeft w:val="640"/>
                  <w:marRight w:val="0"/>
                  <w:marTop w:val="0"/>
                  <w:marBottom w:val="0"/>
                  <w:divBdr>
                    <w:top w:val="none" w:sz="0" w:space="0" w:color="auto"/>
                    <w:left w:val="none" w:sz="0" w:space="0" w:color="auto"/>
                    <w:bottom w:val="none" w:sz="0" w:space="0" w:color="auto"/>
                    <w:right w:val="none" w:sz="0" w:space="0" w:color="auto"/>
                  </w:divBdr>
                </w:div>
                <w:div w:id="342977505">
                  <w:marLeft w:val="640"/>
                  <w:marRight w:val="0"/>
                  <w:marTop w:val="0"/>
                  <w:marBottom w:val="0"/>
                  <w:divBdr>
                    <w:top w:val="none" w:sz="0" w:space="0" w:color="auto"/>
                    <w:left w:val="none" w:sz="0" w:space="0" w:color="auto"/>
                    <w:bottom w:val="none" w:sz="0" w:space="0" w:color="auto"/>
                    <w:right w:val="none" w:sz="0" w:space="0" w:color="auto"/>
                  </w:divBdr>
                </w:div>
                <w:div w:id="510265774">
                  <w:marLeft w:val="640"/>
                  <w:marRight w:val="0"/>
                  <w:marTop w:val="0"/>
                  <w:marBottom w:val="0"/>
                  <w:divBdr>
                    <w:top w:val="none" w:sz="0" w:space="0" w:color="auto"/>
                    <w:left w:val="none" w:sz="0" w:space="0" w:color="auto"/>
                    <w:bottom w:val="none" w:sz="0" w:space="0" w:color="auto"/>
                    <w:right w:val="none" w:sz="0" w:space="0" w:color="auto"/>
                  </w:divBdr>
                </w:div>
                <w:div w:id="543098270">
                  <w:marLeft w:val="640"/>
                  <w:marRight w:val="0"/>
                  <w:marTop w:val="0"/>
                  <w:marBottom w:val="0"/>
                  <w:divBdr>
                    <w:top w:val="none" w:sz="0" w:space="0" w:color="auto"/>
                    <w:left w:val="none" w:sz="0" w:space="0" w:color="auto"/>
                    <w:bottom w:val="none" w:sz="0" w:space="0" w:color="auto"/>
                    <w:right w:val="none" w:sz="0" w:space="0" w:color="auto"/>
                  </w:divBdr>
                </w:div>
                <w:div w:id="552665619">
                  <w:marLeft w:val="640"/>
                  <w:marRight w:val="0"/>
                  <w:marTop w:val="0"/>
                  <w:marBottom w:val="0"/>
                  <w:divBdr>
                    <w:top w:val="none" w:sz="0" w:space="0" w:color="auto"/>
                    <w:left w:val="none" w:sz="0" w:space="0" w:color="auto"/>
                    <w:bottom w:val="none" w:sz="0" w:space="0" w:color="auto"/>
                    <w:right w:val="none" w:sz="0" w:space="0" w:color="auto"/>
                  </w:divBdr>
                </w:div>
                <w:div w:id="705102780">
                  <w:marLeft w:val="640"/>
                  <w:marRight w:val="0"/>
                  <w:marTop w:val="0"/>
                  <w:marBottom w:val="0"/>
                  <w:divBdr>
                    <w:top w:val="none" w:sz="0" w:space="0" w:color="auto"/>
                    <w:left w:val="none" w:sz="0" w:space="0" w:color="auto"/>
                    <w:bottom w:val="none" w:sz="0" w:space="0" w:color="auto"/>
                    <w:right w:val="none" w:sz="0" w:space="0" w:color="auto"/>
                  </w:divBdr>
                </w:div>
                <w:div w:id="767310942">
                  <w:marLeft w:val="640"/>
                  <w:marRight w:val="0"/>
                  <w:marTop w:val="0"/>
                  <w:marBottom w:val="0"/>
                  <w:divBdr>
                    <w:top w:val="none" w:sz="0" w:space="0" w:color="auto"/>
                    <w:left w:val="none" w:sz="0" w:space="0" w:color="auto"/>
                    <w:bottom w:val="none" w:sz="0" w:space="0" w:color="auto"/>
                    <w:right w:val="none" w:sz="0" w:space="0" w:color="auto"/>
                  </w:divBdr>
                </w:div>
                <w:div w:id="772214716">
                  <w:marLeft w:val="640"/>
                  <w:marRight w:val="0"/>
                  <w:marTop w:val="0"/>
                  <w:marBottom w:val="0"/>
                  <w:divBdr>
                    <w:top w:val="none" w:sz="0" w:space="0" w:color="auto"/>
                    <w:left w:val="none" w:sz="0" w:space="0" w:color="auto"/>
                    <w:bottom w:val="none" w:sz="0" w:space="0" w:color="auto"/>
                    <w:right w:val="none" w:sz="0" w:space="0" w:color="auto"/>
                  </w:divBdr>
                </w:div>
                <w:div w:id="777872619">
                  <w:marLeft w:val="640"/>
                  <w:marRight w:val="0"/>
                  <w:marTop w:val="0"/>
                  <w:marBottom w:val="0"/>
                  <w:divBdr>
                    <w:top w:val="none" w:sz="0" w:space="0" w:color="auto"/>
                    <w:left w:val="none" w:sz="0" w:space="0" w:color="auto"/>
                    <w:bottom w:val="none" w:sz="0" w:space="0" w:color="auto"/>
                    <w:right w:val="none" w:sz="0" w:space="0" w:color="auto"/>
                  </w:divBdr>
                </w:div>
                <w:div w:id="833761360">
                  <w:marLeft w:val="640"/>
                  <w:marRight w:val="0"/>
                  <w:marTop w:val="0"/>
                  <w:marBottom w:val="0"/>
                  <w:divBdr>
                    <w:top w:val="none" w:sz="0" w:space="0" w:color="auto"/>
                    <w:left w:val="none" w:sz="0" w:space="0" w:color="auto"/>
                    <w:bottom w:val="none" w:sz="0" w:space="0" w:color="auto"/>
                    <w:right w:val="none" w:sz="0" w:space="0" w:color="auto"/>
                  </w:divBdr>
                </w:div>
                <w:div w:id="855849076">
                  <w:marLeft w:val="640"/>
                  <w:marRight w:val="0"/>
                  <w:marTop w:val="0"/>
                  <w:marBottom w:val="0"/>
                  <w:divBdr>
                    <w:top w:val="none" w:sz="0" w:space="0" w:color="auto"/>
                    <w:left w:val="none" w:sz="0" w:space="0" w:color="auto"/>
                    <w:bottom w:val="none" w:sz="0" w:space="0" w:color="auto"/>
                    <w:right w:val="none" w:sz="0" w:space="0" w:color="auto"/>
                  </w:divBdr>
                </w:div>
                <w:div w:id="856961763">
                  <w:marLeft w:val="640"/>
                  <w:marRight w:val="0"/>
                  <w:marTop w:val="0"/>
                  <w:marBottom w:val="0"/>
                  <w:divBdr>
                    <w:top w:val="none" w:sz="0" w:space="0" w:color="auto"/>
                    <w:left w:val="none" w:sz="0" w:space="0" w:color="auto"/>
                    <w:bottom w:val="none" w:sz="0" w:space="0" w:color="auto"/>
                    <w:right w:val="none" w:sz="0" w:space="0" w:color="auto"/>
                  </w:divBdr>
                </w:div>
                <w:div w:id="919097033">
                  <w:marLeft w:val="640"/>
                  <w:marRight w:val="0"/>
                  <w:marTop w:val="0"/>
                  <w:marBottom w:val="0"/>
                  <w:divBdr>
                    <w:top w:val="none" w:sz="0" w:space="0" w:color="auto"/>
                    <w:left w:val="none" w:sz="0" w:space="0" w:color="auto"/>
                    <w:bottom w:val="none" w:sz="0" w:space="0" w:color="auto"/>
                    <w:right w:val="none" w:sz="0" w:space="0" w:color="auto"/>
                  </w:divBdr>
                </w:div>
                <w:div w:id="991366704">
                  <w:marLeft w:val="640"/>
                  <w:marRight w:val="0"/>
                  <w:marTop w:val="0"/>
                  <w:marBottom w:val="0"/>
                  <w:divBdr>
                    <w:top w:val="none" w:sz="0" w:space="0" w:color="auto"/>
                    <w:left w:val="none" w:sz="0" w:space="0" w:color="auto"/>
                    <w:bottom w:val="none" w:sz="0" w:space="0" w:color="auto"/>
                    <w:right w:val="none" w:sz="0" w:space="0" w:color="auto"/>
                  </w:divBdr>
                </w:div>
                <w:div w:id="1010790510">
                  <w:marLeft w:val="640"/>
                  <w:marRight w:val="0"/>
                  <w:marTop w:val="0"/>
                  <w:marBottom w:val="0"/>
                  <w:divBdr>
                    <w:top w:val="none" w:sz="0" w:space="0" w:color="auto"/>
                    <w:left w:val="none" w:sz="0" w:space="0" w:color="auto"/>
                    <w:bottom w:val="none" w:sz="0" w:space="0" w:color="auto"/>
                    <w:right w:val="none" w:sz="0" w:space="0" w:color="auto"/>
                  </w:divBdr>
                </w:div>
                <w:div w:id="1011371943">
                  <w:marLeft w:val="640"/>
                  <w:marRight w:val="0"/>
                  <w:marTop w:val="0"/>
                  <w:marBottom w:val="0"/>
                  <w:divBdr>
                    <w:top w:val="none" w:sz="0" w:space="0" w:color="auto"/>
                    <w:left w:val="none" w:sz="0" w:space="0" w:color="auto"/>
                    <w:bottom w:val="none" w:sz="0" w:space="0" w:color="auto"/>
                    <w:right w:val="none" w:sz="0" w:space="0" w:color="auto"/>
                  </w:divBdr>
                </w:div>
                <w:div w:id="1037849537">
                  <w:marLeft w:val="640"/>
                  <w:marRight w:val="0"/>
                  <w:marTop w:val="0"/>
                  <w:marBottom w:val="0"/>
                  <w:divBdr>
                    <w:top w:val="none" w:sz="0" w:space="0" w:color="auto"/>
                    <w:left w:val="none" w:sz="0" w:space="0" w:color="auto"/>
                    <w:bottom w:val="none" w:sz="0" w:space="0" w:color="auto"/>
                    <w:right w:val="none" w:sz="0" w:space="0" w:color="auto"/>
                  </w:divBdr>
                </w:div>
                <w:div w:id="1068920366">
                  <w:marLeft w:val="640"/>
                  <w:marRight w:val="0"/>
                  <w:marTop w:val="0"/>
                  <w:marBottom w:val="0"/>
                  <w:divBdr>
                    <w:top w:val="none" w:sz="0" w:space="0" w:color="auto"/>
                    <w:left w:val="none" w:sz="0" w:space="0" w:color="auto"/>
                    <w:bottom w:val="none" w:sz="0" w:space="0" w:color="auto"/>
                    <w:right w:val="none" w:sz="0" w:space="0" w:color="auto"/>
                  </w:divBdr>
                </w:div>
                <w:div w:id="1125729695">
                  <w:marLeft w:val="640"/>
                  <w:marRight w:val="0"/>
                  <w:marTop w:val="0"/>
                  <w:marBottom w:val="0"/>
                  <w:divBdr>
                    <w:top w:val="none" w:sz="0" w:space="0" w:color="auto"/>
                    <w:left w:val="none" w:sz="0" w:space="0" w:color="auto"/>
                    <w:bottom w:val="none" w:sz="0" w:space="0" w:color="auto"/>
                    <w:right w:val="none" w:sz="0" w:space="0" w:color="auto"/>
                  </w:divBdr>
                </w:div>
                <w:div w:id="1131897012">
                  <w:marLeft w:val="640"/>
                  <w:marRight w:val="0"/>
                  <w:marTop w:val="0"/>
                  <w:marBottom w:val="0"/>
                  <w:divBdr>
                    <w:top w:val="none" w:sz="0" w:space="0" w:color="auto"/>
                    <w:left w:val="none" w:sz="0" w:space="0" w:color="auto"/>
                    <w:bottom w:val="none" w:sz="0" w:space="0" w:color="auto"/>
                    <w:right w:val="none" w:sz="0" w:space="0" w:color="auto"/>
                  </w:divBdr>
                </w:div>
                <w:div w:id="1193616378">
                  <w:marLeft w:val="640"/>
                  <w:marRight w:val="0"/>
                  <w:marTop w:val="0"/>
                  <w:marBottom w:val="0"/>
                  <w:divBdr>
                    <w:top w:val="none" w:sz="0" w:space="0" w:color="auto"/>
                    <w:left w:val="none" w:sz="0" w:space="0" w:color="auto"/>
                    <w:bottom w:val="none" w:sz="0" w:space="0" w:color="auto"/>
                    <w:right w:val="none" w:sz="0" w:space="0" w:color="auto"/>
                  </w:divBdr>
                </w:div>
                <w:div w:id="1208495043">
                  <w:marLeft w:val="640"/>
                  <w:marRight w:val="0"/>
                  <w:marTop w:val="0"/>
                  <w:marBottom w:val="0"/>
                  <w:divBdr>
                    <w:top w:val="none" w:sz="0" w:space="0" w:color="auto"/>
                    <w:left w:val="none" w:sz="0" w:space="0" w:color="auto"/>
                    <w:bottom w:val="none" w:sz="0" w:space="0" w:color="auto"/>
                    <w:right w:val="none" w:sz="0" w:space="0" w:color="auto"/>
                  </w:divBdr>
                </w:div>
                <w:div w:id="1214073750">
                  <w:marLeft w:val="640"/>
                  <w:marRight w:val="0"/>
                  <w:marTop w:val="0"/>
                  <w:marBottom w:val="0"/>
                  <w:divBdr>
                    <w:top w:val="none" w:sz="0" w:space="0" w:color="auto"/>
                    <w:left w:val="none" w:sz="0" w:space="0" w:color="auto"/>
                    <w:bottom w:val="none" w:sz="0" w:space="0" w:color="auto"/>
                    <w:right w:val="none" w:sz="0" w:space="0" w:color="auto"/>
                  </w:divBdr>
                </w:div>
                <w:div w:id="1224217483">
                  <w:marLeft w:val="640"/>
                  <w:marRight w:val="0"/>
                  <w:marTop w:val="0"/>
                  <w:marBottom w:val="0"/>
                  <w:divBdr>
                    <w:top w:val="none" w:sz="0" w:space="0" w:color="auto"/>
                    <w:left w:val="none" w:sz="0" w:space="0" w:color="auto"/>
                    <w:bottom w:val="none" w:sz="0" w:space="0" w:color="auto"/>
                    <w:right w:val="none" w:sz="0" w:space="0" w:color="auto"/>
                  </w:divBdr>
                </w:div>
                <w:div w:id="1263998328">
                  <w:marLeft w:val="640"/>
                  <w:marRight w:val="0"/>
                  <w:marTop w:val="0"/>
                  <w:marBottom w:val="0"/>
                  <w:divBdr>
                    <w:top w:val="none" w:sz="0" w:space="0" w:color="auto"/>
                    <w:left w:val="none" w:sz="0" w:space="0" w:color="auto"/>
                    <w:bottom w:val="none" w:sz="0" w:space="0" w:color="auto"/>
                    <w:right w:val="none" w:sz="0" w:space="0" w:color="auto"/>
                  </w:divBdr>
                </w:div>
                <w:div w:id="1265768710">
                  <w:marLeft w:val="640"/>
                  <w:marRight w:val="0"/>
                  <w:marTop w:val="0"/>
                  <w:marBottom w:val="0"/>
                  <w:divBdr>
                    <w:top w:val="none" w:sz="0" w:space="0" w:color="auto"/>
                    <w:left w:val="none" w:sz="0" w:space="0" w:color="auto"/>
                    <w:bottom w:val="none" w:sz="0" w:space="0" w:color="auto"/>
                    <w:right w:val="none" w:sz="0" w:space="0" w:color="auto"/>
                  </w:divBdr>
                </w:div>
                <w:div w:id="1364400840">
                  <w:marLeft w:val="640"/>
                  <w:marRight w:val="0"/>
                  <w:marTop w:val="0"/>
                  <w:marBottom w:val="0"/>
                  <w:divBdr>
                    <w:top w:val="none" w:sz="0" w:space="0" w:color="auto"/>
                    <w:left w:val="none" w:sz="0" w:space="0" w:color="auto"/>
                    <w:bottom w:val="none" w:sz="0" w:space="0" w:color="auto"/>
                    <w:right w:val="none" w:sz="0" w:space="0" w:color="auto"/>
                  </w:divBdr>
                </w:div>
                <w:div w:id="1537816985">
                  <w:marLeft w:val="640"/>
                  <w:marRight w:val="0"/>
                  <w:marTop w:val="0"/>
                  <w:marBottom w:val="0"/>
                  <w:divBdr>
                    <w:top w:val="none" w:sz="0" w:space="0" w:color="auto"/>
                    <w:left w:val="none" w:sz="0" w:space="0" w:color="auto"/>
                    <w:bottom w:val="none" w:sz="0" w:space="0" w:color="auto"/>
                    <w:right w:val="none" w:sz="0" w:space="0" w:color="auto"/>
                  </w:divBdr>
                </w:div>
                <w:div w:id="1635063141">
                  <w:marLeft w:val="640"/>
                  <w:marRight w:val="0"/>
                  <w:marTop w:val="0"/>
                  <w:marBottom w:val="0"/>
                  <w:divBdr>
                    <w:top w:val="none" w:sz="0" w:space="0" w:color="auto"/>
                    <w:left w:val="none" w:sz="0" w:space="0" w:color="auto"/>
                    <w:bottom w:val="none" w:sz="0" w:space="0" w:color="auto"/>
                    <w:right w:val="none" w:sz="0" w:space="0" w:color="auto"/>
                  </w:divBdr>
                </w:div>
                <w:div w:id="1746565398">
                  <w:marLeft w:val="640"/>
                  <w:marRight w:val="0"/>
                  <w:marTop w:val="0"/>
                  <w:marBottom w:val="0"/>
                  <w:divBdr>
                    <w:top w:val="none" w:sz="0" w:space="0" w:color="auto"/>
                    <w:left w:val="none" w:sz="0" w:space="0" w:color="auto"/>
                    <w:bottom w:val="none" w:sz="0" w:space="0" w:color="auto"/>
                    <w:right w:val="none" w:sz="0" w:space="0" w:color="auto"/>
                  </w:divBdr>
                </w:div>
                <w:div w:id="1758358008">
                  <w:marLeft w:val="640"/>
                  <w:marRight w:val="0"/>
                  <w:marTop w:val="0"/>
                  <w:marBottom w:val="0"/>
                  <w:divBdr>
                    <w:top w:val="none" w:sz="0" w:space="0" w:color="auto"/>
                    <w:left w:val="none" w:sz="0" w:space="0" w:color="auto"/>
                    <w:bottom w:val="none" w:sz="0" w:space="0" w:color="auto"/>
                    <w:right w:val="none" w:sz="0" w:space="0" w:color="auto"/>
                  </w:divBdr>
                </w:div>
                <w:div w:id="1864247123">
                  <w:marLeft w:val="640"/>
                  <w:marRight w:val="0"/>
                  <w:marTop w:val="0"/>
                  <w:marBottom w:val="0"/>
                  <w:divBdr>
                    <w:top w:val="none" w:sz="0" w:space="0" w:color="auto"/>
                    <w:left w:val="none" w:sz="0" w:space="0" w:color="auto"/>
                    <w:bottom w:val="none" w:sz="0" w:space="0" w:color="auto"/>
                    <w:right w:val="none" w:sz="0" w:space="0" w:color="auto"/>
                  </w:divBdr>
                </w:div>
                <w:div w:id="1892308816">
                  <w:marLeft w:val="640"/>
                  <w:marRight w:val="0"/>
                  <w:marTop w:val="0"/>
                  <w:marBottom w:val="0"/>
                  <w:divBdr>
                    <w:top w:val="none" w:sz="0" w:space="0" w:color="auto"/>
                    <w:left w:val="none" w:sz="0" w:space="0" w:color="auto"/>
                    <w:bottom w:val="none" w:sz="0" w:space="0" w:color="auto"/>
                    <w:right w:val="none" w:sz="0" w:space="0" w:color="auto"/>
                  </w:divBdr>
                </w:div>
                <w:div w:id="1896156625">
                  <w:marLeft w:val="640"/>
                  <w:marRight w:val="0"/>
                  <w:marTop w:val="0"/>
                  <w:marBottom w:val="0"/>
                  <w:divBdr>
                    <w:top w:val="none" w:sz="0" w:space="0" w:color="auto"/>
                    <w:left w:val="none" w:sz="0" w:space="0" w:color="auto"/>
                    <w:bottom w:val="none" w:sz="0" w:space="0" w:color="auto"/>
                    <w:right w:val="none" w:sz="0" w:space="0" w:color="auto"/>
                  </w:divBdr>
                </w:div>
                <w:div w:id="1961255783">
                  <w:marLeft w:val="640"/>
                  <w:marRight w:val="0"/>
                  <w:marTop w:val="0"/>
                  <w:marBottom w:val="0"/>
                  <w:divBdr>
                    <w:top w:val="none" w:sz="0" w:space="0" w:color="auto"/>
                    <w:left w:val="none" w:sz="0" w:space="0" w:color="auto"/>
                    <w:bottom w:val="none" w:sz="0" w:space="0" w:color="auto"/>
                    <w:right w:val="none" w:sz="0" w:space="0" w:color="auto"/>
                  </w:divBdr>
                </w:div>
                <w:div w:id="2025087698">
                  <w:marLeft w:val="640"/>
                  <w:marRight w:val="0"/>
                  <w:marTop w:val="0"/>
                  <w:marBottom w:val="0"/>
                  <w:divBdr>
                    <w:top w:val="none" w:sz="0" w:space="0" w:color="auto"/>
                    <w:left w:val="none" w:sz="0" w:space="0" w:color="auto"/>
                    <w:bottom w:val="none" w:sz="0" w:space="0" w:color="auto"/>
                    <w:right w:val="none" w:sz="0" w:space="0" w:color="auto"/>
                  </w:divBdr>
                </w:div>
              </w:divsChild>
            </w:div>
            <w:div w:id="1881551712">
              <w:marLeft w:val="0"/>
              <w:marRight w:val="0"/>
              <w:marTop w:val="0"/>
              <w:marBottom w:val="0"/>
              <w:divBdr>
                <w:top w:val="none" w:sz="0" w:space="0" w:color="auto"/>
                <w:left w:val="none" w:sz="0" w:space="0" w:color="auto"/>
                <w:bottom w:val="none" w:sz="0" w:space="0" w:color="auto"/>
                <w:right w:val="none" w:sz="0" w:space="0" w:color="auto"/>
              </w:divBdr>
              <w:divsChild>
                <w:div w:id="11227360">
                  <w:marLeft w:val="640"/>
                  <w:marRight w:val="0"/>
                  <w:marTop w:val="0"/>
                  <w:marBottom w:val="0"/>
                  <w:divBdr>
                    <w:top w:val="none" w:sz="0" w:space="0" w:color="auto"/>
                    <w:left w:val="none" w:sz="0" w:space="0" w:color="auto"/>
                    <w:bottom w:val="none" w:sz="0" w:space="0" w:color="auto"/>
                    <w:right w:val="none" w:sz="0" w:space="0" w:color="auto"/>
                  </w:divBdr>
                </w:div>
                <w:div w:id="118846226">
                  <w:marLeft w:val="640"/>
                  <w:marRight w:val="0"/>
                  <w:marTop w:val="0"/>
                  <w:marBottom w:val="0"/>
                  <w:divBdr>
                    <w:top w:val="none" w:sz="0" w:space="0" w:color="auto"/>
                    <w:left w:val="none" w:sz="0" w:space="0" w:color="auto"/>
                    <w:bottom w:val="none" w:sz="0" w:space="0" w:color="auto"/>
                    <w:right w:val="none" w:sz="0" w:space="0" w:color="auto"/>
                  </w:divBdr>
                </w:div>
                <w:div w:id="122430911">
                  <w:marLeft w:val="640"/>
                  <w:marRight w:val="0"/>
                  <w:marTop w:val="0"/>
                  <w:marBottom w:val="0"/>
                  <w:divBdr>
                    <w:top w:val="none" w:sz="0" w:space="0" w:color="auto"/>
                    <w:left w:val="none" w:sz="0" w:space="0" w:color="auto"/>
                    <w:bottom w:val="none" w:sz="0" w:space="0" w:color="auto"/>
                    <w:right w:val="none" w:sz="0" w:space="0" w:color="auto"/>
                  </w:divBdr>
                </w:div>
                <w:div w:id="141429218">
                  <w:marLeft w:val="640"/>
                  <w:marRight w:val="0"/>
                  <w:marTop w:val="0"/>
                  <w:marBottom w:val="0"/>
                  <w:divBdr>
                    <w:top w:val="none" w:sz="0" w:space="0" w:color="auto"/>
                    <w:left w:val="none" w:sz="0" w:space="0" w:color="auto"/>
                    <w:bottom w:val="none" w:sz="0" w:space="0" w:color="auto"/>
                    <w:right w:val="none" w:sz="0" w:space="0" w:color="auto"/>
                  </w:divBdr>
                </w:div>
                <w:div w:id="179319031">
                  <w:marLeft w:val="640"/>
                  <w:marRight w:val="0"/>
                  <w:marTop w:val="0"/>
                  <w:marBottom w:val="0"/>
                  <w:divBdr>
                    <w:top w:val="none" w:sz="0" w:space="0" w:color="auto"/>
                    <w:left w:val="none" w:sz="0" w:space="0" w:color="auto"/>
                    <w:bottom w:val="none" w:sz="0" w:space="0" w:color="auto"/>
                    <w:right w:val="none" w:sz="0" w:space="0" w:color="auto"/>
                  </w:divBdr>
                </w:div>
                <w:div w:id="181671366">
                  <w:marLeft w:val="640"/>
                  <w:marRight w:val="0"/>
                  <w:marTop w:val="0"/>
                  <w:marBottom w:val="0"/>
                  <w:divBdr>
                    <w:top w:val="none" w:sz="0" w:space="0" w:color="auto"/>
                    <w:left w:val="none" w:sz="0" w:space="0" w:color="auto"/>
                    <w:bottom w:val="none" w:sz="0" w:space="0" w:color="auto"/>
                    <w:right w:val="none" w:sz="0" w:space="0" w:color="auto"/>
                  </w:divBdr>
                </w:div>
                <w:div w:id="232277332">
                  <w:marLeft w:val="640"/>
                  <w:marRight w:val="0"/>
                  <w:marTop w:val="0"/>
                  <w:marBottom w:val="0"/>
                  <w:divBdr>
                    <w:top w:val="none" w:sz="0" w:space="0" w:color="auto"/>
                    <w:left w:val="none" w:sz="0" w:space="0" w:color="auto"/>
                    <w:bottom w:val="none" w:sz="0" w:space="0" w:color="auto"/>
                    <w:right w:val="none" w:sz="0" w:space="0" w:color="auto"/>
                  </w:divBdr>
                </w:div>
                <w:div w:id="232593012">
                  <w:marLeft w:val="640"/>
                  <w:marRight w:val="0"/>
                  <w:marTop w:val="0"/>
                  <w:marBottom w:val="0"/>
                  <w:divBdr>
                    <w:top w:val="none" w:sz="0" w:space="0" w:color="auto"/>
                    <w:left w:val="none" w:sz="0" w:space="0" w:color="auto"/>
                    <w:bottom w:val="none" w:sz="0" w:space="0" w:color="auto"/>
                    <w:right w:val="none" w:sz="0" w:space="0" w:color="auto"/>
                  </w:divBdr>
                </w:div>
                <w:div w:id="294919543">
                  <w:marLeft w:val="640"/>
                  <w:marRight w:val="0"/>
                  <w:marTop w:val="0"/>
                  <w:marBottom w:val="0"/>
                  <w:divBdr>
                    <w:top w:val="none" w:sz="0" w:space="0" w:color="auto"/>
                    <w:left w:val="none" w:sz="0" w:space="0" w:color="auto"/>
                    <w:bottom w:val="none" w:sz="0" w:space="0" w:color="auto"/>
                    <w:right w:val="none" w:sz="0" w:space="0" w:color="auto"/>
                  </w:divBdr>
                </w:div>
                <w:div w:id="296952170">
                  <w:marLeft w:val="640"/>
                  <w:marRight w:val="0"/>
                  <w:marTop w:val="0"/>
                  <w:marBottom w:val="0"/>
                  <w:divBdr>
                    <w:top w:val="none" w:sz="0" w:space="0" w:color="auto"/>
                    <w:left w:val="none" w:sz="0" w:space="0" w:color="auto"/>
                    <w:bottom w:val="none" w:sz="0" w:space="0" w:color="auto"/>
                    <w:right w:val="none" w:sz="0" w:space="0" w:color="auto"/>
                  </w:divBdr>
                </w:div>
                <w:div w:id="310600769">
                  <w:marLeft w:val="640"/>
                  <w:marRight w:val="0"/>
                  <w:marTop w:val="0"/>
                  <w:marBottom w:val="0"/>
                  <w:divBdr>
                    <w:top w:val="none" w:sz="0" w:space="0" w:color="auto"/>
                    <w:left w:val="none" w:sz="0" w:space="0" w:color="auto"/>
                    <w:bottom w:val="none" w:sz="0" w:space="0" w:color="auto"/>
                    <w:right w:val="none" w:sz="0" w:space="0" w:color="auto"/>
                  </w:divBdr>
                </w:div>
                <w:div w:id="314721199">
                  <w:marLeft w:val="640"/>
                  <w:marRight w:val="0"/>
                  <w:marTop w:val="0"/>
                  <w:marBottom w:val="0"/>
                  <w:divBdr>
                    <w:top w:val="none" w:sz="0" w:space="0" w:color="auto"/>
                    <w:left w:val="none" w:sz="0" w:space="0" w:color="auto"/>
                    <w:bottom w:val="none" w:sz="0" w:space="0" w:color="auto"/>
                    <w:right w:val="none" w:sz="0" w:space="0" w:color="auto"/>
                  </w:divBdr>
                </w:div>
                <w:div w:id="494494827">
                  <w:marLeft w:val="640"/>
                  <w:marRight w:val="0"/>
                  <w:marTop w:val="0"/>
                  <w:marBottom w:val="0"/>
                  <w:divBdr>
                    <w:top w:val="none" w:sz="0" w:space="0" w:color="auto"/>
                    <w:left w:val="none" w:sz="0" w:space="0" w:color="auto"/>
                    <w:bottom w:val="none" w:sz="0" w:space="0" w:color="auto"/>
                    <w:right w:val="none" w:sz="0" w:space="0" w:color="auto"/>
                  </w:divBdr>
                </w:div>
                <w:div w:id="516163144">
                  <w:marLeft w:val="640"/>
                  <w:marRight w:val="0"/>
                  <w:marTop w:val="0"/>
                  <w:marBottom w:val="0"/>
                  <w:divBdr>
                    <w:top w:val="none" w:sz="0" w:space="0" w:color="auto"/>
                    <w:left w:val="none" w:sz="0" w:space="0" w:color="auto"/>
                    <w:bottom w:val="none" w:sz="0" w:space="0" w:color="auto"/>
                    <w:right w:val="none" w:sz="0" w:space="0" w:color="auto"/>
                  </w:divBdr>
                </w:div>
                <w:div w:id="708648539">
                  <w:marLeft w:val="640"/>
                  <w:marRight w:val="0"/>
                  <w:marTop w:val="0"/>
                  <w:marBottom w:val="0"/>
                  <w:divBdr>
                    <w:top w:val="none" w:sz="0" w:space="0" w:color="auto"/>
                    <w:left w:val="none" w:sz="0" w:space="0" w:color="auto"/>
                    <w:bottom w:val="none" w:sz="0" w:space="0" w:color="auto"/>
                    <w:right w:val="none" w:sz="0" w:space="0" w:color="auto"/>
                  </w:divBdr>
                </w:div>
                <w:div w:id="733772133">
                  <w:marLeft w:val="640"/>
                  <w:marRight w:val="0"/>
                  <w:marTop w:val="0"/>
                  <w:marBottom w:val="0"/>
                  <w:divBdr>
                    <w:top w:val="none" w:sz="0" w:space="0" w:color="auto"/>
                    <w:left w:val="none" w:sz="0" w:space="0" w:color="auto"/>
                    <w:bottom w:val="none" w:sz="0" w:space="0" w:color="auto"/>
                    <w:right w:val="none" w:sz="0" w:space="0" w:color="auto"/>
                  </w:divBdr>
                </w:div>
                <w:div w:id="746415280">
                  <w:marLeft w:val="640"/>
                  <w:marRight w:val="0"/>
                  <w:marTop w:val="0"/>
                  <w:marBottom w:val="0"/>
                  <w:divBdr>
                    <w:top w:val="none" w:sz="0" w:space="0" w:color="auto"/>
                    <w:left w:val="none" w:sz="0" w:space="0" w:color="auto"/>
                    <w:bottom w:val="none" w:sz="0" w:space="0" w:color="auto"/>
                    <w:right w:val="none" w:sz="0" w:space="0" w:color="auto"/>
                  </w:divBdr>
                </w:div>
                <w:div w:id="750809228">
                  <w:marLeft w:val="640"/>
                  <w:marRight w:val="0"/>
                  <w:marTop w:val="0"/>
                  <w:marBottom w:val="0"/>
                  <w:divBdr>
                    <w:top w:val="none" w:sz="0" w:space="0" w:color="auto"/>
                    <w:left w:val="none" w:sz="0" w:space="0" w:color="auto"/>
                    <w:bottom w:val="none" w:sz="0" w:space="0" w:color="auto"/>
                    <w:right w:val="none" w:sz="0" w:space="0" w:color="auto"/>
                  </w:divBdr>
                </w:div>
                <w:div w:id="818348961">
                  <w:marLeft w:val="640"/>
                  <w:marRight w:val="0"/>
                  <w:marTop w:val="0"/>
                  <w:marBottom w:val="0"/>
                  <w:divBdr>
                    <w:top w:val="none" w:sz="0" w:space="0" w:color="auto"/>
                    <w:left w:val="none" w:sz="0" w:space="0" w:color="auto"/>
                    <w:bottom w:val="none" w:sz="0" w:space="0" w:color="auto"/>
                    <w:right w:val="none" w:sz="0" w:space="0" w:color="auto"/>
                  </w:divBdr>
                </w:div>
                <w:div w:id="819419299">
                  <w:marLeft w:val="640"/>
                  <w:marRight w:val="0"/>
                  <w:marTop w:val="0"/>
                  <w:marBottom w:val="0"/>
                  <w:divBdr>
                    <w:top w:val="none" w:sz="0" w:space="0" w:color="auto"/>
                    <w:left w:val="none" w:sz="0" w:space="0" w:color="auto"/>
                    <w:bottom w:val="none" w:sz="0" w:space="0" w:color="auto"/>
                    <w:right w:val="none" w:sz="0" w:space="0" w:color="auto"/>
                  </w:divBdr>
                </w:div>
                <w:div w:id="833449972">
                  <w:marLeft w:val="640"/>
                  <w:marRight w:val="0"/>
                  <w:marTop w:val="0"/>
                  <w:marBottom w:val="0"/>
                  <w:divBdr>
                    <w:top w:val="none" w:sz="0" w:space="0" w:color="auto"/>
                    <w:left w:val="none" w:sz="0" w:space="0" w:color="auto"/>
                    <w:bottom w:val="none" w:sz="0" w:space="0" w:color="auto"/>
                    <w:right w:val="none" w:sz="0" w:space="0" w:color="auto"/>
                  </w:divBdr>
                </w:div>
                <w:div w:id="846796107">
                  <w:marLeft w:val="640"/>
                  <w:marRight w:val="0"/>
                  <w:marTop w:val="0"/>
                  <w:marBottom w:val="0"/>
                  <w:divBdr>
                    <w:top w:val="none" w:sz="0" w:space="0" w:color="auto"/>
                    <w:left w:val="none" w:sz="0" w:space="0" w:color="auto"/>
                    <w:bottom w:val="none" w:sz="0" w:space="0" w:color="auto"/>
                    <w:right w:val="none" w:sz="0" w:space="0" w:color="auto"/>
                  </w:divBdr>
                </w:div>
                <w:div w:id="948506685">
                  <w:marLeft w:val="640"/>
                  <w:marRight w:val="0"/>
                  <w:marTop w:val="0"/>
                  <w:marBottom w:val="0"/>
                  <w:divBdr>
                    <w:top w:val="none" w:sz="0" w:space="0" w:color="auto"/>
                    <w:left w:val="none" w:sz="0" w:space="0" w:color="auto"/>
                    <w:bottom w:val="none" w:sz="0" w:space="0" w:color="auto"/>
                    <w:right w:val="none" w:sz="0" w:space="0" w:color="auto"/>
                  </w:divBdr>
                </w:div>
                <w:div w:id="1009218808">
                  <w:marLeft w:val="640"/>
                  <w:marRight w:val="0"/>
                  <w:marTop w:val="0"/>
                  <w:marBottom w:val="0"/>
                  <w:divBdr>
                    <w:top w:val="none" w:sz="0" w:space="0" w:color="auto"/>
                    <w:left w:val="none" w:sz="0" w:space="0" w:color="auto"/>
                    <w:bottom w:val="none" w:sz="0" w:space="0" w:color="auto"/>
                    <w:right w:val="none" w:sz="0" w:space="0" w:color="auto"/>
                  </w:divBdr>
                </w:div>
                <w:div w:id="1031298375">
                  <w:marLeft w:val="640"/>
                  <w:marRight w:val="0"/>
                  <w:marTop w:val="0"/>
                  <w:marBottom w:val="0"/>
                  <w:divBdr>
                    <w:top w:val="none" w:sz="0" w:space="0" w:color="auto"/>
                    <w:left w:val="none" w:sz="0" w:space="0" w:color="auto"/>
                    <w:bottom w:val="none" w:sz="0" w:space="0" w:color="auto"/>
                    <w:right w:val="none" w:sz="0" w:space="0" w:color="auto"/>
                  </w:divBdr>
                </w:div>
                <w:div w:id="1107576086">
                  <w:marLeft w:val="640"/>
                  <w:marRight w:val="0"/>
                  <w:marTop w:val="0"/>
                  <w:marBottom w:val="0"/>
                  <w:divBdr>
                    <w:top w:val="none" w:sz="0" w:space="0" w:color="auto"/>
                    <w:left w:val="none" w:sz="0" w:space="0" w:color="auto"/>
                    <w:bottom w:val="none" w:sz="0" w:space="0" w:color="auto"/>
                    <w:right w:val="none" w:sz="0" w:space="0" w:color="auto"/>
                  </w:divBdr>
                </w:div>
                <w:div w:id="1117138790">
                  <w:marLeft w:val="640"/>
                  <w:marRight w:val="0"/>
                  <w:marTop w:val="0"/>
                  <w:marBottom w:val="0"/>
                  <w:divBdr>
                    <w:top w:val="none" w:sz="0" w:space="0" w:color="auto"/>
                    <w:left w:val="none" w:sz="0" w:space="0" w:color="auto"/>
                    <w:bottom w:val="none" w:sz="0" w:space="0" w:color="auto"/>
                    <w:right w:val="none" w:sz="0" w:space="0" w:color="auto"/>
                  </w:divBdr>
                </w:div>
                <w:div w:id="1210216978">
                  <w:marLeft w:val="640"/>
                  <w:marRight w:val="0"/>
                  <w:marTop w:val="0"/>
                  <w:marBottom w:val="0"/>
                  <w:divBdr>
                    <w:top w:val="none" w:sz="0" w:space="0" w:color="auto"/>
                    <w:left w:val="none" w:sz="0" w:space="0" w:color="auto"/>
                    <w:bottom w:val="none" w:sz="0" w:space="0" w:color="auto"/>
                    <w:right w:val="none" w:sz="0" w:space="0" w:color="auto"/>
                  </w:divBdr>
                </w:div>
                <w:div w:id="1271084570">
                  <w:marLeft w:val="640"/>
                  <w:marRight w:val="0"/>
                  <w:marTop w:val="0"/>
                  <w:marBottom w:val="0"/>
                  <w:divBdr>
                    <w:top w:val="none" w:sz="0" w:space="0" w:color="auto"/>
                    <w:left w:val="none" w:sz="0" w:space="0" w:color="auto"/>
                    <w:bottom w:val="none" w:sz="0" w:space="0" w:color="auto"/>
                    <w:right w:val="none" w:sz="0" w:space="0" w:color="auto"/>
                  </w:divBdr>
                </w:div>
                <w:div w:id="1346787287">
                  <w:marLeft w:val="640"/>
                  <w:marRight w:val="0"/>
                  <w:marTop w:val="0"/>
                  <w:marBottom w:val="0"/>
                  <w:divBdr>
                    <w:top w:val="none" w:sz="0" w:space="0" w:color="auto"/>
                    <w:left w:val="none" w:sz="0" w:space="0" w:color="auto"/>
                    <w:bottom w:val="none" w:sz="0" w:space="0" w:color="auto"/>
                    <w:right w:val="none" w:sz="0" w:space="0" w:color="auto"/>
                  </w:divBdr>
                </w:div>
                <w:div w:id="1502887253">
                  <w:marLeft w:val="640"/>
                  <w:marRight w:val="0"/>
                  <w:marTop w:val="0"/>
                  <w:marBottom w:val="0"/>
                  <w:divBdr>
                    <w:top w:val="none" w:sz="0" w:space="0" w:color="auto"/>
                    <w:left w:val="none" w:sz="0" w:space="0" w:color="auto"/>
                    <w:bottom w:val="none" w:sz="0" w:space="0" w:color="auto"/>
                    <w:right w:val="none" w:sz="0" w:space="0" w:color="auto"/>
                  </w:divBdr>
                </w:div>
                <w:div w:id="1524974061">
                  <w:marLeft w:val="640"/>
                  <w:marRight w:val="0"/>
                  <w:marTop w:val="0"/>
                  <w:marBottom w:val="0"/>
                  <w:divBdr>
                    <w:top w:val="none" w:sz="0" w:space="0" w:color="auto"/>
                    <w:left w:val="none" w:sz="0" w:space="0" w:color="auto"/>
                    <w:bottom w:val="none" w:sz="0" w:space="0" w:color="auto"/>
                    <w:right w:val="none" w:sz="0" w:space="0" w:color="auto"/>
                  </w:divBdr>
                </w:div>
                <w:div w:id="1579288670">
                  <w:marLeft w:val="640"/>
                  <w:marRight w:val="0"/>
                  <w:marTop w:val="0"/>
                  <w:marBottom w:val="0"/>
                  <w:divBdr>
                    <w:top w:val="none" w:sz="0" w:space="0" w:color="auto"/>
                    <w:left w:val="none" w:sz="0" w:space="0" w:color="auto"/>
                    <w:bottom w:val="none" w:sz="0" w:space="0" w:color="auto"/>
                    <w:right w:val="none" w:sz="0" w:space="0" w:color="auto"/>
                  </w:divBdr>
                </w:div>
                <w:div w:id="1618489697">
                  <w:marLeft w:val="640"/>
                  <w:marRight w:val="0"/>
                  <w:marTop w:val="0"/>
                  <w:marBottom w:val="0"/>
                  <w:divBdr>
                    <w:top w:val="none" w:sz="0" w:space="0" w:color="auto"/>
                    <w:left w:val="none" w:sz="0" w:space="0" w:color="auto"/>
                    <w:bottom w:val="none" w:sz="0" w:space="0" w:color="auto"/>
                    <w:right w:val="none" w:sz="0" w:space="0" w:color="auto"/>
                  </w:divBdr>
                </w:div>
                <w:div w:id="1636258220">
                  <w:marLeft w:val="640"/>
                  <w:marRight w:val="0"/>
                  <w:marTop w:val="0"/>
                  <w:marBottom w:val="0"/>
                  <w:divBdr>
                    <w:top w:val="none" w:sz="0" w:space="0" w:color="auto"/>
                    <w:left w:val="none" w:sz="0" w:space="0" w:color="auto"/>
                    <w:bottom w:val="none" w:sz="0" w:space="0" w:color="auto"/>
                    <w:right w:val="none" w:sz="0" w:space="0" w:color="auto"/>
                  </w:divBdr>
                </w:div>
                <w:div w:id="1665544126">
                  <w:marLeft w:val="640"/>
                  <w:marRight w:val="0"/>
                  <w:marTop w:val="0"/>
                  <w:marBottom w:val="0"/>
                  <w:divBdr>
                    <w:top w:val="none" w:sz="0" w:space="0" w:color="auto"/>
                    <w:left w:val="none" w:sz="0" w:space="0" w:color="auto"/>
                    <w:bottom w:val="none" w:sz="0" w:space="0" w:color="auto"/>
                    <w:right w:val="none" w:sz="0" w:space="0" w:color="auto"/>
                  </w:divBdr>
                </w:div>
                <w:div w:id="1684280043">
                  <w:marLeft w:val="640"/>
                  <w:marRight w:val="0"/>
                  <w:marTop w:val="0"/>
                  <w:marBottom w:val="0"/>
                  <w:divBdr>
                    <w:top w:val="none" w:sz="0" w:space="0" w:color="auto"/>
                    <w:left w:val="none" w:sz="0" w:space="0" w:color="auto"/>
                    <w:bottom w:val="none" w:sz="0" w:space="0" w:color="auto"/>
                    <w:right w:val="none" w:sz="0" w:space="0" w:color="auto"/>
                  </w:divBdr>
                </w:div>
                <w:div w:id="1698192352">
                  <w:marLeft w:val="640"/>
                  <w:marRight w:val="0"/>
                  <w:marTop w:val="0"/>
                  <w:marBottom w:val="0"/>
                  <w:divBdr>
                    <w:top w:val="none" w:sz="0" w:space="0" w:color="auto"/>
                    <w:left w:val="none" w:sz="0" w:space="0" w:color="auto"/>
                    <w:bottom w:val="none" w:sz="0" w:space="0" w:color="auto"/>
                    <w:right w:val="none" w:sz="0" w:space="0" w:color="auto"/>
                  </w:divBdr>
                </w:div>
                <w:div w:id="1820418166">
                  <w:marLeft w:val="640"/>
                  <w:marRight w:val="0"/>
                  <w:marTop w:val="0"/>
                  <w:marBottom w:val="0"/>
                  <w:divBdr>
                    <w:top w:val="none" w:sz="0" w:space="0" w:color="auto"/>
                    <w:left w:val="none" w:sz="0" w:space="0" w:color="auto"/>
                    <w:bottom w:val="none" w:sz="0" w:space="0" w:color="auto"/>
                    <w:right w:val="none" w:sz="0" w:space="0" w:color="auto"/>
                  </w:divBdr>
                </w:div>
                <w:div w:id="1866597027">
                  <w:marLeft w:val="640"/>
                  <w:marRight w:val="0"/>
                  <w:marTop w:val="0"/>
                  <w:marBottom w:val="0"/>
                  <w:divBdr>
                    <w:top w:val="none" w:sz="0" w:space="0" w:color="auto"/>
                    <w:left w:val="none" w:sz="0" w:space="0" w:color="auto"/>
                    <w:bottom w:val="none" w:sz="0" w:space="0" w:color="auto"/>
                    <w:right w:val="none" w:sz="0" w:space="0" w:color="auto"/>
                  </w:divBdr>
                </w:div>
                <w:div w:id="1892036012">
                  <w:marLeft w:val="640"/>
                  <w:marRight w:val="0"/>
                  <w:marTop w:val="0"/>
                  <w:marBottom w:val="0"/>
                  <w:divBdr>
                    <w:top w:val="none" w:sz="0" w:space="0" w:color="auto"/>
                    <w:left w:val="none" w:sz="0" w:space="0" w:color="auto"/>
                    <w:bottom w:val="none" w:sz="0" w:space="0" w:color="auto"/>
                    <w:right w:val="none" w:sz="0" w:space="0" w:color="auto"/>
                  </w:divBdr>
                </w:div>
                <w:div w:id="1903561092">
                  <w:marLeft w:val="640"/>
                  <w:marRight w:val="0"/>
                  <w:marTop w:val="0"/>
                  <w:marBottom w:val="0"/>
                  <w:divBdr>
                    <w:top w:val="none" w:sz="0" w:space="0" w:color="auto"/>
                    <w:left w:val="none" w:sz="0" w:space="0" w:color="auto"/>
                    <w:bottom w:val="none" w:sz="0" w:space="0" w:color="auto"/>
                    <w:right w:val="none" w:sz="0" w:space="0" w:color="auto"/>
                  </w:divBdr>
                </w:div>
                <w:div w:id="1966765684">
                  <w:marLeft w:val="640"/>
                  <w:marRight w:val="0"/>
                  <w:marTop w:val="0"/>
                  <w:marBottom w:val="0"/>
                  <w:divBdr>
                    <w:top w:val="none" w:sz="0" w:space="0" w:color="auto"/>
                    <w:left w:val="none" w:sz="0" w:space="0" w:color="auto"/>
                    <w:bottom w:val="none" w:sz="0" w:space="0" w:color="auto"/>
                    <w:right w:val="none" w:sz="0" w:space="0" w:color="auto"/>
                  </w:divBdr>
                </w:div>
                <w:div w:id="1972898818">
                  <w:marLeft w:val="640"/>
                  <w:marRight w:val="0"/>
                  <w:marTop w:val="0"/>
                  <w:marBottom w:val="0"/>
                  <w:divBdr>
                    <w:top w:val="none" w:sz="0" w:space="0" w:color="auto"/>
                    <w:left w:val="none" w:sz="0" w:space="0" w:color="auto"/>
                    <w:bottom w:val="none" w:sz="0" w:space="0" w:color="auto"/>
                    <w:right w:val="none" w:sz="0" w:space="0" w:color="auto"/>
                  </w:divBdr>
                </w:div>
                <w:div w:id="20792029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6354478">
          <w:marLeft w:val="640"/>
          <w:marRight w:val="0"/>
          <w:marTop w:val="0"/>
          <w:marBottom w:val="0"/>
          <w:divBdr>
            <w:top w:val="none" w:sz="0" w:space="0" w:color="auto"/>
            <w:left w:val="none" w:sz="0" w:space="0" w:color="auto"/>
            <w:bottom w:val="none" w:sz="0" w:space="0" w:color="auto"/>
            <w:right w:val="none" w:sz="0" w:space="0" w:color="auto"/>
          </w:divBdr>
        </w:div>
        <w:div w:id="1252349194">
          <w:marLeft w:val="640"/>
          <w:marRight w:val="0"/>
          <w:marTop w:val="0"/>
          <w:marBottom w:val="0"/>
          <w:divBdr>
            <w:top w:val="none" w:sz="0" w:space="0" w:color="auto"/>
            <w:left w:val="none" w:sz="0" w:space="0" w:color="auto"/>
            <w:bottom w:val="none" w:sz="0" w:space="0" w:color="auto"/>
            <w:right w:val="none" w:sz="0" w:space="0" w:color="auto"/>
          </w:divBdr>
        </w:div>
        <w:div w:id="1260872174">
          <w:marLeft w:val="640"/>
          <w:marRight w:val="0"/>
          <w:marTop w:val="0"/>
          <w:marBottom w:val="0"/>
          <w:divBdr>
            <w:top w:val="none" w:sz="0" w:space="0" w:color="auto"/>
            <w:left w:val="none" w:sz="0" w:space="0" w:color="auto"/>
            <w:bottom w:val="none" w:sz="0" w:space="0" w:color="auto"/>
            <w:right w:val="none" w:sz="0" w:space="0" w:color="auto"/>
          </w:divBdr>
        </w:div>
        <w:div w:id="1261110285">
          <w:marLeft w:val="640"/>
          <w:marRight w:val="0"/>
          <w:marTop w:val="0"/>
          <w:marBottom w:val="0"/>
          <w:divBdr>
            <w:top w:val="none" w:sz="0" w:space="0" w:color="auto"/>
            <w:left w:val="none" w:sz="0" w:space="0" w:color="auto"/>
            <w:bottom w:val="none" w:sz="0" w:space="0" w:color="auto"/>
            <w:right w:val="none" w:sz="0" w:space="0" w:color="auto"/>
          </w:divBdr>
        </w:div>
        <w:div w:id="1345327321">
          <w:marLeft w:val="640"/>
          <w:marRight w:val="0"/>
          <w:marTop w:val="0"/>
          <w:marBottom w:val="0"/>
          <w:divBdr>
            <w:top w:val="none" w:sz="0" w:space="0" w:color="auto"/>
            <w:left w:val="none" w:sz="0" w:space="0" w:color="auto"/>
            <w:bottom w:val="none" w:sz="0" w:space="0" w:color="auto"/>
            <w:right w:val="none" w:sz="0" w:space="0" w:color="auto"/>
          </w:divBdr>
        </w:div>
        <w:div w:id="1381129455">
          <w:marLeft w:val="640"/>
          <w:marRight w:val="0"/>
          <w:marTop w:val="0"/>
          <w:marBottom w:val="0"/>
          <w:divBdr>
            <w:top w:val="none" w:sz="0" w:space="0" w:color="auto"/>
            <w:left w:val="none" w:sz="0" w:space="0" w:color="auto"/>
            <w:bottom w:val="none" w:sz="0" w:space="0" w:color="auto"/>
            <w:right w:val="none" w:sz="0" w:space="0" w:color="auto"/>
          </w:divBdr>
        </w:div>
        <w:div w:id="1472092721">
          <w:marLeft w:val="640"/>
          <w:marRight w:val="0"/>
          <w:marTop w:val="0"/>
          <w:marBottom w:val="0"/>
          <w:divBdr>
            <w:top w:val="none" w:sz="0" w:space="0" w:color="auto"/>
            <w:left w:val="none" w:sz="0" w:space="0" w:color="auto"/>
            <w:bottom w:val="none" w:sz="0" w:space="0" w:color="auto"/>
            <w:right w:val="none" w:sz="0" w:space="0" w:color="auto"/>
          </w:divBdr>
        </w:div>
        <w:div w:id="1482186211">
          <w:marLeft w:val="640"/>
          <w:marRight w:val="0"/>
          <w:marTop w:val="0"/>
          <w:marBottom w:val="0"/>
          <w:divBdr>
            <w:top w:val="none" w:sz="0" w:space="0" w:color="auto"/>
            <w:left w:val="none" w:sz="0" w:space="0" w:color="auto"/>
            <w:bottom w:val="none" w:sz="0" w:space="0" w:color="auto"/>
            <w:right w:val="none" w:sz="0" w:space="0" w:color="auto"/>
          </w:divBdr>
        </w:div>
        <w:div w:id="1517041891">
          <w:marLeft w:val="640"/>
          <w:marRight w:val="0"/>
          <w:marTop w:val="0"/>
          <w:marBottom w:val="0"/>
          <w:divBdr>
            <w:top w:val="none" w:sz="0" w:space="0" w:color="auto"/>
            <w:left w:val="none" w:sz="0" w:space="0" w:color="auto"/>
            <w:bottom w:val="none" w:sz="0" w:space="0" w:color="auto"/>
            <w:right w:val="none" w:sz="0" w:space="0" w:color="auto"/>
          </w:divBdr>
        </w:div>
        <w:div w:id="1605964552">
          <w:marLeft w:val="640"/>
          <w:marRight w:val="0"/>
          <w:marTop w:val="0"/>
          <w:marBottom w:val="0"/>
          <w:divBdr>
            <w:top w:val="none" w:sz="0" w:space="0" w:color="auto"/>
            <w:left w:val="none" w:sz="0" w:space="0" w:color="auto"/>
            <w:bottom w:val="none" w:sz="0" w:space="0" w:color="auto"/>
            <w:right w:val="none" w:sz="0" w:space="0" w:color="auto"/>
          </w:divBdr>
        </w:div>
        <w:div w:id="1623148581">
          <w:marLeft w:val="640"/>
          <w:marRight w:val="0"/>
          <w:marTop w:val="0"/>
          <w:marBottom w:val="0"/>
          <w:divBdr>
            <w:top w:val="none" w:sz="0" w:space="0" w:color="auto"/>
            <w:left w:val="none" w:sz="0" w:space="0" w:color="auto"/>
            <w:bottom w:val="none" w:sz="0" w:space="0" w:color="auto"/>
            <w:right w:val="none" w:sz="0" w:space="0" w:color="auto"/>
          </w:divBdr>
        </w:div>
        <w:div w:id="1669601018">
          <w:marLeft w:val="640"/>
          <w:marRight w:val="0"/>
          <w:marTop w:val="0"/>
          <w:marBottom w:val="0"/>
          <w:divBdr>
            <w:top w:val="none" w:sz="0" w:space="0" w:color="auto"/>
            <w:left w:val="none" w:sz="0" w:space="0" w:color="auto"/>
            <w:bottom w:val="none" w:sz="0" w:space="0" w:color="auto"/>
            <w:right w:val="none" w:sz="0" w:space="0" w:color="auto"/>
          </w:divBdr>
        </w:div>
        <w:div w:id="1689793029">
          <w:marLeft w:val="640"/>
          <w:marRight w:val="0"/>
          <w:marTop w:val="0"/>
          <w:marBottom w:val="0"/>
          <w:divBdr>
            <w:top w:val="none" w:sz="0" w:space="0" w:color="auto"/>
            <w:left w:val="none" w:sz="0" w:space="0" w:color="auto"/>
            <w:bottom w:val="none" w:sz="0" w:space="0" w:color="auto"/>
            <w:right w:val="none" w:sz="0" w:space="0" w:color="auto"/>
          </w:divBdr>
        </w:div>
        <w:div w:id="1721827769">
          <w:marLeft w:val="640"/>
          <w:marRight w:val="0"/>
          <w:marTop w:val="0"/>
          <w:marBottom w:val="0"/>
          <w:divBdr>
            <w:top w:val="none" w:sz="0" w:space="0" w:color="auto"/>
            <w:left w:val="none" w:sz="0" w:space="0" w:color="auto"/>
            <w:bottom w:val="none" w:sz="0" w:space="0" w:color="auto"/>
            <w:right w:val="none" w:sz="0" w:space="0" w:color="auto"/>
          </w:divBdr>
        </w:div>
        <w:div w:id="1751072784">
          <w:marLeft w:val="640"/>
          <w:marRight w:val="0"/>
          <w:marTop w:val="0"/>
          <w:marBottom w:val="0"/>
          <w:divBdr>
            <w:top w:val="none" w:sz="0" w:space="0" w:color="auto"/>
            <w:left w:val="none" w:sz="0" w:space="0" w:color="auto"/>
            <w:bottom w:val="none" w:sz="0" w:space="0" w:color="auto"/>
            <w:right w:val="none" w:sz="0" w:space="0" w:color="auto"/>
          </w:divBdr>
        </w:div>
        <w:div w:id="1798987717">
          <w:marLeft w:val="640"/>
          <w:marRight w:val="0"/>
          <w:marTop w:val="0"/>
          <w:marBottom w:val="0"/>
          <w:divBdr>
            <w:top w:val="none" w:sz="0" w:space="0" w:color="auto"/>
            <w:left w:val="none" w:sz="0" w:space="0" w:color="auto"/>
            <w:bottom w:val="none" w:sz="0" w:space="0" w:color="auto"/>
            <w:right w:val="none" w:sz="0" w:space="0" w:color="auto"/>
          </w:divBdr>
        </w:div>
        <w:div w:id="1811316120">
          <w:marLeft w:val="640"/>
          <w:marRight w:val="0"/>
          <w:marTop w:val="0"/>
          <w:marBottom w:val="0"/>
          <w:divBdr>
            <w:top w:val="none" w:sz="0" w:space="0" w:color="auto"/>
            <w:left w:val="none" w:sz="0" w:space="0" w:color="auto"/>
            <w:bottom w:val="none" w:sz="0" w:space="0" w:color="auto"/>
            <w:right w:val="none" w:sz="0" w:space="0" w:color="auto"/>
          </w:divBdr>
        </w:div>
        <w:div w:id="1836604838">
          <w:marLeft w:val="640"/>
          <w:marRight w:val="0"/>
          <w:marTop w:val="0"/>
          <w:marBottom w:val="0"/>
          <w:divBdr>
            <w:top w:val="none" w:sz="0" w:space="0" w:color="auto"/>
            <w:left w:val="none" w:sz="0" w:space="0" w:color="auto"/>
            <w:bottom w:val="none" w:sz="0" w:space="0" w:color="auto"/>
            <w:right w:val="none" w:sz="0" w:space="0" w:color="auto"/>
          </w:divBdr>
        </w:div>
        <w:div w:id="1848329229">
          <w:marLeft w:val="640"/>
          <w:marRight w:val="0"/>
          <w:marTop w:val="0"/>
          <w:marBottom w:val="0"/>
          <w:divBdr>
            <w:top w:val="none" w:sz="0" w:space="0" w:color="auto"/>
            <w:left w:val="none" w:sz="0" w:space="0" w:color="auto"/>
            <w:bottom w:val="none" w:sz="0" w:space="0" w:color="auto"/>
            <w:right w:val="none" w:sz="0" w:space="0" w:color="auto"/>
          </w:divBdr>
        </w:div>
        <w:div w:id="1914272091">
          <w:marLeft w:val="640"/>
          <w:marRight w:val="0"/>
          <w:marTop w:val="0"/>
          <w:marBottom w:val="0"/>
          <w:divBdr>
            <w:top w:val="none" w:sz="0" w:space="0" w:color="auto"/>
            <w:left w:val="none" w:sz="0" w:space="0" w:color="auto"/>
            <w:bottom w:val="none" w:sz="0" w:space="0" w:color="auto"/>
            <w:right w:val="none" w:sz="0" w:space="0" w:color="auto"/>
          </w:divBdr>
        </w:div>
        <w:div w:id="1950576775">
          <w:marLeft w:val="640"/>
          <w:marRight w:val="0"/>
          <w:marTop w:val="0"/>
          <w:marBottom w:val="0"/>
          <w:divBdr>
            <w:top w:val="none" w:sz="0" w:space="0" w:color="auto"/>
            <w:left w:val="none" w:sz="0" w:space="0" w:color="auto"/>
            <w:bottom w:val="none" w:sz="0" w:space="0" w:color="auto"/>
            <w:right w:val="none" w:sz="0" w:space="0" w:color="auto"/>
          </w:divBdr>
        </w:div>
        <w:div w:id="1970012313">
          <w:marLeft w:val="640"/>
          <w:marRight w:val="0"/>
          <w:marTop w:val="0"/>
          <w:marBottom w:val="0"/>
          <w:divBdr>
            <w:top w:val="none" w:sz="0" w:space="0" w:color="auto"/>
            <w:left w:val="none" w:sz="0" w:space="0" w:color="auto"/>
            <w:bottom w:val="none" w:sz="0" w:space="0" w:color="auto"/>
            <w:right w:val="none" w:sz="0" w:space="0" w:color="auto"/>
          </w:divBdr>
        </w:div>
        <w:div w:id="1989284388">
          <w:marLeft w:val="640"/>
          <w:marRight w:val="0"/>
          <w:marTop w:val="0"/>
          <w:marBottom w:val="0"/>
          <w:divBdr>
            <w:top w:val="none" w:sz="0" w:space="0" w:color="auto"/>
            <w:left w:val="none" w:sz="0" w:space="0" w:color="auto"/>
            <w:bottom w:val="none" w:sz="0" w:space="0" w:color="auto"/>
            <w:right w:val="none" w:sz="0" w:space="0" w:color="auto"/>
          </w:divBdr>
        </w:div>
        <w:div w:id="2131626313">
          <w:marLeft w:val="640"/>
          <w:marRight w:val="0"/>
          <w:marTop w:val="0"/>
          <w:marBottom w:val="0"/>
          <w:divBdr>
            <w:top w:val="none" w:sz="0" w:space="0" w:color="auto"/>
            <w:left w:val="none" w:sz="0" w:space="0" w:color="auto"/>
            <w:bottom w:val="none" w:sz="0" w:space="0" w:color="auto"/>
            <w:right w:val="none" w:sz="0" w:space="0" w:color="auto"/>
          </w:divBdr>
        </w:div>
      </w:divsChild>
    </w:div>
    <w:div w:id="776798702">
      <w:bodyDiv w:val="1"/>
      <w:marLeft w:val="0"/>
      <w:marRight w:val="0"/>
      <w:marTop w:val="0"/>
      <w:marBottom w:val="0"/>
      <w:divBdr>
        <w:top w:val="none" w:sz="0" w:space="0" w:color="auto"/>
        <w:left w:val="none" w:sz="0" w:space="0" w:color="auto"/>
        <w:bottom w:val="none" w:sz="0" w:space="0" w:color="auto"/>
        <w:right w:val="none" w:sz="0" w:space="0" w:color="auto"/>
      </w:divBdr>
      <w:divsChild>
        <w:div w:id="90052898">
          <w:marLeft w:val="640"/>
          <w:marRight w:val="0"/>
          <w:marTop w:val="0"/>
          <w:marBottom w:val="0"/>
          <w:divBdr>
            <w:top w:val="none" w:sz="0" w:space="0" w:color="auto"/>
            <w:left w:val="none" w:sz="0" w:space="0" w:color="auto"/>
            <w:bottom w:val="none" w:sz="0" w:space="0" w:color="auto"/>
            <w:right w:val="none" w:sz="0" w:space="0" w:color="auto"/>
          </w:divBdr>
        </w:div>
        <w:div w:id="107744324">
          <w:marLeft w:val="640"/>
          <w:marRight w:val="0"/>
          <w:marTop w:val="0"/>
          <w:marBottom w:val="0"/>
          <w:divBdr>
            <w:top w:val="none" w:sz="0" w:space="0" w:color="auto"/>
            <w:left w:val="none" w:sz="0" w:space="0" w:color="auto"/>
            <w:bottom w:val="none" w:sz="0" w:space="0" w:color="auto"/>
            <w:right w:val="none" w:sz="0" w:space="0" w:color="auto"/>
          </w:divBdr>
        </w:div>
        <w:div w:id="124351221">
          <w:marLeft w:val="640"/>
          <w:marRight w:val="0"/>
          <w:marTop w:val="0"/>
          <w:marBottom w:val="0"/>
          <w:divBdr>
            <w:top w:val="none" w:sz="0" w:space="0" w:color="auto"/>
            <w:left w:val="none" w:sz="0" w:space="0" w:color="auto"/>
            <w:bottom w:val="none" w:sz="0" w:space="0" w:color="auto"/>
            <w:right w:val="none" w:sz="0" w:space="0" w:color="auto"/>
          </w:divBdr>
        </w:div>
        <w:div w:id="145754057">
          <w:marLeft w:val="640"/>
          <w:marRight w:val="0"/>
          <w:marTop w:val="0"/>
          <w:marBottom w:val="0"/>
          <w:divBdr>
            <w:top w:val="none" w:sz="0" w:space="0" w:color="auto"/>
            <w:left w:val="none" w:sz="0" w:space="0" w:color="auto"/>
            <w:bottom w:val="none" w:sz="0" w:space="0" w:color="auto"/>
            <w:right w:val="none" w:sz="0" w:space="0" w:color="auto"/>
          </w:divBdr>
        </w:div>
        <w:div w:id="211121482">
          <w:marLeft w:val="640"/>
          <w:marRight w:val="0"/>
          <w:marTop w:val="0"/>
          <w:marBottom w:val="0"/>
          <w:divBdr>
            <w:top w:val="none" w:sz="0" w:space="0" w:color="auto"/>
            <w:left w:val="none" w:sz="0" w:space="0" w:color="auto"/>
            <w:bottom w:val="none" w:sz="0" w:space="0" w:color="auto"/>
            <w:right w:val="none" w:sz="0" w:space="0" w:color="auto"/>
          </w:divBdr>
        </w:div>
        <w:div w:id="238759441">
          <w:marLeft w:val="640"/>
          <w:marRight w:val="0"/>
          <w:marTop w:val="0"/>
          <w:marBottom w:val="0"/>
          <w:divBdr>
            <w:top w:val="none" w:sz="0" w:space="0" w:color="auto"/>
            <w:left w:val="none" w:sz="0" w:space="0" w:color="auto"/>
            <w:bottom w:val="none" w:sz="0" w:space="0" w:color="auto"/>
            <w:right w:val="none" w:sz="0" w:space="0" w:color="auto"/>
          </w:divBdr>
        </w:div>
        <w:div w:id="305551656">
          <w:marLeft w:val="640"/>
          <w:marRight w:val="0"/>
          <w:marTop w:val="0"/>
          <w:marBottom w:val="0"/>
          <w:divBdr>
            <w:top w:val="none" w:sz="0" w:space="0" w:color="auto"/>
            <w:left w:val="none" w:sz="0" w:space="0" w:color="auto"/>
            <w:bottom w:val="none" w:sz="0" w:space="0" w:color="auto"/>
            <w:right w:val="none" w:sz="0" w:space="0" w:color="auto"/>
          </w:divBdr>
        </w:div>
        <w:div w:id="309750558">
          <w:marLeft w:val="640"/>
          <w:marRight w:val="0"/>
          <w:marTop w:val="0"/>
          <w:marBottom w:val="0"/>
          <w:divBdr>
            <w:top w:val="none" w:sz="0" w:space="0" w:color="auto"/>
            <w:left w:val="none" w:sz="0" w:space="0" w:color="auto"/>
            <w:bottom w:val="none" w:sz="0" w:space="0" w:color="auto"/>
            <w:right w:val="none" w:sz="0" w:space="0" w:color="auto"/>
          </w:divBdr>
        </w:div>
        <w:div w:id="376054253">
          <w:marLeft w:val="640"/>
          <w:marRight w:val="0"/>
          <w:marTop w:val="0"/>
          <w:marBottom w:val="0"/>
          <w:divBdr>
            <w:top w:val="none" w:sz="0" w:space="0" w:color="auto"/>
            <w:left w:val="none" w:sz="0" w:space="0" w:color="auto"/>
            <w:bottom w:val="none" w:sz="0" w:space="0" w:color="auto"/>
            <w:right w:val="none" w:sz="0" w:space="0" w:color="auto"/>
          </w:divBdr>
        </w:div>
        <w:div w:id="380322666">
          <w:marLeft w:val="640"/>
          <w:marRight w:val="0"/>
          <w:marTop w:val="0"/>
          <w:marBottom w:val="0"/>
          <w:divBdr>
            <w:top w:val="none" w:sz="0" w:space="0" w:color="auto"/>
            <w:left w:val="none" w:sz="0" w:space="0" w:color="auto"/>
            <w:bottom w:val="none" w:sz="0" w:space="0" w:color="auto"/>
            <w:right w:val="none" w:sz="0" w:space="0" w:color="auto"/>
          </w:divBdr>
        </w:div>
        <w:div w:id="475418824">
          <w:marLeft w:val="640"/>
          <w:marRight w:val="0"/>
          <w:marTop w:val="0"/>
          <w:marBottom w:val="0"/>
          <w:divBdr>
            <w:top w:val="none" w:sz="0" w:space="0" w:color="auto"/>
            <w:left w:val="none" w:sz="0" w:space="0" w:color="auto"/>
            <w:bottom w:val="none" w:sz="0" w:space="0" w:color="auto"/>
            <w:right w:val="none" w:sz="0" w:space="0" w:color="auto"/>
          </w:divBdr>
        </w:div>
        <w:div w:id="496120891">
          <w:marLeft w:val="640"/>
          <w:marRight w:val="0"/>
          <w:marTop w:val="0"/>
          <w:marBottom w:val="0"/>
          <w:divBdr>
            <w:top w:val="none" w:sz="0" w:space="0" w:color="auto"/>
            <w:left w:val="none" w:sz="0" w:space="0" w:color="auto"/>
            <w:bottom w:val="none" w:sz="0" w:space="0" w:color="auto"/>
            <w:right w:val="none" w:sz="0" w:space="0" w:color="auto"/>
          </w:divBdr>
        </w:div>
        <w:div w:id="512379148">
          <w:marLeft w:val="640"/>
          <w:marRight w:val="0"/>
          <w:marTop w:val="0"/>
          <w:marBottom w:val="0"/>
          <w:divBdr>
            <w:top w:val="none" w:sz="0" w:space="0" w:color="auto"/>
            <w:left w:val="none" w:sz="0" w:space="0" w:color="auto"/>
            <w:bottom w:val="none" w:sz="0" w:space="0" w:color="auto"/>
            <w:right w:val="none" w:sz="0" w:space="0" w:color="auto"/>
          </w:divBdr>
        </w:div>
        <w:div w:id="589658748">
          <w:marLeft w:val="640"/>
          <w:marRight w:val="0"/>
          <w:marTop w:val="0"/>
          <w:marBottom w:val="0"/>
          <w:divBdr>
            <w:top w:val="none" w:sz="0" w:space="0" w:color="auto"/>
            <w:left w:val="none" w:sz="0" w:space="0" w:color="auto"/>
            <w:bottom w:val="none" w:sz="0" w:space="0" w:color="auto"/>
            <w:right w:val="none" w:sz="0" w:space="0" w:color="auto"/>
          </w:divBdr>
        </w:div>
        <w:div w:id="608513700">
          <w:marLeft w:val="640"/>
          <w:marRight w:val="0"/>
          <w:marTop w:val="0"/>
          <w:marBottom w:val="0"/>
          <w:divBdr>
            <w:top w:val="none" w:sz="0" w:space="0" w:color="auto"/>
            <w:left w:val="none" w:sz="0" w:space="0" w:color="auto"/>
            <w:bottom w:val="none" w:sz="0" w:space="0" w:color="auto"/>
            <w:right w:val="none" w:sz="0" w:space="0" w:color="auto"/>
          </w:divBdr>
        </w:div>
        <w:div w:id="638070804">
          <w:marLeft w:val="640"/>
          <w:marRight w:val="0"/>
          <w:marTop w:val="0"/>
          <w:marBottom w:val="0"/>
          <w:divBdr>
            <w:top w:val="none" w:sz="0" w:space="0" w:color="auto"/>
            <w:left w:val="none" w:sz="0" w:space="0" w:color="auto"/>
            <w:bottom w:val="none" w:sz="0" w:space="0" w:color="auto"/>
            <w:right w:val="none" w:sz="0" w:space="0" w:color="auto"/>
          </w:divBdr>
        </w:div>
        <w:div w:id="649363166">
          <w:marLeft w:val="640"/>
          <w:marRight w:val="0"/>
          <w:marTop w:val="0"/>
          <w:marBottom w:val="0"/>
          <w:divBdr>
            <w:top w:val="none" w:sz="0" w:space="0" w:color="auto"/>
            <w:left w:val="none" w:sz="0" w:space="0" w:color="auto"/>
            <w:bottom w:val="none" w:sz="0" w:space="0" w:color="auto"/>
            <w:right w:val="none" w:sz="0" w:space="0" w:color="auto"/>
          </w:divBdr>
        </w:div>
        <w:div w:id="663121982">
          <w:marLeft w:val="640"/>
          <w:marRight w:val="0"/>
          <w:marTop w:val="0"/>
          <w:marBottom w:val="0"/>
          <w:divBdr>
            <w:top w:val="none" w:sz="0" w:space="0" w:color="auto"/>
            <w:left w:val="none" w:sz="0" w:space="0" w:color="auto"/>
            <w:bottom w:val="none" w:sz="0" w:space="0" w:color="auto"/>
            <w:right w:val="none" w:sz="0" w:space="0" w:color="auto"/>
          </w:divBdr>
        </w:div>
        <w:div w:id="733044247">
          <w:marLeft w:val="640"/>
          <w:marRight w:val="0"/>
          <w:marTop w:val="0"/>
          <w:marBottom w:val="0"/>
          <w:divBdr>
            <w:top w:val="none" w:sz="0" w:space="0" w:color="auto"/>
            <w:left w:val="none" w:sz="0" w:space="0" w:color="auto"/>
            <w:bottom w:val="none" w:sz="0" w:space="0" w:color="auto"/>
            <w:right w:val="none" w:sz="0" w:space="0" w:color="auto"/>
          </w:divBdr>
        </w:div>
        <w:div w:id="781458492">
          <w:marLeft w:val="640"/>
          <w:marRight w:val="0"/>
          <w:marTop w:val="0"/>
          <w:marBottom w:val="0"/>
          <w:divBdr>
            <w:top w:val="none" w:sz="0" w:space="0" w:color="auto"/>
            <w:left w:val="none" w:sz="0" w:space="0" w:color="auto"/>
            <w:bottom w:val="none" w:sz="0" w:space="0" w:color="auto"/>
            <w:right w:val="none" w:sz="0" w:space="0" w:color="auto"/>
          </w:divBdr>
        </w:div>
        <w:div w:id="847673006">
          <w:marLeft w:val="640"/>
          <w:marRight w:val="0"/>
          <w:marTop w:val="0"/>
          <w:marBottom w:val="0"/>
          <w:divBdr>
            <w:top w:val="none" w:sz="0" w:space="0" w:color="auto"/>
            <w:left w:val="none" w:sz="0" w:space="0" w:color="auto"/>
            <w:bottom w:val="none" w:sz="0" w:space="0" w:color="auto"/>
            <w:right w:val="none" w:sz="0" w:space="0" w:color="auto"/>
          </w:divBdr>
        </w:div>
        <w:div w:id="923956645">
          <w:marLeft w:val="640"/>
          <w:marRight w:val="0"/>
          <w:marTop w:val="0"/>
          <w:marBottom w:val="0"/>
          <w:divBdr>
            <w:top w:val="none" w:sz="0" w:space="0" w:color="auto"/>
            <w:left w:val="none" w:sz="0" w:space="0" w:color="auto"/>
            <w:bottom w:val="none" w:sz="0" w:space="0" w:color="auto"/>
            <w:right w:val="none" w:sz="0" w:space="0" w:color="auto"/>
          </w:divBdr>
        </w:div>
        <w:div w:id="964042967">
          <w:marLeft w:val="640"/>
          <w:marRight w:val="0"/>
          <w:marTop w:val="0"/>
          <w:marBottom w:val="0"/>
          <w:divBdr>
            <w:top w:val="none" w:sz="0" w:space="0" w:color="auto"/>
            <w:left w:val="none" w:sz="0" w:space="0" w:color="auto"/>
            <w:bottom w:val="none" w:sz="0" w:space="0" w:color="auto"/>
            <w:right w:val="none" w:sz="0" w:space="0" w:color="auto"/>
          </w:divBdr>
        </w:div>
        <w:div w:id="964772329">
          <w:marLeft w:val="640"/>
          <w:marRight w:val="0"/>
          <w:marTop w:val="0"/>
          <w:marBottom w:val="0"/>
          <w:divBdr>
            <w:top w:val="none" w:sz="0" w:space="0" w:color="auto"/>
            <w:left w:val="none" w:sz="0" w:space="0" w:color="auto"/>
            <w:bottom w:val="none" w:sz="0" w:space="0" w:color="auto"/>
            <w:right w:val="none" w:sz="0" w:space="0" w:color="auto"/>
          </w:divBdr>
        </w:div>
        <w:div w:id="1054890536">
          <w:marLeft w:val="640"/>
          <w:marRight w:val="0"/>
          <w:marTop w:val="0"/>
          <w:marBottom w:val="0"/>
          <w:divBdr>
            <w:top w:val="none" w:sz="0" w:space="0" w:color="auto"/>
            <w:left w:val="none" w:sz="0" w:space="0" w:color="auto"/>
            <w:bottom w:val="none" w:sz="0" w:space="0" w:color="auto"/>
            <w:right w:val="none" w:sz="0" w:space="0" w:color="auto"/>
          </w:divBdr>
        </w:div>
        <w:div w:id="1085765801">
          <w:marLeft w:val="640"/>
          <w:marRight w:val="0"/>
          <w:marTop w:val="0"/>
          <w:marBottom w:val="0"/>
          <w:divBdr>
            <w:top w:val="none" w:sz="0" w:space="0" w:color="auto"/>
            <w:left w:val="none" w:sz="0" w:space="0" w:color="auto"/>
            <w:bottom w:val="none" w:sz="0" w:space="0" w:color="auto"/>
            <w:right w:val="none" w:sz="0" w:space="0" w:color="auto"/>
          </w:divBdr>
        </w:div>
        <w:div w:id="1091583480">
          <w:marLeft w:val="640"/>
          <w:marRight w:val="0"/>
          <w:marTop w:val="0"/>
          <w:marBottom w:val="0"/>
          <w:divBdr>
            <w:top w:val="none" w:sz="0" w:space="0" w:color="auto"/>
            <w:left w:val="none" w:sz="0" w:space="0" w:color="auto"/>
            <w:bottom w:val="none" w:sz="0" w:space="0" w:color="auto"/>
            <w:right w:val="none" w:sz="0" w:space="0" w:color="auto"/>
          </w:divBdr>
        </w:div>
        <w:div w:id="1110472186">
          <w:marLeft w:val="640"/>
          <w:marRight w:val="0"/>
          <w:marTop w:val="0"/>
          <w:marBottom w:val="0"/>
          <w:divBdr>
            <w:top w:val="none" w:sz="0" w:space="0" w:color="auto"/>
            <w:left w:val="none" w:sz="0" w:space="0" w:color="auto"/>
            <w:bottom w:val="none" w:sz="0" w:space="0" w:color="auto"/>
            <w:right w:val="none" w:sz="0" w:space="0" w:color="auto"/>
          </w:divBdr>
        </w:div>
        <w:div w:id="1124932485">
          <w:marLeft w:val="640"/>
          <w:marRight w:val="0"/>
          <w:marTop w:val="0"/>
          <w:marBottom w:val="0"/>
          <w:divBdr>
            <w:top w:val="none" w:sz="0" w:space="0" w:color="auto"/>
            <w:left w:val="none" w:sz="0" w:space="0" w:color="auto"/>
            <w:bottom w:val="none" w:sz="0" w:space="0" w:color="auto"/>
            <w:right w:val="none" w:sz="0" w:space="0" w:color="auto"/>
          </w:divBdr>
        </w:div>
        <w:div w:id="1162086731">
          <w:marLeft w:val="640"/>
          <w:marRight w:val="0"/>
          <w:marTop w:val="0"/>
          <w:marBottom w:val="0"/>
          <w:divBdr>
            <w:top w:val="none" w:sz="0" w:space="0" w:color="auto"/>
            <w:left w:val="none" w:sz="0" w:space="0" w:color="auto"/>
            <w:bottom w:val="none" w:sz="0" w:space="0" w:color="auto"/>
            <w:right w:val="none" w:sz="0" w:space="0" w:color="auto"/>
          </w:divBdr>
        </w:div>
        <w:div w:id="1168517776">
          <w:marLeft w:val="640"/>
          <w:marRight w:val="0"/>
          <w:marTop w:val="0"/>
          <w:marBottom w:val="0"/>
          <w:divBdr>
            <w:top w:val="none" w:sz="0" w:space="0" w:color="auto"/>
            <w:left w:val="none" w:sz="0" w:space="0" w:color="auto"/>
            <w:bottom w:val="none" w:sz="0" w:space="0" w:color="auto"/>
            <w:right w:val="none" w:sz="0" w:space="0" w:color="auto"/>
          </w:divBdr>
          <w:divsChild>
            <w:div w:id="424033678">
              <w:marLeft w:val="0"/>
              <w:marRight w:val="0"/>
              <w:marTop w:val="0"/>
              <w:marBottom w:val="0"/>
              <w:divBdr>
                <w:top w:val="none" w:sz="0" w:space="0" w:color="auto"/>
                <w:left w:val="none" w:sz="0" w:space="0" w:color="auto"/>
                <w:bottom w:val="none" w:sz="0" w:space="0" w:color="auto"/>
                <w:right w:val="none" w:sz="0" w:space="0" w:color="auto"/>
              </w:divBdr>
              <w:divsChild>
                <w:div w:id="24645110">
                  <w:marLeft w:val="640"/>
                  <w:marRight w:val="0"/>
                  <w:marTop w:val="0"/>
                  <w:marBottom w:val="0"/>
                  <w:divBdr>
                    <w:top w:val="none" w:sz="0" w:space="0" w:color="auto"/>
                    <w:left w:val="none" w:sz="0" w:space="0" w:color="auto"/>
                    <w:bottom w:val="none" w:sz="0" w:space="0" w:color="auto"/>
                    <w:right w:val="none" w:sz="0" w:space="0" w:color="auto"/>
                  </w:divBdr>
                </w:div>
                <w:div w:id="42874787">
                  <w:marLeft w:val="640"/>
                  <w:marRight w:val="0"/>
                  <w:marTop w:val="0"/>
                  <w:marBottom w:val="0"/>
                  <w:divBdr>
                    <w:top w:val="none" w:sz="0" w:space="0" w:color="auto"/>
                    <w:left w:val="none" w:sz="0" w:space="0" w:color="auto"/>
                    <w:bottom w:val="none" w:sz="0" w:space="0" w:color="auto"/>
                    <w:right w:val="none" w:sz="0" w:space="0" w:color="auto"/>
                  </w:divBdr>
                </w:div>
                <w:div w:id="71438885">
                  <w:marLeft w:val="640"/>
                  <w:marRight w:val="0"/>
                  <w:marTop w:val="0"/>
                  <w:marBottom w:val="0"/>
                  <w:divBdr>
                    <w:top w:val="none" w:sz="0" w:space="0" w:color="auto"/>
                    <w:left w:val="none" w:sz="0" w:space="0" w:color="auto"/>
                    <w:bottom w:val="none" w:sz="0" w:space="0" w:color="auto"/>
                    <w:right w:val="none" w:sz="0" w:space="0" w:color="auto"/>
                  </w:divBdr>
                </w:div>
                <w:div w:id="133762096">
                  <w:marLeft w:val="640"/>
                  <w:marRight w:val="0"/>
                  <w:marTop w:val="0"/>
                  <w:marBottom w:val="0"/>
                  <w:divBdr>
                    <w:top w:val="none" w:sz="0" w:space="0" w:color="auto"/>
                    <w:left w:val="none" w:sz="0" w:space="0" w:color="auto"/>
                    <w:bottom w:val="none" w:sz="0" w:space="0" w:color="auto"/>
                    <w:right w:val="none" w:sz="0" w:space="0" w:color="auto"/>
                  </w:divBdr>
                </w:div>
                <w:div w:id="140125702">
                  <w:marLeft w:val="640"/>
                  <w:marRight w:val="0"/>
                  <w:marTop w:val="0"/>
                  <w:marBottom w:val="0"/>
                  <w:divBdr>
                    <w:top w:val="none" w:sz="0" w:space="0" w:color="auto"/>
                    <w:left w:val="none" w:sz="0" w:space="0" w:color="auto"/>
                    <w:bottom w:val="none" w:sz="0" w:space="0" w:color="auto"/>
                    <w:right w:val="none" w:sz="0" w:space="0" w:color="auto"/>
                  </w:divBdr>
                </w:div>
                <w:div w:id="175270422">
                  <w:marLeft w:val="640"/>
                  <w:marRight w:val="0"/>
                  <w:marTop w:val="0"/>
                  <w:marBottom w:val="0"/>
                  <w:divBdr>
                    <w:top w:val="none" w:sz="0" w:space="0" w:color="auto"/>
                    <w:left w:val="none" w:sz="0" w:space="0" w:color="auto"/>
                    <w:bottom w:val="none" w:sz="0" w:space="0" w:color="auto"/>
                    <w:right w:val="none" w:sz="0" w:space="0" w:color="auto"/>
                  </w:divBdr>
                </w:div>
                <w:div w:id="205488050">
                  <w:marLeft w:val="640"/>
                  <w:marRight w:val="0"/>
                  <w:marTop w:val="0"/>
                  <w:marBottom w:val="0"/>
                  <w:divBdr>
                    <w:top w:val="none" w:sz="0" w:space="0" w:color="auto"/>
                    <w:left w:val="none" w:sz="0" w:space="0" w:color="auto"/>
                    <w:bottom w:val="none" w:sz="0" w:space="0" w:color="auto"/>
                    <w:right w:val="none" w:sz="0" w:space="0" w:color="auto"/>
                  </w:divBdr>
                </w:div>
                <w:div w:id="226304616">
                  <w:marLeft w:val="640"/>
                  <w:marRight w:val="0"/>
                  <w:marTop w:val="0"/>
                  <w:marBottom w:val="0"/>
                  <w:divBdr>
                    <w:top w:val="none" w:sz="0" w:space="0" w:color="auto"/>
                    <w:left w:val="none" w:sz="0" w:space="0" w:color="auto"/>
                    <w:bottom w:val="none" w:sz="0" w:space="0" w:color="auto"/>
                    <w:right w:val="none" w:sz="0" w:space="0" w:color="auto"/>
                  </w:divBdr>
                </w:div>
                <w:div w:id="237635244">
                  <w:marLeft w:val="640"/>
                  <w:marRight w:val="0"/>
                  <w:marTop w:val="0"/>
                  <w:marBottom w:val="0"/>
                  <w:divBdr>
                    <w:top w:val="none" w:sz="0" w:space="0" w:color="auto"/>
                    <w:left w:val="none" w:sz="0" w:space="0" w:color="auto"/>
                    <w:bottom w:val="none" w:sz="0" w:space="0" w:color="auto"/>
                    <w:right w:val="none" w:sz="0" w:space="0" w:color="auto"/>
                  </w:divBdr>
                </w:div>
                <w:div w:id="276566258">
                  <w:marLeft w:val="640"/>
                  <w:marRight w:val="0"/>
                  <w:marTop w:val="0"/>
                  <w:marBottom w:val="0"/>
                  <w:divBdr>
                    <w:top w:val="none" w:sz="0" w:space="0" w:color="auto"/>
                    <w:left w:val="none" w:sz="0" w:space="0" w:color="auto"/>
                    <w:bottom w:val="none" w:sz="0" w:space="0" w:color="auto"/>
                    <w:right w:val="none" w:sz="0" w:space="0" w:color="auto"/>
                  </w:divBdr>
                </w:div>
                <w:div w:id="283267905">
                  <w:marLeft w:val="640"/>
                  <w:marRight w:val="0"/>
                  <w:marTop w:val="0"/>
                  <w:marBottom w:val="0"/>
                  <w:divBdr>
                    <w:top w:val="none" w:sz="0" w:space="0" w:color="auto"/>
                    <w:left w:val="none" w:sz="0" w:space="0" w:color="auto"/>
                    <w:bottom w:val="none" w:sz="0" w:space="0" w:color="auto"/>
                    <w:right w:val="none" w:sz="0" w:space="0" w:color="auto"/>
                  </w:divBdr>
                </w:div>
                <w:div w:id="315770749">
                  <w:marLeft w:val="640"/>
                  <w:marRight w:val="0"/>
                  <w:marTop w:val="0"/>
                  <w:marBottom w:val="0"/>
                  <w:divBdr>
                    <w:top w:val="none" w:sz="0" w:space="0" w:color="auto"/>
                    <w:left w:val="none" w:sz="0" w:space="0" w:color="auto"/>
                    <w:bottom w:val="none" w:sz="0" w:space="0" w:color="auto"/>
                    <w:right w:val="none" w:sz="0" w:space="0" w:color="auto"/>
                  </w:divBdr>
                </w:div>
                <w:div w:id="323893350">
                  <w:marLeft w:val="640"/>
                  <w:marRight w:val="0"/>
                  <w:marTop w:val="0"/>
                  <w:marBottom w:val="0"/>
                  <w:divBdr>
                    <w:top w:val="none" w:sz="0" w:space="0" w:color="auto"/>
                    <w:left w:val="none" w:sz="0" w:space="0" w:color="auto"/>
                    <w:bottom w:val="none" w:sz="0" w:space="0" w:color="auto"/>
                    <w:right w:val="none" w:sz="0" w:space="0" w:color="auto"/>
                  </w:divBdr>
                </w:div>
                <w:div w:id="448940595">
                  <w:marLeft w:val="640"/>
                  <w:marRight w:val="0"/>
                  <w:marTop w:val="0"/>
                  <w:marBottom w:val="0"/>
                  <w:divBdr>
                    <w:top w:val="none" w:sz="0" w:space="0" w:color="auto"/>
                    <w:left w:val="none" w:sz="0" w:space="0" w:color="auto"/>
                    <w:bottom w:val="none" w:sz="0" w:space="0" w:color="auto"/>
                    <w:right w:val="none" w:sz="0" w:space="0" w:color="auto"/>
                  </w:divBdr>
                </w:div>
                <w:div w:id="491454641">
                  <w:marLeft w:val="640"/>
                  <w:marRight w:val="0"/>
                  <w:marTop w:val="0"/>
                  <w:marBottom w:val="0"/>
                  <w:divBdr>
                    <w:top w:val="none" w:sz="0" w:space="0" w:color="auto"/>
                    <w:left w:val="none" w:sz="0" w:space="0" w:color="auto"/>
                    <w:bottom w:val="none" w:sz="0" w:space="0" w:color="auto"/>
                    <w:right w:val="none" w:sz="0" w:space="0" w:color="auto"/>
                  </w:divBdr>
                </w:div>
                <w:div w:id="527108905">
                  <w:marLeft w:val="640"/>
                  <w:marRight w:val="0"/>
                  <w:marTop w:val="0"/>
                  <w:marBottom w:val="0"/>
                  <w:divBdr>
                    <w:top w:val="none" w:sz="0" w:space="0" w:color="auto"/>
                    <w:left w:val="none" w:sz="0" w:space="0" w:color="auto"/>
                    <w:bottom w:val="none" w:sz="0" w:space="0" w:color="auto"/>
                    <w:right w:val="none" w:sz="0" w:space="0" w:color="auto"/>
                  </w:divBdr>
                </w:div>
                <w:div w:id="561411867">
                  <w:marLeft w:val="640"/>
                  <w:marRight w:val="0"/>
                  <w:marTop w:val="0"/>
                  <w:marBottom w:val="0"/>
                  <w:divBdr>
                    <w:top w:val="none" w:sz="0" w:space="0" w:color="auto"/>
                    <w:left w:val="none" w:sz="0" w:space="0" w:color="auto"/>
                    <w:bottom w:val="none" w:sz="0" w:space="0" w:color="auto"/>
                    <w:right w:val="none" w:sz="0" w:space="0" w:color="auto"/>
                  </w:divBdr>
                </w:div>
                <w:div w:id="563687860">
                  <w:marLeft w:val="640"/>
                  <w:marRight w:val="0"/>
                  <w:marTop w:val="0"/>
                  <w:marBottom w:val="0"/>
                  <w:divBdr>
                    <w:top w:val="none" w:sz="0" w:space="0" w:color="auto"/>
                    <w:left w:val="none" w:sz="0" w:space="0" w:color="auto"/>
                    <w:bottom w:val="none" w:sz="0" w:space="0" w:color="auto"/>
                    <w:right w:val="none" w:sz="0" w:space="0" w:color="auto"/>
                  </w:divBdr>
                </w:div>
                <w:div w:id="604271335">
                  <w:marLeft w:val="640"/>
                  <w:marRight w:val="0"/>
                  <w:marTop w:val="0"/>
                  <w:marBottom w:val="0"/>
                  <w:divBdr>
                    <w:top w:val="none" w:sz="0" w:space="0" w:color="auto"/>
                    <w:left w:val="none" w:sz="0" w:space="0" w:color="auto"/>
                    <w:bottom w:val="none" w:sz="0" w:space="0" w:color="auto"/>
                    <w:right w:val="none" w:sz="0" w:space="0" w:color="auto"/>
                  </w:divBdr>
                </w:div>
                <w:div w:id="617296439">
                  <w:marLeft w:val="640"/>
                  <w:marRight w:val="0"/>
                  <w:marTop w:val="0"/>
                  <w:marBottom w:val="0"/>
                  <w:divBdr>
                    <w:top w:val="none" w:sz="0" w:space="0" w:color="auto"/>
                    <w:left w:val="none" w:sz="0" w:space="0" w:color="auto"/>
                    <w:bottom w:val="none" w:sz="0" w:space="0" w:color="auto"/>
                    <w:right w:val="none" w:sz="0" w:space="0" w:color="auto"/>
                  </w:divBdr>
                </w:div>
                <w:div w:id="656611167">
                  <w:marLeft w:val="640"/>
                  <w:marRight w:val="0"/>
                  <w:marTop w:val="0"/>
                  <w:marBottom w:val="0"/>
                  <w:divBdr>
                    <w:top w:val="none" w:sz="0" w:space="0" w:color="auto"/>
                    <w:left w:val="none" w:sz="0" w:space="0" w:color="auto"/>
                    <w:bottom w:val="none" w:sz="0" w:space="0" w:color="auto"/>
                    <w:right w:val="none" w:sz="0" w:space="0" w:color="auto"/>
                  </w:divBdr>
                </w:div>
                <w:div w:id="696126375">
                  <w:marLeft w:val="640"/>
                  <w:marRight w:val="0"/>
                  <w:marTop w:val="0"/>
                  <w:marBottom w:val="0"/>
                  <w:divBdr>
                    <w:top w:val="none" w:sz="0" w:space="0" w:color="auto"/>
                    <w:left w:val="none" w:sz="0" w:space="0" w:color="auto"/>
                    <w:bottom w:val="none" w:sz="0" w:space="0" w:color="auto"/>
                    <w:right w:val="none" w:sz="0" w:space="0" w:color="auto"/>
                  </w:divBdr>
                </w:div>
                <w:div w:id="705251386">
                  <w:marLeft w:val="640"/>
                  <w:marRight w:val="0"/>
                  <w:marTop w:val="0"/>
                  <w:marBottom w:val="0"/>
                  <w:divBdr>
                    <w:top w:val="none" w:sz="0" w:space="0" w:color="auto"/>
                    <w:left w:val="none" w:sz="0" w:space="0" w:color="auto"/>
                    <w:bottom w:val="none" w:sz="0" w:space="0" w:color="auto"/>
                    <w:right w:val="none" w:sz="0" w:space="0" w:color="auto"/>
                  </w:divBdr>
                </w:div>
                <w:div w:id="772286050">
                  <w:marLeft w:val="640"/>
                  <w:marRight w:val="0"/>
                  <w:marTop w:val="0"/>
                  <w:marBottom w:val="0"/>
                  <w:divBdr>
                    <w:top w:val="none" w:sz="0" w:space="0" w:color="auto"/>
                    <w:left w:val="none" w:sz="0" w:space="0" w:color="auto"/>
                    <w:bottom w:val="none" w:sz="0" w:space="0" w:color="auto"/>
                    <w:right w:val="none" w:sz="0" w:space="0" w:color="auto"/>
                  </w:divBdr>
                </w:div>
                <w:div w:id="809447030">
                  <w:marLeft w:val="640"/>
                  <w:marRight w:val="0"/>
                  <w:marTop w:val="0"/>
                  <w:marBottom w:val="0"/>
                  <w:divBdr>
                    <w:top w:val="none" w:sz="0" w:space="0" w:color="auto"/>
                    <w:left w:val="none" w:sz="0" w:space="0" w:color="auto"/>
                    <w:bottom w:val="none" w:sz="0" w:space="0" w:color="auto"/>
                    <w:right w:val="none" w:sz="0" w:space="0" w:color="auto"/>
                  </w:divBdr>
                </w:div>
                <w:div w:id="897210416">
                  <w:marLeft w:val="640"/>
                  <w:marRight w:val="0"/>
                  <w:marTop w:val="0"/>
                  <w:marBottom w:val="0"/>
                  <w:divBdr>
                    <w:top w:val="none" w:sz="0" w:space="0" w:color="auto"/>
                    <w:left w:val="none" w:sz="0" w:space="0" w:color="auto"/>
                    <w:bottom w:val="none" w:sz="0" w:space="0" w:color="auto"/>
                    <w:right w:val="none" w:sz="0" w:space="0" w:color="auto"/>
                  </w:divBdr>
                </w:div>
                <w:div w:id="912013397">
                  <w:marLeft w:val="640"/>
                  <w:marRight w:val="0"/>
                  <w:marTop w:val="0"/>
                  <w:marBottom w:val="0"/>
                  <w:divBdr>
                    <w:top w:val="none" w:sz="0" w:space="0" w:color="auto"/>
                    <w:left w:val="none" w:sz="0" w:space="0" w:color="auto"/>
                    <w:bottom w:val="none" w:sz="0" w:space="0" w:color="auto"/>
                    <w:right w:val="none" w:sz="0" w:space="0" w:color="auto"/>
                  </w:divBdr>
                </w:div>
                <w:div w:id="923103873">
                  <w:marLeft w:val="640"/>
                  <w:marRight w:val="0"/>
                  <w:marTop w:val="0"/>
                  <w:marBottom w:val="0"/>
                  <w:divBdr>
                    <w:top w:val="none" w:sz="0" w:space="0" w:color="auto"/>
                    <w:left w:val="none" w:sz="0" w:space="0" w:color="auto"/>
                    <w:bottom w:val="none" w:sz="0" w:space="0" w:color="auto"/>
                    <w:right w:val="none" w:sz="0" w:space="0" w:color="auto"/>
                  </w:divBdr>
                </w:div>
                <w:div w:id="923880225">
                  <w:marLeft w:val="640"/>
                  <w:marRight w:val="0"/>
                  <w:marTop w:val="0"/>
                  <w:marBottom w:val="0"/>
                  <w:divBdr>
                    <w:top w:val="none" w:sz="0" w:space="0" w:color="auto"/>
                    <w:left w:val="none" w:sz="0" w:space="0" w:color="auto"/>
                    <w:bottom w:val="none" w:sz="0" w:space="0" w:color="auto"/>
                    <w:right w:val="none" w:sz="0" w:space="0" w:color="auto"/>
                  </w:divBdr>
                </w:div>
                <w:div w:id="941303097">
                  <w:marLeft w:val="640"/>
                  <w:marRight w:val="0"/>
                  <w:marTop w:val="0"/>
                  <w:marBottom w:val="0"/>
                  <w:divBdr>
                    <w:top w:val="none" w:sz="0" w:space="0" w:color="auto"/>
                    <w:left w:val="none" w:sz="0" w:space="0" w:color="auto"/>
                    <w:bottom w:val="none" w:sz="0" w:space="0" w:color="auto"/>
                    <w:right w:val="none" w:sz="0" w:space="0" w:color="auto"/>
                  </w:divBdr>
                </w:div>
                <w:div w:id="1032875516">
                  <w:marLeft w:val="640"/>
                  <w:marRight w:val="0"/>
                  <w:marTop w:val="0"/>
                  <w:marBottom w:val="0"/>
                  <w:divBdr>
                    <w:top w:val="none" w:sz="0" w:space="0" w:color="auto"/>
                    <w:left w:val="none" w:sz="0" w:space="0" w:color="auto"/>
                    <w:bottom w:val="none" w:sz="0" w:space="0" w:color="auto"/>
                    <w:right w:val="none" w:sz="0" w:space="0" w:color="auto"/>
                  </w:divBdr>
                </w:div>
                <w:div w:id="1051687338">
                  <w:marLeft w:val="640"/>
                  <w:marRight w:val="0"/>
                  <w:marTop w:val="0"/>
                  <w:marBottom w:val="0"/>
                  <w:divBdr>
                    <w:top w:val="none" w:sz="0" w:space="0" w:color="auto"/>
                    <w:left w:val="none" w:sz="0" w:space="0" w:color="auto"/>
                    <w:bottom w:val="none" w:sz="0" w:space="0" w:color="auto"/>
                    <w:right w:val="none" w:sz="0" w:space="0" w:color="auto"/>
                  </w:divBdr>
                </w:div>
                <w:div w:id="1197238704">
                  <w:marLeft w:val="640"/>
                  <w:marRight w:val="0"/>
                  <w:marTop w:val="0"/>
                  <w:marBottom w:val="0"/>
                  <w:divBdr>
                    <w:top w:val="none" w:sz="0" w:space="0" w:color="auto"/>
                    <w:left w:val="none" w:sz="0" w:space="0" w:color="auto"/>
                    <w:bottom w:val="none" w:sz="0" w:space="0" w:color="auto"/>
                    <w:right w:val="none" w:sz="0" w:space="0" w:color="auto"/>
                  </w:divBdr>
                </w:div>
                <w:div w:id="1236817687">
                  <w:marLeft w:val="640"/>
                  <w:marRight w:val="0"/>
                  <w:marTop w:val="0"/>
                  <w:marBottom w:val="0"/>
                  <w:divBdr>
                    <w:top w:val="none" w:sz="0" w:space="0" w:color="auto"/>
                    <w:left w:val="none" w:sz="0" w:space="0" w:color="auto"/>
                    <w:bottom w:val="none" w:sz="0" w:space="0" w:color="auto"/>
                    <w:right w:val="none" w:sz="0" w:space="0" w:color="auto"/>
                  </w:divBdr>
                </w:div>
                <w:div w:id="1240822540">
                  <w:marLeft w:val="640"/>
                  <w:marRight w:val="0"/>
                  <w:marTop w:val="0"/>
                  <w:marBottom w:val="0"/>
                  <w:divBdr>
                    <w:top w:val="none" w:sz="0" w:space="0" w:color="auto"/>
                    <w:left w:val="none" w:sz="0" w:space="0" w:color="auto"/>
                    <w:bottom w:val="none" w:sz="0" w:space="0" w:color="auto"/>
                    <w:right w:val="none" w:sz="0" w:space="0" w:color="auto"/>
                  </w:divBdr>
                </w:div>
                <w:div w:id="1255629621">
                  <w:marLeft w:val="640"/>
                  <w:marRight w:val="0"/>
                  <w:marTop w:val="0"/>
                  <w:marBottom w:val="0"/>
                  <w:divBdr>
                    <w:top w:val="none" w:sz="0" w:space="0" w:color="auto"/>
                    <w:left w:val="none" w:sz="0" w:space="0" w:color="auto"/>
                    <w:bottom w:val="none" w:sz="0" w:space="0" w:color="auto"/>
                    <w:right w:val="none" w:sz="0" w:space="0" w:color="auto"/>
                  </w:divBdr>
                </w:div>
                <w:div w:id="1365668073">
                  <w:marLeft w:val="640"/>
                  <w:marRight w:val="0"/>
                  <w:marTop w:val="0"/>
                  <w:marBottom w:val="0"/>
                  <w:divBdr>
                    <w:top w:val="none" w:sz="0" w:space="0" w:color="auto"/>
                    <w:left w:val="none" w:sz="0" w:space="0" w:color="auto"/>
                    <w:bottom w:val="none" w:sz="0" w:space="0" w:color="auto"/>
                    <w:right w:val="none" w:sz="0" w:space="0" w:color="auto"/>
                  </w:divBdr>
                </w:div>
                <w:div w:id="1370183846">
                  <w:marLeft w:val="640"/>
                  <w:marRight w:val="0"/>
                  <w:marTop w:val="0"/>
                  <w:marBottom w:val="0"/>
                  <w:divBdr>
                    <w:top w:val="none" w:sz="0" w:space="0" w:color="auto"/>
                    <w:left w:val="none" w:sz="0" w:space="0" w:color="auto"/>
                    <w:bottom w:val="none" w:sz="0" w:space="0" w:color="auto"/>
                    <w:right w:val="none" w:sz="0" w:space="0" w:color="auto"/>
                  </w:divBdr>
                </w:div>
                <w:div w:id="1415513450">
                  <w:marLeft w:val="640"/>
                  <w:marRight w:val="0"/>
                  <w:marTop w:val="0"/>
                  <w:marBottom w:val="0"/>
                  <w:divBdr>
                    <w:top w:val="none" w:sz="0" w:space="0" w:color="auto"/>
                    <w:left w:val="none" w:sz="0" w:space="0" w:color="auto"/>
                    <w:bottom w:val="none" w:sz="0" w:space="0" w:color="auto"/>
                    <w:right w:val="none" w:sz="0" w:space="0" w:color="auto"/>
                  </w:divBdr>
                </w:div>
                <w:div w:id="1547909991">
                  <w:marLeft w:val="640"/>
                  <w:marRight w:val="0"/>
                  <w:marTop w:val="0"/>
                  <w:marBottom w:val="0"/>
                  <w:divBdr>
                    <w:top w:val="none" w:sz="0" w:space="0" w:color="auto"/>
                    <w:left w:val="none" w:sz="0" w:space="0" w:color="auto"/>
                    <w:bottom w:val="none" w:sz="0" w:space="0" w:color="auto"/>
                    <w:right w:val="none" w:sz="0" w:space="0" w:color="auto"/>
                  </w:divBdr>
                </w:div>
                <w:div w:id="1713535046">
                  <w:marLeft w:val="640"/>
                  <w:marRight w:val="0"/>
                  <w:marTop w:val="0"/>
                  <w:marBottom w:val="0"/>
                  <w:divBdr>
                    <w:top w:val="none" w:sz="0" w:space="0" w:color="auto"/>
                    <w:left w:val="none" w:sz="0" w:space="0" w:color="auto"/>
                    <w:bottom w:val="none" w:sz="0" w:space="0" w:color="auto"/>
                    <w:right w:val="none" w:sz="0" w:space="0" w:color="auto"/>
                  </w:divBdr>
                </w:div>
                <w:div w:id="1713918228">
                  <w:marLeft w:val="640"/>
                  <w:marRight w:val="0"/>
                  <w:marTop w:val="0"/>
                  <w:marBottom w:val="0"/>
                  <w:divBdr>
                    <w:top w:val="none" w:sz="0" w:space="0" w:color="auto"/>
                    <w:left w:val="none" w:sz="0" w:space="0" w:color="auto"/>
                    <w:bottom w:val="none" w:sz="0" w:space="0" w:color="auto"/>
                    <w:right w:val="none" w:sz="0" w:space="0" w:color="auto"/>
                  </w:divBdr>
                </w:div>
                <w:div w:id="1764841159">
                  <w:marLeft w:val="640"/>
                  <w:marRight w:val="0"/>
                  <w:marTop w:val="0"/>
                  <w:marBottom w:val="0"/>
                  <w:divBdr>
                    <w:top w:val="none" w:sz="0" w:space="0" w:color="auto"/>
                    <w:left w:val="none" w:sz="0" w:space="0" w:color="auto"/>
                    <w:bottom w:val="none" w:sz="0" w:space="0" w:color="auto"/>
                    <w:right w:val="none" w:sz="0" w:space="0" w:color="auto"/>
                  </w:divBdr>
                </w:div>
                <w:div w:id="1775704386">
                  <w:marLeft w:val="640"/>
                  <w:marRight w:val="0"/>
                  <w:marTop w:val="0"/>
                  <w:marBottom w:val="0"/>
                  <w:divBdr>
                    <w:top w:val="none" w:sz="0" w:space="0" w:color="auto"/>
                    <w:left w:val="none" w:sz="0" w:space="0" w:color="auto"/>
                    <w:bottom w:val="none" w:sz="0" w:space="0" w:color="auto"/>
                    <w:right w:val="none" w:sz="0" w:space="0" w:color="auto"/>
                  </w:divBdr>
                </w:div>
                <w:div w:id="1838036918">
                  <w:marLeft w:val="640"/>
                  <w:marRight w:val="0"/>
                  <w:marTop w:val="0"/>
                  <w:marBottom w:val="0"/>
                  <w:divBdr>
                    <w:top w:val="none" w:sz="0" w:space="0" w:color="auto"/>
                    <w:left w:val="none" w:sz="0" w:space="0" w:color="auto"/>
                    <w:bottom w:val="none" w:sz="0" w:space="0" w:color="auto"/>
                    <w:right w:val="none" w:sz="0" w:space="0" w:color="auto"/>
                  </w:divBdr>
                </w:div>
                <w:div w:id="1883590732">
                  <w:marLeft w:val="640"/>
                  <w:marRight w:val="0"/>
                  <w:marTop w:val="0"/>
                  <w:marBottom w:val="0"/>
                  <w:divBdr>
                    <w:top w:val="none" w:sz="0" w:space="0" w:color="auto"/>
                    <w:left w:val="none" w:sz="0" w:space="0" w:color="auto"/>
                    <w:bottom w:val="none" w:sz="0" w:space="0" w:color="auto"/>
                    <w:right w:val="none" w:sz="0" w:space="0" w:color="auto"/>
                  </w:divBdr>
                </w:div>
                <w:div w:id="1942688499">
                  <w:marLeft w:val="640"/>
                  <w:marRight w:val="0"/>
                  <w:marTop w:val="0"/>
                  <w:marBottom w:val="0"/>
                  <w:divBdr>
                    <w:top w:val="none" w:sz="0" w:space="0" w:color="auto"/>
                    <w:left w:val="none" w:sz="0" w:space="0" w:color="auto"/>
                    <w:bottom w:val="none" w:sz="0" w:space="0" w:color="auto"/>
                    <w:right w:val="none" w:sz="0" w:space="0" w:color="auto"/>
                  </w:divBdr>
                </w:div>
                <w:div w:id="1968269109">
                  <w:marLeft w:val="640"/>
                  <w:marRight w:val="0"/>
                  <w:marTop w:val="0"/>
                  <w:marBottom w:val="0"/>
                  <w:divBdr>
                    <w:top w:val="none" w:sz="0" w:space="0" w:color="auto"/>
                    <w:left w:val="none" w:sz="0" w:space="0" w:color="auto"/>
                    <w:bottom w:val="none" w:sz="0" w:space="0" w:color="auto"/>
                    <w:right w:val="none" w:sz="0" w:space="0" w:color="auto"/>
                  </w:divBdr>
                </w:div>
                <w:div w:id="2024242614">
                  <w:marLeft w:val="640"/>
                  <w:marRight w:val="0"/>
                  <w:marTop w:val="0"/>
                  <w:marBottom w:val="0"/>
                  <w:divBdr>
                    <w:top w:val="none" w:sz="0" w:space="0" w:color="auto"/>
                    <w:left w:val="none" w:sz="0" w:space="0" w:color="auto"/>
                    <w:bottom w:val="none" w:sz="0" w:space="0" w:color="auto"/>
                    <w:right w:val="none" w:sz="0" w:space="0" w:color="auto"/>
                  </w:divBdr>
                </w:div>
                <w:div w:id="2044743591">
                  <w:marLeft w:val="640"/>
                  <w:marRight w:val="0"/>
                  <w:marTop w:val="0"/>
                  <w:marBottom w:val="0"/>
                  <w:divBdr>
                    <w:top w:val="none" w:sz="0" w:space="0" w:color="auto"/>
                    <w:left w:val="none" w:sz="0" w:space="0" w:color="auto"/>
                    <w:bottom w:val="none" w:sz="0" w:space="0" w:color="auto"/>
                    <w:right w:val="none" w:sz="0" w:space="0" w:color="auto"/>
                  </w:divBdr>
                </w:div>
                <w:div w:id="2048219987">
                  <w:marLeft w:val="640"/>
                  <w:marRight w:val="0"/>
                  <w:marTop w:val="0"/>
                  <w:marBottom w:val="0"/>
                  <w:divBdr>
                    <w:top w:val="none" w:sz="0" w:space="0" w:color="auto"/>
                    <w:left w:val="none" w:sz="0" w:space="0" w:color="auto"/>
                    <w:bottom w:val="none" w:sz="0" w:space="0" w:color="auto"/>
                    <w:right w:val="none" w:sz="0" w:space="0" w:color="auto"/>
                  </w:divBdr>
                </w:div>
                <w:div w:id="2055426545">
                  <w:marLeft w:val="640"/>
                  <w:marRight w:val="0"/>
                  <w:marTop w:val="0"/>
                  <w:marBottom w:val="0"/>
                  <w:divBdr>
                    <w:top w:val="none" w:sz="0" w:space="0" w:color="auto"/>
                    <w:left w:val="none" w:sz="0" w:space="0" w:color="auto"/>
                    <w:bottom w:val="none" w:sz="0" w:space="0" w:color="auto"/>
                    <w:right w:val="none" w:sz="0" w:space="0" w:color="auto"/>
                  </w:divBdr>
                </w:div>
                <w:div w:id="2079621104">
                  <w:marLeft w:val="640"/>
                  <w:marRight w:val="0"/>
                  <w:marTop w:val="0"/>
                  <w:marBottom w:val="0"/>
                  <w:divBdr>
                    <w:top w:val="none" w:sz="0" w:space="0" w:color="auto"/>
                    <w:left w:val="none" w:sz="0" w:space="0" w:color="auto"/>
                    <w:bottom w:val="none" w:sz="0" w:space="0" w:color="auto"/>
                    <w:right w:val="none" w:sz="0" w:space="0" w:color="auto"/>
                  </w:divBdr>
                </w:div>
                <w:div w:id="2127000783">
                  <w:marLeft w:val="640"/>
                  <w:marRight w:val="0"/>
                  <w:marTop w:val="0"/>
                  <w:marBottom w:val="0"/>
                  <w:divBdr>
                    <w:top w:val="none" w:sz="0" w:space="0" w:color="auto"/>
                    <w:left w:val="none" w:sz="0" w:space="0" w:color="auto"/>
                    <w:bottom w:val="none" w:sz="0" w:space="0" w:color="auto"/>
                    <w:right w:val="none" w:sz="0" w:space="0" w:color="auto"/>
                  </w:divBdr>
                </w:div>
              </w:divsChild>
            </w:div>
            <w:div w:id="650446649">
              <w:marLeft w:val="0"/>
              <w:marRight w:val="0"/>
              <w:marTop w:val="0"/>
              <w:marBottom w:val="0"/>
              <w:divBdr>
                <w:top w:val="none" w:sz="0" w:space="0" w:color="auto"/>
                <w:left w:val="none" w:sz="0" w:space="0" w:color="auto"/>
                <w:bottom w:val="none" w:sz="0" w:space="0" w:color="auto"/>
                <w:right w:val="none" w:sz="0" w:space="0" w:color="auto"/>
              </w:divBdr>
              <w:divsChild>
                <w:div w:id="28840465">
                  <w:marLeft w:val="640"/>
                  <w:marRight w:val="0"/>
                  <w:marTop w:val="0"/>
                  <w:marBottom w:val="0"/>
                  <w:divBdr>
                    <w:top w:val="none" w:sz="0" w:space="0" w:color="auto"/>
                    <w:left w:val="none" w:sz="0" w:space="0" w:color="auto"/>
                    <w:bottom w:val="none" w:sz="0" w:space="0" w:color="auto"/>
                    <w:right w:val="none" w:sz="0" w:space="0" w:color="auto"/>
                  </w:divBdr>
                </w:div>
                <w:div w:id="59905881">
                  <w:marLeft w:val="640"/>
                  <w:marRight w:val="0"/>
                  <w:marTop w:val="0"/>
                  <w:marBottom w:val="0"/>
                  <w:divBdr>
                    <w:top w:val="none" w:sz="0" w:space="0" w:color="auto"/>
                    <w:left w:val="none" w:sz="0" w:space="0" w:color="auto"/>
                    <w:bottom w:val="none" w:sz="0" w:space="0" w:color="auto"/>
                    <w:right w:val="none" w:sz="0" w:space="0" w:color="auto"/>
                  </w:divBdr>
                </w:div>
                <w:div w:id="203832537">
                  <w:marLeft w:val="640"/>
                  <w:marRight w:val="0"/>
                  <w:marTop w:val="0"/>
                  <w:marBottom w:val="0"/>
                  <w:divBdr>
                    <w:top w:val="none" w:sz="0" w:space="0" w:color="auto"/>
                    <w:left w:val="none" w:sz="0" w:space="0" w:color="auto"/>
                    <w:bottom w:val="none" w:sz="0" w:space="0" w:color="auto"/>
                    <w:right w:val="none" w:sz="0" w:space="0" w:color="auto"/>
                  </w:divBdr>
                </w:div>
                <w:div w:id="289409292">
                  <w:marLeft w:val="640"/>
                  <w:marRight w:val="0"/>
                  <w:marTop w:val="0"/>
                  <w:marBottom w:val="0"/>
                  <w:divBdr>
                    <w:top w:val="none" w:sz="0" w:space="0" w:color="auto"/>
                    <w:left w:val="none" w:sz="0" w:space="0" w:color="auto"/>
                    <w:bottom w:val="none" w:sz="0" w:space="0" w:color="auto"/>
                    <w:right w:val="none" w:sz="0" w:space="0" w:color="auto"/>
                  </w:divBdr>
                </w:div>
                <w:div w:id="316811920">
                  <w:marLeft w:val="640"/>
                  <w:marRight w:val="0"/>
                  <w:marTop w:val="0"/>
                  <w:marBottom w:val="0"/>
                  <w:divBdr>
                    <w:top w:val="none" w:sz="0" w:space="0" w:color="auto"/>
                    <w:left w:val="none" w:sz="0" w:space="0" w:color="auto"/>
                    <w:bottom w:val="none" w:sz="0" w:space="0" w:color="auto"/>
                    <w:right w:val="none" w:sz="0" w:space="0" w:color="auto"/>
                  </w:divBdr>
                </w:div>
                <w:div w:id="348604236">
                  <w:marLeft w:val="640"/>
                  <w:marRight w:val="0"/>
                  <w:marTop w:val="0"/>
                  <w:marBottom w:val="0"/>
                  <w:divBdr>
                    <w:top w:val="none" w:sz="0" w:space="0" w:color="auto"/>
                    <w:left w:val="none" w:sz="0" w:space="0" w:color="auto"/>
                    <w:bottom w:val="none" w:sz="0" w:space="0" w:color="auto"/>
                    <w:right w:val="none" w:sz="0" w:space="0" w:color="auto"/>
                  </w:divBdr>
                </w:div>
                <w:div w:id="358511890">
                  <w:marLeft w:val="640"/>
                  <w:marRight w:val="0"/>
                  <w:marTop w:val="0"/>
                  <w:marBottom w:val="0"/>
                  <w:divBdr>
                    <w:top w:val="none" w:sz="0" w:space="0" w:color="auto"/>
                    <w:left w:val="none" w:sz="0" w:space="0" w:color="auto"/>
                    <w:bottom w:val="none" w:sz="0" w:space="0" w:color="auto"/>
                    <w:right w:val="none" w:sz="0" w:space="0" w:color="auto"/>
                  </w:divBdr>
                </w:div>
                <w:div w:id="509412167">
                  <w:marLeft w:val="640"/>
                  <w:marRight w:val="0"/>
                  <w:marTop w:val="0"/>
                  <w:marBottom w:val="0"/>
                  <w:divBdr>
                    <w:top w:val="none" w:sz="0" w:space="0" w:color="auto"/>
                    <w:left w:val="none" w:sz="0" w:space="0" w:color="auto"/>
                    <w:bottom w:val="none" w:sz="0" w:space="0" w:color="auto"/>
                    <w:right w:val="none" w:sz="0" w:space="0" w:color="auto"/>
                  </w:divBdr>
                </w:div>
                <w:div w:id="542521434">
                  <w:marLeft w:val="640"/>
                  <w:marRight w:val="0"/>
                  <w:marTop w:val="0"/>
                  <w:marBottom w:val="0"/>
                  <w:divBdr>
                    <w:top w:val="none" w:sz="0" w:space="0" w:color="auto"/>
                    <w:left w:val="none" w:sz="0" w:space="0" w:color="auto"/>
                    <w:bottom w:val="none" w:sz="0" w:space="0" w:color="auto"/>
                    <w:right w:val="none" w:sz="0" w:space="0" w:color="auto"/>
                  </w:divBdr>
                </w:div>
                <w:div w:id="569074310">
                  <w:marLeft w:val="640"/>
                  <w:marRight w:val="0"/>
                  <w:marTop w:val="0"/>
                  <w:marBottom w:val="0"/>
                  <w:divBdr>
                    <w:top w:val="none" w:sz="0" w:space="0" w:color="auto"/>
                    <w:left w:val="none" w:sz="0" w:space="0" w:color="auto"/>
                    <w:bottom w:val="none" w:sz="0" w:space="0" w:color="auto"/>
                    <w:right w:val="none" w:sz="0" w:space="0" w:color="auto"/>
                  </w:divBdr>
                </w:div>
                <w:div w:id="598565440">
                  <w:marLeft w:val="640"/>
                  <w:marRight w:val="0"/>
                  <w:marTop w:val="0"/>
                  <w:marBottom w:val="0"/>
                  <w:divBdr>
                    <w:top w:val="none" w:sz="0" w:space="0" w:color="auto"/>
                    <w:left w:val="none" w:sz="0" w:space="0" w:color="auto"/>
                    <w:bottom w:val="none" w:sz="0" w:space="0" w:color="auto"/>
                    <w:right w:val="none" w:sz="0" w:space="0" w:color="auto"/>
                  </w:divBdr>
                </w:div>
                <w:div w:id="643703529">
                  <w:marLeft w:val="640"/>
                  <w:marRight w:val="0"/>
                  <w:marTop w:val="0"/>
                  <w:marBottom w:val="0"/>
                  <w:divBdr>
                    <w:top w:val="none" w:sz="0" w:space="0" w:color="auto"/>
                    <w:left w:val="none" w:sz="0" w:space="0" w:color="auto"/>
                    <w:bottom w:val="none" w:sz="0" w:space="0" w:color="auto"/>
                    <w:right w:val="none" w:sz="0" w:space="0" w:color="auto"/>
                  </w:divBdr>
                </w:div>
                <w:div w:id="707609052">
                  <w:marLeft w:val="640"/>
                  <w:marRight w:val="0"/>
                  <w:marTop w:val="0"/>
                  <w:marBottom w:val="0"/>
                  <w:divBdr>
                    <w:top w:val="none" w:sz="0" w:space="0" w:color="auto"/>
                    <w:left w:val="none" w:sz="0" w:space="0" w:color="auto"/>
                    <w:bottom w:val="none" w:sz="0" w:space="0" w:color="auto"/>
                    <w:right w:val="none" w:sz="0" w:space="0" w:color="auto"/>
                  </w:divBdr>
                </w:div>
                <w:div w:id="742071202">
                  <w:marLeft w:val="640"/>
                  <w:marRight w:val="0"/>
                  <w:marTop w:val="0"/>
                  <w:marBottom w:val="0"/>
                  <w:divBdr>
                    <w:top w:val="none" w:sz="0" w:space="0" w:color="auto"/>
                    <w:left w:val="none" w:sz="0" w:space="0" w:color="auto"/>
                    <w:bottom w:val="none" w:sz="0" w:space="0" w:color="auto"/>
                    <w:right w:val="none" w:sz="0" w:space="0" w:color="auto"/>
                  </w:divBdr>
                </w:div>
                <w:div w:id="816993948">
                  <w:marLeft w:val="640"/>
                  <w:marRight w:val="0"/>
                  <w:marTop w:val="0"/>
                  <w:marBottom w:val="0"/>
                  <w:divBdr>
                    <w:top w:val="none" w:sz="0" w:space="0" w:color="auto"/>
                    <w:left w:val="none" w:sz="0" w:space="0" w:color="auto"/>
                    <w:bottom w:val="none" w:sz="0" w:space="0" w:color="auto"/>
                    <w:right w:val="none" w:sz="0" w:space="0" w:color="auto"/>
                  </w:divBdr>
                </w:div>
                <w:div w:id="820855117">
                  <w:marLeft w:val="640"/>
                  <w:marRight w:val="0"/>
                  <w:marTop w:val="0"/>
                  <w:marBottom w:val="0"/>
                  <w:divBdr>
                    <w:top w:val="none" w:sz="0" w:space="0" w:color="auto"/>
                    <w:left w:val="none" w:sz="0" w:space="0" w:color="auto"/>
                    <w:bottom w:val="none" w:sz="0" w:space="0" w:color="auto"/>
                    <w:right w:val="none" w:sz="0" w:space="0" w:color="auto"/>
                  </w:divBdr>
                </w:div>
                <w:div w:id="829178391">
                  <w:marLeft w:val="640"/>
                  <w:marRight w:val="0"/>
                  <w:marTop w:val="0"/>
                  <w:marBottom w:val="0"/>
                  <w:divBdr>
                    <w:top w:val="none" w:sz="0" w:space="0" w:color="auto"/>
                    <w:left w:val="none" w:sz="0" w:space="0" w:color="auto"/>
                    <w:bottom w:val="none" w:sz="0" w:space="0" w:color="auto"/>
                    <w:right w:val="none" w:sz="0" w:space="0" w:color="auto"/>
                  </w:divBdr>
                </w:div>
                <w:div w:id="857620390">
                  <w:marLeft w:val="640"/>
                  <w:marRight w:val="0"/>
                  <w:marTop w:val="0"/>
                  <w:marBottom w:val="0"/>
                  <w:divBdr>
                    <w:top w:val="none" w:sz="0" w:space="0" w:color="auto"/>
                    <w:left w:val="none" w:sz="0" w:space="0" w:color="auto"/>
                    <w:bottom w:val="none" w:sz="0" w:space="0" w:color="auto"/>
                    <w:right w:val="none" w:sz="0" w:space="0" w:color="auto"/>
                  </w:divBdr>
                </w:div>
                <w:div w:id="880477704">
                  <w:marLeft w:val="640"/>
                  <w:marRight w:val="0"/>
                  <w:marTop w:val="0"/>
                  <w:marBottom w:val="0"/>
                  <w:divBdr>
                    <w:top w:val="none" w:sz="0" w:space="0" w:color="auto"/>
                    <w:left w:val="none" w:sz="0" w:space="0" w:color="auto"/>
                    <w:bottom w:val="none" w:sz="0" w:space="0" w:color="auto"/>
                    <w:right w:val="none" w:sz="0" w:space="0" w:color="auto"/>
                  </w:divBdr>
                </w:div>
                <w:div w:id="904875117">
                  <w:marLeft w:val="640"/>
                  <w:marRight w:val="0"/>
                  <w:marTop w:val="0"/>
                  <w:marBottom w:val="0"/>
                  <w:divBdr>
                    <w:top w:val="none" w:sz="0" w:space="0" w:color="auto"/>
                    <w:left w:val="none" w:sz="0" w:space="0" w:color="auto"/>
                    <w:bottom w:val="none" w:sz="0" w:space="0" w:color="auto"/>
                    <w:right w:val="none" w:sz="0" w:space="0" w:color="auto"/>
                  </w:divBdr>
                </w:div>
                <w:div w:id="912859671">
                  <w:marLeft w:val="640"/>
                  <w:marRight w:val="0"/>
                  <w:marTop w:val="0"/>
                  <w:marBottom w:val="0"/>
                  <w:divBdr>
                    <w:top w:val="none" w:sz="0" w:space="0" w:color="auto"/>
                    <w:left w:val="none" w:sz="0" w:space="0" w:color="auto"/>
                    <w:bottom w:val="none" w:sz="0" w:space="0" w:color="auto"/>
                    <w:right w:val="none" w:sz="0" w:space="0" w:color="auto"/>
                  </w:divBdr>
                </w:div>
                <w:div w:id="913398922">
                  <w:marLeft w:val="640"/>
                  <w:marRight w:val="0"/>
                  <w:marTop w:val="0"/>
                  <w:marBottom w:val="0"/>
                  <w:divBdr>
                    <w:top w:val="none" w:sz="0" w:space="0" w:color="auto"/>
                    <w:left w:val="none" w:sz="0" w:space="0" w:color="auto"/>
                    <w:bottom w:val="none" w:sz="0" w:space="0" w:color="auto"/>
                    <w:right w:val="none" w:sz="0" w:space="0" w:color="auto"/>
                  </w:divBdr>
                </w:div>
                <w:div w:id="1049573582">
                  <w:marLeft w:val="640"/>
                  <w:marRight w:val="0"/>
                  <w:marTop w:val="0"/>
                  <w:marBottom w:val="0"/>
                  <w:divBdr>
                    <w:top w:val="none" w:sz="0" w:space="0" w:color="auto"/>
                    <w:left w:val="none" w:sz="0" w:space="0" w:color="auto"/>
                    <w:bottom w:val="none" w:sz="0" w:space="0" w:color="auto"/>
                    <w:right w:val="none" w:sz="0" w:space="0" w:color="auto"/>
                  </w:divBdr>
                </w:div>
                <w:div w:id="1103838730">
                  <w:marLeft w:val="640"/>
                  <w:marRight w:val="0"/>
                  <w:marTop w:val="0"/>
                  <w:marBottom w:val="0"/>
                  <w:divBdr>
                    <w:top w:val="none" w:sz="0" w:space="0" w:color="auto"/>
                    <w:left w:val="none" w:sz="0" w:space="0" w:color="auto"/>
                    <w:bottom w:val="none" w:sz="0" w:space="0" w:color="auto"/>
                    <w:right w:val="none" w:sz="0" w:space="0" w:color="auto"/>
                  </w:divBdr>
                </w:div>
                <w:div w:id="1117337920">
                  <w:marLeft w:val="640"/>
                  <w:marRight w:val="0"/>
                  <w:marTop w:val="0"/>
                  <w:marBottom w:val="0"/>
                  <w:divBdr>
                    <w:top w:val="none" w:sz="0" w:space="0" w:color="auto"/>
                    <w:left w:val="none" w:sz="0" w:space="0" w:color="auto"/>
                    <w:bottom w:val="none" w:sz="0" w:space="0" w:color="auto"/>
                    <w:right w:val="none" w:sz="0" w:space="0" w:color="auto"/>
                  </w:divBdr>
                </w:div>
                <w:div w:id="1139567441">
                  <w:marLeft w:val="640"/>
                  <w:marRight w:val="0"/>
                  <w:marTop w:val="0"/>
                  <w:marBottom w:val="0"/>
                  <w:divBdr>
                    <w:top w:val="none" w:sz="0" w:space="0" w:color="auto"/>
                    <w:left w:val="none" w:sz="0" w:space="0" w:color="auto"/>
                    <w:bottom w:val="none" w:sz="0" w:space="0" w:color="auto"/>
                    <w:right w:val="none" w:sz="0" w:space="0" w:color="auto"/>
                  </w:divBdr>
                </w:div>
                <w:div w:id="1185945671">
                  <w:marLeft w:val="640"/>
                  <w:marRight w:val="0"/>
                  <w:marTop w:val="0"/>
                  <w:marBottom w:val="0"/>
                  <w:divBdr>
                    <w:top w:val="none" w:sz="0" w:space="0" w:color="auto"/>
                    <w:left w:val="none" w:sz="0" w:space="0" w:color="auto"/>
                    <w:bottom w:val="none" w:sz="0" w:space="0" w:color="auto"/>
                    <w:right w:val="none" w:sz="0" w:space="0" w:color="auto"/>
                  </w:divBdr>
                </w:div>
                <w:div w:id="1194734430">
                  <w:marLeft w:val="640"/>
                  <w:marRight w:val="0"/>
                  <w:marTop w:val="0"/>
                  <w:marBottom w:val="0"/>
                  <w:divBdr>
                    <w:top w:val="none" w:sz="0" w:space="0" w:color="auto"/>
                    <w:left w:val="none" w:sz="0" w:space="0" w:color="auto"/>
                    <w:bottom w:val="none" w:sz="0" w:space="0" w:color="auto"/>
                    <w:right w:val="none" w:sz="0" w:space="0" w:color="auto"/>
                  </w:divBdr>
                </w:div>
                <w:div w:id="1214544540">
                  <w:marLeft w:val="640"/>
                  <w:marRight w:val="0"/>
                  <w:marTop w:val="0"/>
                  <w:marBottom w:val="0"/>
                  <w:divBdr>
                    <w:top w:val="none" w:sz="0" w:space="0" w:color="auto"/>
                    <w:left w:val="none" w:sz="0" w:space="0" w:color="auto"/>
                    <w:bottom w:val="none" w:sz="0" w:space="0" w:color="auto"/>
                    <w:right w:val="none" w:sz="0" w:space="0" w:color="auto"/>
                  </w:divBdr>
                </w:div>
                <w:div w:id="1234660387">
                  <w:marLeft w:val="640"/>
                  <w:marRight w:val="0"/>
                  <w:marTop w:val="0"/>
                  <w:marBottom w:val="0"/>
                  <w:divBdr>
                    <w:top w:val="none" w:sz="0" w:space="0" w:color="auto"/>
                    <w:left w:val="none" w:sz="0" w:space="0" w:color="auto"/>
                    <w:bottom w:val="none" w:sz="0" w:space="0" w:color="auto"/>
                    <w:right w:val="none" w:sz="0" w:space="0" w:color="auto"/>
                  </w:divBdr>
                </w:div>
                <w:div w:id="1254244949">
                  <w:marLeft w:val="640"/>
                  <w:marRight w:val="0"/>
                  <w:marTop w:val="0"/>
                  <w:marBottom w:val="0"/>
                  <w:divBdr>
                    <w:top w:val="none" w:sz="0" w:space="0" w:color="auto"/>
                    <w:left w:val="none" w:sz="0" w:space="0" w:color="auto"/>
                    <w:bottom w:val="none" w:sz="0" w:space="0" w:color="auto"/>
                    <w:right w:val="none" w:sz="0" w:space="0" w:color="auto"/>
                  </w:divBdr>
                </w:div>
                <w:div w:id="1279602869">
                  <w:marLeft w:val="640"/>
                  <w:marRight w:val="0"/>
                  <w:marTop w:val="0"/>
                  <w:marBottom w:val="0"/>
                  <w:divBdr>
                    <w:top w:val="none" w:sz="0" w:space="0" w:color="auto"/>
                    <w:left w:val="none" w:sz="0" w:space="0" w:color="auto"/>
                    <w:bottom w:val="none" w:sz="0" w:space="0" w:color="auto"/>
                    <w:right w:val="none" w:sz="0" w:space="0" w:color="auto"/>
                  </w:divBdr>
                </w:div>
                <w:div w:id="1283268218">
                  <w:marLeft w:val="640"/>
                  <w:marRight w:val="0"/>
                  <w:marTop w:val="0"/>
                  <w:marBottom w:val="0"/>
                  <w:divBdr>
                    <w:top w:val="none" w:sz="0" w:space="0" w:color="auto"/>
                    <w:left w:val="none" w:sz="0" w:space="0" w:color="auto"/>
                    <w:bottom w:val="none" w:sz="0" w:space="0" w:color="auto"/>
                    <w:right w:val="none" w:sz="0" w:space="0" w:color="auto"/>
                  </w:divBdr>
                </w:div>
                <w:div w:id="1307472586">
                  <w:marLeft w:val="640"/>
                  <w:marRight w:val="0"/>
                  <w:marTop w:val="0"/>
                  <w:marBottom w:val="0"/>
                  <w:divBdr>
                    <w:top w:val="none" w:sz="0" w:space="0" w:color="auto"/>
                    <w:left w:val="none" w:sz="0" w:space="0" w:color="auto"/>
                    <w:bottom w:val="none" w:sz="0" w:space="0" w:color="auto"/>
                    <w:right w:val="none" w:sz="0" w:space="0" w:color="auto"/>
                  </w:divBdr>
                </w:div>
                <w:div w:id="1335106567">
                  <w:marLeft w:val="640"/>
                  <w:marRight w:val="0"/>
                  <w:marTop w:val="0"/>
                  <w:marBottom w:val="0"/>
                  <w:divBdr>
                    <w:top w:val="none" w:sz="0" w:space="0" w:color="auto"/>
                    <w:left w:val="none" w:sz="0" w:space="0" w:color="auto"/>
                    <w:bottom w:val="none" w:sz="0" w:space="0" w:color="auto"/>
                    <w:right w:val="none" w:sz="0" w:space="0" w:color="auto"/>
                  </w:divBdr>
                </w:div>
                <w:div w:id="1495990447">
                  <w:marLeft w:val="640"/>
                  <w:marRight w:val="0"/>
                  <w:marTop w:val="0"/>
                  <w:marBottom w:val="0"/>
                  <w:divBdr>
                    <w:top w:val="none" w:sz="0" w:space="0" w:color="auto"/>
                    <w:left w:val="none" w:sz="0" w:space="0" w:color="auto"/>
                    <w:bottom w:val="none" w:sz="0" w:space="0" w:color="auto"/>
                    <w:right w:val="none" w:sz="0" w:space="0" w:color="auto"/>
                  </w:divBdr>
                </w:div>
                <w:div w:id="1516655225">
                  <w:marLeft w:val="640"/>
                  <w:marRight w:val="0"/>
                  <w:marTop w:val="0"/>
                  <w:marBottom w:val="0"/>
                  <w:divBdr>
                    <w:top w:val="none" w:sz="0" w:space="0" w:color="auto"/>
                    <w:left w:val="none" w:sz="0" w:space="0" w:color="auto"/>
                    <w:bottom w:val="none" w:sz="0" w:space="0" w:color="auto"/>
                    <w:right w:val="none" w:sz="0" w:space="0" w:color="auto"/>
                  </w:divBdr>
                </w:div>
                <w:div w:id="1521160548">
                  <w:marLeft w:val="640"/>
                  <w:marRight w:val="0"/>
                  <w:marTop w:val="0"/>
                  <w:marBottom w:val="0"/>
                  <w:divBdr>
                    <w:top w:val="none" w:sz="0" w:space="0" w:color="auto"/>
                    <w:left w:val="none" w:sz="0" w:space="0" w:color="auto"/>
                    <w:bottom w:val="none" w:sz="0" w:space="0" w:color="auto"/>
                    <w:right w:val="none" w:sz="0" w:space="0" w:color="auto"/>
                  </w:divBdr>
                </w:div>
                <w:div w:id="1541938058">
                  <w:marLeft w:val="640"/>
                  <w:marRight w:val="0"/>
                  <w:marTop w:val="0"/>
                  <w:marBottom w:val="0"/>
                  <w:divBdr>
                    <w:top w:val="none" w:sz="0" w:space="0" w:color="auto"/>
                    <w:left w:val="none" w:sz="0" w:space="0" w:color="auto"/>
                    <w:bottom w:val="none" w:sz="0" w:space="0" w:color="auto"/>
                    <w:right w:val="none" w:sz="0" w:space="0" w:color="auto"/>
                  </w:divBdr>
                </w:div>
                <w:div w:id="1577666485">
                  <w:marLeft w:val="640"/>
                  <w:marRight w:val="0"/>
                  <w:marTop w:val="0"/>
                  <w:marBottom w:val="0"/>
                  <w:divBdr>
                    <w:top w:val="none" w:sz="0" w:space="0" w:color="auto"/>
                    <w:left w:val="none" w:sz="0" w:space="0" w:color="auto"/>
                    <w:bottom w:val="none" w:sz="0" w:space="0" w:color="auto"/>
                    <w:right w:val="none" w:sz="0" w:space="0" w:color="auto"/>
                  </w:divBdr>
                </w:div>
                <w:div w:id="1625695051">
                  <w:marLeft w:val="640"/>
                  <w:marRight w:val="0"/>
                  <w:marTop w:val="0"/>
                  <w:marBottom w:val="0"/>
                  <w:divBdr>
                    <w:top w:val="none" w:sz="0" w:space="0" w:color="auto"/>
                    <w:left w:val="none" w:sz="0" w:space="0" w:color="auto"/>
                    <w:bottom w:val="none" w:sz="0" w:space="0" w:color="auto"/>
                    <w:right w:val="none" w:sz="0" w:space="0" w:color="auto"/>
                  </w:divBdr>
                </w:div>
                <w:div w:id="1660305464">
                  <w:marLeft w:val="640"/>
                  <w:marRight w:val="0"/>
                  <w:marTop w:val="0"/>
                  <w:marBottom w:val="0"/>
                  <w:divBdr>
                    <w:top w:val="none" w:sz="0" w:space="0" w:color="auto"/>
                    <w:left w:val="none" w:sz="0" w:space="0" w:color="auto"/>
                    <w:bottom w:val="none" w:sz="0" w:space="0" w:color="auto"/>
                    <w:right w:val="none" w:sz="0" w:space="0" w:color="auto"/>
                  </w:divBdr>
                </w:div>
                <w:div w:id="1666007334">
                  <w:marLeft w:val="640"/>
                  <w:marRight w:val="0"/>
                  <w:marTop w:val="0"/>
                  <w:marBottom w:val="0"/>
                  <w:divBdr>
                    <w:top w:val="none" w:sz="0" w:space="0" w:color="auto"/>
                    <w:left w:val="none" w:sz="0" w:space="0" w:color="auto"/>
                    <w:bottom w:val="none" w:sz="0" w:space="0" w:color="auto"/>
                    <w:right w:val="none" w:sz="0" w:space="0" w:color="auto"/>
                  </w:divBdr>
                </w:div>
                <w:div w:id="1691684480">
                  <w:marLeft w:val="640"/>
                  <w:marRight w:val="0"/>
                  <w:marTop w:val="0"/>
                  <w:marBottom w:val="0"/>
                  <w:divBdr>
                    <w:top w:val="none" w:sz="0" w:space="0" w:color="auto"/>
                    <w:left w:val="none" w:sz="0" w:space="0" w:color="auto"/>
                    <w:bottom w:val="none" w:sz="0" w:space="0" w:color="auto"/>
                    <w:right w:val="none" w:sz="0" w:space="0" w:color="auto"/>
                  </w:divBdr>
                </w:div>
                <w:div w:id="1704331106">
                  <w:marLeft w:val="640"/>
                  <w:marRight w:val="0"/>
                  <w:marTop w:val="0"/>
                  <w:marBottom w:val="0"/>
                  <w:divBdr>
                    <w:top w:val="none" w:sz="0" w:space="0" w:color="auto"/>
                    <w:left w:val="none" w:sz="0" w:space="0" w:color="auto"/>
                    <w:bottom w:val="none" w:sz="0" w:space="0" w:color="auto"/>
                    <w:right w:val="none" w:sz="0" w:space="0" w:color="auto"/>
                  </w:divBdr>
                </w:div>
                <w:div w:id="1707290763">
                  <w:marLeft w:val="640"/>
                  <w:marRight w:val="0"/>
                  <w:marTop w:val="0"/>
                  <w:marBottom w:val="0"/>
                  <w:divBdr>
                    <w:top w:val="none" w:sz="0" w:space="0" w:color="auto"/>
                    <w:left w:val="none" w:sz="0" w:space="0" w:color="auto"/>
                    <w:bottom w:val="none" w:sz="0" w:space="0" w:color="auto"/>
                    <w:right w:val="none" w:sz="0" w:space="0" w:color="auto"/>
                  </w:divBdr>
                </w:div>
                <w:div w:id="1722820648">
                  <w:marLeft w:val="640"/>
                  <w:marRight w:val="0"/>
                  <w:marTop w:val="0"/>
                  <w:marBottom w:val="0"/>
                  <w:divBdr>
                    <w:top w:val="none" w:sz="0" w:space="0" w:color="auto"/>
                    <w:left w:val="none" w:sz="0" w:space="0" w:color="auto"/>
                    <w:bottom w:val="none" w:sz="0" w:space="0" w:color="auto"/>
                    <w:right w:val="none" w:sz="0" w:space="0" w:color="auto"/>
                  </w:divBdr>
                </w:div>
                <w:div w:id="1730763012">
                  <w:marLeft w:val="640"/>
                  <w:marRight w:val="0"/>
                  <w:marTop w:val="0"/>
                  <w:marBottom w:val="0"/>
                  <w:divBdr>
                    <w:top w:val="none" w:sz="0" w:space="0" w:color="auto"/>
                    <w:left w:val="none" w:sz="0" w:space="0" w:color="auto"/>
                    <w:bottom w:val="none" w:sz="0" w:space="0" w:color="auto"/>
                    <w:right w:val="none" w:sz="0" w:space="0" w:color="auto"/>
                  </w:divBdr>
                </w:div>
                <w:div w:id="1801731111">
                  <w:marLeft w:val="640"/>
                  <w:marRight w:val="0"/>
                  <w:marTop w:val="0"/>
                  <w:marBottom w:val="0"/>
                  <w:divBdr>
                    <w:top w:val="none" w:sz="0" w:space="0" w:color="auto"/>
                    <w:left w:val="none" w:sz="0" w:space="0" w:color="auto"/>
                    <w:bottom w:val="none" w:sz="0" w:space="0" w:color="auto"/>
                    <w:right w:val="none" w:sz="0" w:space="0" w:color="auto"/>
                  </w:divBdr>
                </w:div>
                <w:div w:id="1805387551">
                  <w:marLeft w:val="640"/>
                  <w:marRight w:val="0"/>
                  <w:marTop w:val="0"/>
                  <w:marBottom w:val="0"/>
                  <w:divBdr>
                    <w:top w:val="none" w:sz="0" w:space="0" w:color="auto"/>
                    <w:left w:val="none" w:sz="0" w:space="0" w:color="auto"/>
                    <w:bottom w:val="none" w:sz="0" w:space="0" w:color="auto"/>
                    <w:right w:val="none" w:sz="0" w:space="0" w:color="auto"/>
                  </w:divBdr>
                </w:div>
                <w:div w:id="1820074855">
                  <w:marLeft w:val="640"/>
                  <w:marRight w:val="0"/>
                  <w:marTop w:val="0"/>
                  <w:marBottom w:val="0"/>
                  <w:divBdr>
                    <w:top w:val="none" w:sz="0" w:space="0" w:color="auto"/>
                    <w:left w:val="none" w:sz="0" w:space="0" w:color="auto"/>
                    <w:bottom w:val="none" w:sz="0" w:space="0" w:color="auto"/>
                    <w:right w:val="none" w:sz="0" w:space="0" w:color="auto"/>
                  </w:divBdr>
                </w:div>
                <w:div w:id="1842157542">
                  <w:marLeft w:val="640"/>
                  <w:marRight w:val="0"/>
                  <w:marTop w:val="0"/>
                  <w:marBottom w:val="0"/>
                  <w:divBdr>
                    <w:top w:val="none" w:sz="0" w:space="0" w:color="auto"/>
                    <w:left w:val="none" w:sz="0" w:space="0" w:color="auto"/>
                    <w:bottom w:val="none" w:sz="0" w:space="0" w:color="auto"/>
                    <w:right w:val="none" w:sz="0" w:space="0" w:color="auto"/>
                  </w:divBdr>
                </w:div>
                <w:div w:id="202350555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38132531">
          <w:marLeft w:val="640"/>
          <w:marRight w:val="0"/>
          <w:marTop w:val="0"/>
          <w:marBottom w:val="0"/>
          <w:divBdr>
            <w:top w:val="none" w:sz="0" w:space="0" w:color="auto"/>
            <w:left w:val="none" w:sz="0" w:space="0" w:color="auto"/>
            <w:bottom w:val="none" w:sz="0" w:space="0" w:color="auto"/>
            <w:right w:val="none" w:sz="0" w:space="0" w:color="auto"/>
          </w:divBdr>
        </w:div>
        <w:div w:id="1296569810">
          <w:marLeft w:val="640"/>
          <w:marRight w:val="0"/>
          <w:marTop w:val="0"/>
          <w:marBottom w:val="0"/>
          <w:divBdr>
            <w:top w:val="none" w:sz="0" w:space="0" w:color="auto"/>
            <w:left w:val="none" w:sz="0" w:space="0" w:color="auto"/>
            <w:bottom w:val="none" w:sz="0" w:space="0" w:color="auto"/>
            <w:right w:val="none" w:sz="0" w:space="0" w:color="auto"/>
          </w:divBdr>
        </w:div>
        <w:div w:id="1328097071">
          <w:marLeft w:val="640"/>
          <w:marRight w:val="0"/>
          <w:marTop w:val="0"/>
          <w:marBottom w:val="0"/>
          <w:divBdr>
            <w:top w:val="none" w:sz="0" w:space="0" w:color="auto"/>
            <w:left w:val="none" w:sz="0" w:space="0" w:color="auto"/>
            <w:bottom w:val="none" w:sz="0" w:space="0" w:color="auto"/>
            <w:right w:val="none" w:sz="0" w:space="0" w:color="auto"/>
          </w:divBdr>
        </w:div>
        <w:div w:id="1328284813">
          <w:marLeft w:val="640"/>
          <w:marRight w:val="0"/>
          <w:marTop w:val="0"/>
          <w:marBottom w:val="0"/>
          <w:divBdr>
            <w:top w:val="none" w:sz="0" w:space="0" w:color="auto"/>
            <w:left w:val="none" w:sz="0" w:space="0" w:color="auto"/>
            <w:bottom w:val="none" w:sz="0" w:space="0" w:color="auto"/>
            <w:right w:val="none" w:sz="0" w:space="0" w:color="auto"/>
          </w:divBdr>
        </w:div>
        <w:div w:id="1382947170">
          <w:marLeft w:val="640"/>
          <w:marRight w:val="0"/>
          <w:marTop w:val="0"/>
          <w:marBottom w:val="0"/>
          <w:divBdr>
            <w:top w:val="none" w:sz="0" w:space="0" w:color="auto"/>
            <w:left w:val="none" w:sz="0" w:space="0" w:color="auto"/>
            <w:bottom w:val="none" w:sz="0" w:space="0" w:color="auto"/>
            <w:right w:val="none" w:sz="0" w:space="0" w:color="auto"/>
          </w:divBdr>
        </w:div>
        <w:div w:id="1408653960">
          <w:marLeft w:val="640"/>
          <w:marRight w:val="0"/>
          <w:marTop w:val="0"/>
          <w:marBottom w:val="0"/>
          <w:divBdr>
            <w:top w:val="none" w:sz="0" w:space="0" w:color="auto"/>
            <w:left w:val="none" w:sz="0" w:space="0" w:color="auto"/>
            <w:bottom w:val="none" w:sz="0" w:space="0" w:color="auto"/>
            <w:right w:val="none" w:sz="0" w:space="0" w:color="auto"/>
          </w:divBdr>
        </w:div>
        <w:div w:id="1413547993">
          <w:marLeft w:val="640"/>
          <w:marRight w:val="0"/>
          <w:marTop w:val="0"/>
          <w:marBottom w:val="0"/>
          <w:divBdr>
            <w:top w:val="none" w:sz="0" w:space="0" w:color="auto"/>
            <w:left w:val="none" w:sz="0" w:space="0" w:color="auto"/>
            <w:bottom w:val="none" w:sz="0" w:space="0" w:color="auto"/>
            <w:right w:val="none" w:sz="0" w:space="0" w:color="auto"/>
          </w:divBdr>
        </w:div>
        <w:div w:id="1426540018">
          <w:marLeft w:val="640"/>
          <w:marRight w:val="0"/>
          <w:marTop w:val="0"/>
          <w:marBottom w:val="0"/>
          <w:divBdr>
            <w:top w:val="none" w:sz="0" w:space="0" w:color="auto"/>
            <w:left w:val="none" w:sz="0" w:space="0" w:color="auto"/>
            <w:bottom w:val="none" w:sz="0" w:space="0" w:color="auto"/>
            <w:right w:val="none" w:sz="0" w:space="0" w:color="auto"/>
          </w:divBdr>
        </w:div>
        <w:div w:id="1471092822">
          <w:marLeft w:val="640"/>
          <w:marRight w:val="0"/>
          <w:marTop w:val="0"/>
          <w:marBottom w:val="0"/>
          <w:divBdr>
            <w:top w:val="none" w:sz="0" w:space="0" w:color="auto"/>
            <w:left w:val="none" w:sz="0" w:space="0" w:color="auto"/>
            <w:bottom w:val="none" w:sz="0" w:space="0" w:color="auto"/>
            <w:right w:val="none" w:sz="0" w:space="0" w:color="auto"/>
          </w:divBdr>
        </w:div>
        <w:div w:id="1537162678">
          <w:marLeft w:val="640"/>
          <w:marRight w:val="0"/>
          <w:marTop w:val="0"/>
          <w:marBottom w:val="0"/>
          <w:divBdr>
            <w:top w:val="none" w:sz="0" w:space="0" w:color="auto"/>
            <w:left w:val="none" w:sz="0" w:space="0" w:color="auto"/>
            <w:bottom w:val="none" w:sz="0" w:space="0" w:color="auto"/>
            <w:right w:val="none" w:sz="0" w:space="0" w:color="auto"/>
          </w:divBdr>
        </w:div>
        <w:div w:id="1574194497">
          <w:marLeft w:val="640"/>
          <w:marRight w:val="0"/>
          <w:marTop w:val="0"/>
          <w:marBottom w:val="0"/>
          <w:divBdr>
            <w:top w:val="none" w:sz="0" w:space="0" w:color="auto"/>
            <w:left w:val="none" w:sz="0" w:space="0" w:color="auto"/>
            <w:bottom w:val="none" w:sz="0" w:space="0" w:color="auto"/>
            <w:right w:val="none" w:sz="0" w:space="0" w:color="auto"/>
          </w:divBdr>
        </w:div>
        <w:div w:id="1606843515">
          <w:marLeft w:val="640"/>
          <w:marRight w:val="0"/>
          <w:marTop w:val="0"/>
          <w:marBottom w:val="0"/>
          <w:divBdr>
            <w:top w:val="none" w:sz="0" w:space="0" w:color="auto"/>
            <w:left w:val="none" w:sz="0" w:space="0" w:color="auto"/>
            <w:bottom w:val="none" w:sz="0" w:space="0" w:color="auto"/>
            <w:right w:val="none" w:sz="0" w:space="0" w:color="auto"/>
          </w:divBdr>
        </w:div>
        <w:div w:id="1668433603">
          <w:marLeft w:val="640"/>
          <w:marRight w:val="0"/>
          <w:marTop w:val="0"/>
          <w:marBottom w:val="0"/>
          <w:divBdr>
            <w:top w:val="none" w:sz="0" w:space="0" w:color="auto"/>
            <w:left w:val="none" w:sz="0" w:space="0" w:color="auto"/>
            <w:bottom w:val="none" w:sz="0" w:space="0" w:color="auto"/>
            <w:right w:val="none" w:sz="0" w:space="0" w:color="auto"/>
          </w:divBdr>
        </w:div>
        <w:div w:id="1711415077">
          <w:marLeft w:val="640"/>
          <w:marRight w:val="0"/>
          <w:marTop w:val="0"/>
          <w:marBottom w:val="0"/>
          <w:divBdr>
            <w:top w:val="none" w:sz="0" w:space="0" w:color="auto"/>
            <w:left w:val="none" w:sz="0" w:space="0" w:color="auto"/>
            <w:bottom w:val="none" w:sz="0" w:space="0" w:color="auto"/>
            <w:right w:val="none" w:sz="0" w:space="0" w:color="auto"/>
          </w:divBdr>
        </w:div>
        <w:div w:id="1717000426">
          <w:marLeft w:val="640"/>
          <w:marRight w:val="0"/>
          <w:marTop w:val="0"/>
          <w:marBottom w:val="0"/>
          <w:divBdr>
            <w:top w:val="none" w:sz="0" w:space="0" w:color="auto"/>
            <w:left w:val="none" w:sz="0" w:space="0" w:color="auto"/>
            <w:bottom w:val="none" w:sz="0" w:space="0" w:color="auto"/>
            <w:right w:val="none" w:sz="0" w:space="0" w:color="auto"/>
          </w:divBdr>
        </w:div>
        <w:div w:id="1841774830">
          <w:marLeft w:val="640"/>
          <w:marRight w:val="0"/>
          <w:marTop w:val="0"/>
          <w:marBottom w:val="0"/>
          <w:divBdr>
            <w:top w:val="none" w:sz="0" w:space="0" w:color="auto"/>
            <w:left w:val="none" w:sz="0" w:space="0" w:color="auto"/>
            <w:bottom w:val="none" w:sz="0" w:space="0" w:color="auto"/>
            <w:right w:val="none" w:sz="0" w:space="0" w:color="auto"/>
          </w:divBdr>
        </w:div>
        <w:div w:id="1900284250">
          <w:marLeft w:val="640"/>
          <w:marRight w:val="0"/>
          <w:marTop w:val="0"/>
          <w:marBottom w:val="0"/>
          <w:divBdr>
            <w:top w:val="none" w:sz="0" w:space="0" w:color="auto"/>
            <w:left w:val="none" w:sz="0" w:space="0" w:color="auto"/>
            <w:bottom w:val="none" w:sz="0" w:space="0" w:color="auto"/>
            <w:right w:val="none" w:sz="0" w:space="0" w:color="auto"/>
          </w:divBdr>
        </w:div>
        <w:div w:id="2000228620">
          <w:marLeft w:val="640"/>
          <w:marRight w:val="0"/>
          <w:marTop w:val="0"/>
          <w:marBottom w:val="0"/>
          <w:divBdr>
            <w:top w:val="none" w:sz="0" w:space="0" w:color="auto"/>
            <w:left w:val="none" w:sz="0" w:space="0" w:color="auto"/>
            <w:bottom w:val="none" w:sz="0" w:space="0" w:color="auto"/>
            <w:right w:val="none" w:sz="0" w:space="0" w:color="auto"/>
          </w:divBdr>
        </w:div>
        <w:div w:id="2015759353">
          <w:marLeft w:val="640"/>
          <w:marRight w:val="0"/>
          <w:marTop w:val="0"/>
          <w:marBottom w:val="0"/>
          <w:divBdr>
            <w:top w:val="none" w:sz="0" w:space="0" w:color="auto"/>
            <w:left w:val="none" w:sz="0" w:space="0" w:color="auto"/>
            <w:bottom w:val="none" w:sz="0" w:space="0" w:color="auto"/>
            <w:right w:val="none" w:sz="0" w:space="0" w:color="auto"/>
          </w:divBdr>
        </w:div>
        <w:div w:id="2018535825">
          <w:marLeft w:val="640"/>
          <w:marRight w:val="0"/>
          <w:marTop w:val="0"/>
          <w:marBottom w:val="0"/>
          <w:divBdr>
            <w:top w:val="none" w:sz="0" w:space="0" w:color="auto"/>
            <w:left w:val="none" w:sz="0" w:space="0" w:color="auto"/>
            <w:bottom w:val="none" w:sz="0" w:space="0" w:color="auto"/>
            <w:right w:val="none" w:sz="0" w:space="0" w:color="auto"/>
          </w:divBdr>
        </w:div>
        <w:div w:id="2063484052">
          <w:marLeft w:val="640"/>
          <w:marRight w:val="0"/>
          <w:marTop w:val="0"/>
          <w:marBottom w:val="0"/>
          <w:divBdr>
            <w:top w:val="none" w:sz="0" w:space="0" w:color="auto"/>
            <w:left w:val="none" w:sz="0" w:space="0" w:color="auto"/>
            <w:bottom w:val="none" w:sz="0" w:space="0" w:color="auto"/>
            <w:right w:val="none" w:sz="0" w:space="0" w:color="auto"/>
          </w:divBdr>
        </w:div>
        <w:div w:id="2090030421">
          <w:marLeft w:val="640"/>
          <w:marRight w:val="0"/>
          <w:marTop w:val="0"/>
          <w:marBottom w:val="0"/>
          <w:divBdr>
            <w:top w:val="none" w:sz="0" w:space="0" w:color="auto"/>
            <w:left w:val="none" w:sz="0" w:space="0" w:color="auto"/>
            <w:bottom w:val="none" w:sz="0" w:space="0" w:color="auto"/>
            <w:right w:val="none" w:sz="0" w:space="0" w:color="auto"/>
          </w:divBdr>
        </w:div>
      </w:divsChild>
    </w:div>
    <w:div w:id="800422101">
      <w:bodyDiv w:val="1"/>
      <w:marLeft w:val="0"/>
      <w:marRight w:val="0"/>
      <w:marTop w:val="0"/>
      <w:marBottom w:val="0"/>
      <w:divBdr>
        <w:top w:val="none" w:sz="0" w:space="0" w:color="auto"/>
        <w:left w:val="none" w:sz="0" w:space="0" w:color="auto"/>
        <w:bottom w:val="none" w:sz="0" w:space="0" w:color="auto"/>
        <w:right w:val="none" w:sz="0" w:space="0" w:color="auto"/>
      </w:divBdr>
      <w:divsChild>
        <w:div w:id="335234619">
          <w:marLeft w:val="640"/>
          <w:marRight w:val="0"/>
          <w:marTop w:val="0"/>
          <w:marBottom w:val="0"/>
          <w:divBdr>
            <w:top w:val="none" w:sz="0" w:space="0" w:color="auto"/>
            <w:left w:val="none" w:sz="0" w:space="0" w:color="auto"/>
            <w:bottom w:val="none" w:sz="0" w:space="0" w:color="auto"/>
            <w:right w:val="none" w:sz="0" w:space="0" w:color="auto"/>
          </w:divBdr>
        </w:div>
        <w:div w:id="352608009">
          <w:marLeft w:val="640"/>
          <w:marRight w:val="0"/>
          <w:marTop w:val="0"/>
          <w:marBottom w:val="0"/>
          <w:divBdr>
            <w:top w:val="none" w:sz="0" w:space="0" w:color="auto"/>
            <w:left w:val="none" w:sz="0" w:space="0" w:color="auto"/>
            <w:bottom w:val="none" w:sz="0" w:space="0" w:color="auto"/>
            <w:right w:val="none" w:sz="0" w:space="0" w:color="auto"/>
          </w:divBdr>
        </w:div>
        <w:div w:id="380712888">
          <w:marLeft w:val="640"/>
          <w:marRight w:val="0"/>
          <w:marTop w:val="0"/>
          <w:marBottom w:val="0"/>
          <w:divBdr>
            <w:top w:val="none" w:sz="0" w:space="0" w:color="auto"/>
            <w:left w:val="none" w:sz="0" w:space="0" w:color="auto"/>
            <w:bottom w:val="none" w:sz="0" w:space="0" w:color="auto"/>
            <w:right w:val="none" w:sz="0" w:space="0" w:color="auto"/>
          </w:divBdr>
        </w:div>
        <w:div w:id="1164083163">
          <w:marLeft w:val="640"/>
          <w:marRight w:val="0"/>
          <w:marTop w:val="0"/>
          <w:marBottom w:val="0"/>
          <w:divBdr>
            <w:top w:val="none" w:sz="0" w:space="0" w:color="auto"/>
            <w:left w:val="none" w:sz="0" w:space="0" w:color="auto"/>
            <w:bottom w:val="none" w:sz="0" w:space="0" w:color="auto"/>
            <w:right w:val="none" w:sz="0" w:space="0" w:color="auto"/>
          </w:divBdr>
        </w:div>
        <w:div w:id="1438481942">
          <w:marLeft w:val="640"/>
          <w:marRight w:val="0"/>
          <w:marTop w:val="0"/>
          <w:marBottom w:val="0"/>
          <w:divBdr>
            <w:top w:val="none" w:sz="0" w:space="0" w:color="auto"/>
            <w:left w:val="none" w:sz="0" w:space="0" w:color="auto"/>
            <w:bottom w:val="none" w:sz="0" w:space="0" w:color="auto"/>
            <w:right w:val="none" w:sz="0" w:space="0" w:color="auto"/>
          </w:divBdr>
        </w:div>
        <w:div w:id="1527324711">
          <w:marLeft w:val="640"/>
          <w:marRight w:val="0"/>
          <w:marTop w:val="0"/>
          <w:marBottom w:val="0"/>
          <w:divBdr>
            <w:top w:val="none" w:sz="0" w:space="0" w:color="auto"/>
            <w:left w:val="none" w:sz="0" w:space="0" w:color="auto"/>
            <w:bottom w:val="none" w:sz="0" w:space="0" w:color="auto"/>
            <w:right w:val="none" w:sz="0" w:space="0" w:color="auto"/>
          </w:divBdr>
        </w:div>
        <w:div w:id="1936939910">
          <w:marLeft w:val="640"/>
          <w:marRight w:val="0"/>
          <w:marTop w:val="0"/>
          <w:marBottom w:val="0"/>
          <w:divBdr>
            <w:top w:val="none" w:sz="0" w:space="0" w:color="auto"/>
            <w:left w:val="none" w:sz="0" w:space="0" w:color="auto"/>
            <w:bottom w:val="none" w:sz="0" w:space="0" w:color="auto"/>
            <w:right w:val="none" w:sz="0" w:space="0" w:color="auto"/>
          </w:divBdr>
        </w:div>
      </w:divsChild>
    </w:div>
    <w:div w:id="808402032">
      <w:bodyDiv w:val="1"/>
      <w:marLeft w:val="0"/>
      <w:marRight w:val="0"/>
      <w:marTop w:val="0"/>
      <w:marBottom w:val="0"/>
      <w:divBdr>
        <w:top w:val="none" w:sz="0" w:space="0" w:color="auto"/>
        <w:left w:val="none" w:sz="0" w:space="0" w:color="auto"/>
        <w:bottom w:val="none" w:sz="0" w:space="0" w:color="auto"/>
        <w:right w:val="none" w:sz="0" w:space="0" w:color="auto"/>
      </w:divBdr>
      <w:divsChild>
        <w:div w:id="121384771">
          <w:marLeft w:val="640"/>
          <w:marRight w:val="0"/>
          <w:marTop w:val="0"/>
          <w:marBottom w:val="0"/>
          <w:divBdr>
            <w:top w:val="none" w:sz="0" w:space="0" w:color="auto"/>
            <w:left w:val="none" w:sz="0" w:space="0" w:color="auto"/>
            <w:bottom w:val="none" w:sz="0" w:space="0" w:color="auto"/>
            <w:right w:val="none" w:sz="0" w:space="0" w:color="auto"/>
          </w:divBdr>
        </w:div>
        <w:div w:id="145244700">
          <w:marLeft w:val="640"/>
          <w:marRight w:val="0"/>
          <w:marTop w:val="0"/>
          <w:marBottom w:val="0"/>
          <w:divBdr>
            <w:top w:val="none" w:sz="0" w:space="0" w:color="auto"/>
            <w:left w:val="none" w:sz="0" w:space="0" w:color="auto"/>
            <w:bottom w:val="none" w:sz="0" w:space="0" w:color="auto"/>
            <w:right w:val="none" w:sz="0" w:space="0" w:color="auto"/>
          </w:divBdr>
        </w:div>
        <w:div w:id="189804770">
          <w:marLeft w:val="640"/>
          <w:marRight w:val="0"/>
          <w:marTop w:val="0"/>
          <w:marBottom w:val="0"/>
          <w:divBdr>
            <w:top w:val="none" w:sz="0" w:space="0" w:color="auto"/>
            <w:left w:val="none" w:sz="0" w:space="0" w:color="auto"/>
            <w:bottom w:val="none" w:sz="0" w:space="0" w:color="auto"/>
            <w:right w:val="none" w:sz="0" w:space="0" w:color="auto"/>
          </w:divBdr>
        </w:div>
        <w:div w:id="360322102">
          <w:marLeft w:val="640"/>
          <w:marRight w:val="0"/>
          <w:marTop w:val="0"/>
          <w:marBottom w:val="0"/>
          <w:divBdr>
            <w:top w:val="none" w:sz="0" w:space="0" w:color="auto"/>
            <w:left w:val="none" w:sz="0" w:space="0" w:color="auto"/>
            <w:bottom w:val="none" w:sz="0" w:space="0" w:color="auto"/>
            <w:right w:val="none" w:sz="0" w:space="0" w:color="auto"/>
          </w:divBdr>
        </w:div>
        <w:div w:id="412046532">
          <w:marLeft w:val="640"/>
          <w:marRight w:val="0"/>
          <w:marTop w:val="0"/>
          <w:marBottom w:val="0"/>
          <w:divBdr>
            <w:top w:val="none" w:sz="0" w:space="0" w:color="auto"/>
            <w:left w:val="none" w:sz="0" w:space="0" w:color="auto"/>
            <w:bottom w:val="none" w:sz="0" w:space="0" w:color="auto"/>
            <w:right w:val="none" w:sz="0" w:space="0" w:color="auto"/>
          </w:divBdr>
        </w:div>
        <w:div w:id="613638034">
          <w:marLeft w:val="640"/>
          <w:marRight w:val="0"/>
          <w:marTop w:val="0"/>
          <w:marBottom w:val="0"/>
          <w:divBdr>
            <w:top w:val="none" w:sz="0" w:space="0" w:color="auto"/>
            <w:left w:val="none" w:sz="0" w:space="0" w:color="auto"/>
            <w:bottom w:val="none" w:sz="0" w:space="0" w:color="auto"/>
            <w:right w:val="none" w:sz="0" w:space="0" w:color="auto"/>
          </w:divBdr>
        </w:div>
        <w:div w:id="640305373">
          <w:marLeft w:val="640"/>
          <w:marRight w:val="0"/>
          <w:marTop w:val="0"/>
          <w:marBottom w:val="0"/>
          <w:divBdr>
            <w:top w:val="none" w:sz="0" w:space="0" w:color="auto"/>
            <w:left w:val="none" w:sz="0" w:space="0" w:color="auto"/>
            <w:bottom w:val="none" w:sz="0" w:space="0" w:color="auto"/>
            <w:right w:val="none" w:sz="0" w:space="0" w:color="auto"/>
          </w:divBdr>
        </w:div>
        <w:div w:id="645550572">
          <w:marLeft w:val="640"/>
          <w:marRight w:val="0"/>
          <w:marTop w:val="0"/>
          <w:marBottom w:val="0"/>
          <w:divBdr>
            <w:top w:val="none" w:sz="0" w:space="0" w:color="auto"/>
            <w:left w:val="none" w:sz="0" w:space="0" w:color="auto"/>
            <w:bottom w:val="none" w:sz="0" w:space="0" w:color="auto"/>
            <w:right w:val="none" w:sz="0" w:space="0" w:color="auto"/>
          </w:divBdr>
        </w:div>
        <w:div w:id="671176607">
          <w:marLeft w:val="640"/>
          <w:marRight w:val="0"/>
          <w:marTop w:val="0"/>
          <w:marBottom w:val="0"/>
          <w:divBdr>
            <w:top w:val="none" w:sz="0" w:space="0" w:color="auto"/>
            <w:left w:val="none" w:sz="0" w:space="0" w:color="auto"/>
            <w:bottom w:val="none" w:sz="0" w:space="0" w:color="auto"/>
            <w:right w:val="none" w:sz="0" w:space="0" w:color="auto"/>
          </w:divBdr>
        </w:div>
        <w:div w:id="707412718">
          <w:marLeft w:val="640"/>
          <w:marRight w:val="0"/>
          <w:marTop w:val="0"/>
          <w:marBottom w:val="0"/>
          <w:divBdr>
            <w:top w:val="none" w:sz="0" w:space="0" w:color="auto"/>
            <w:left w:val="none" w:sz="0" w:space="0" w:color="auto"/>
            <w:bottom w:val="none" w:sz="0" w:space="0" w:color="auto"/>
            <w:right w:val="none" w:sz="0" w:space="0" w:color="auto"/>
          </w:divBdr>
        </w:div>
        <w:div w:id="919098271">
          <w:marLeft w:val="640"/>
          <w:marRight w:val="0"/>
          <w:marTop w:val="0"/>
          <w:marBottom w:val="0"/>
          <w:divBdr>
            <w:top w:val="none" w:sz="0" w:space="0" w:color="auto"/>
            <w:left w:val="none" w:sz="0" w:space="0" w:color="auto"/>
            <w:bottom w:val="none" w:sz="0" w:space="0" w:color="auto"/>
            <w:right w:val="none" w:sz="0" w:space="0" w:color="auto"/>
          </w:divBdr>
        </w:div>
        <w:div w:id="1089500710">
          <w:marLeft w:val="640"/>
          <w:marRight w:val="0"/>
          <w:marTop w:val="0"/>
          <w:marBottom w:val="0"/>
          <w:divBdr>
            <w:top w:val="none" w:sz="0" w:space="0" w:color="auto"/>
            <w:left w:val="none" w:sz="0" w:space="0" w:color="auto"/>
            <w:bottom w:val="none" w:sz="0" w:space="0" w:color="auto"/>
            <w:right w:val="none" w:sz="0" w:space="0" w:color="auto"/>
          </w:divBdr>
        </w:div>
        <w:div w:id="1172724217">
          <w:marLeft w:val="640"/>
          <w:marRight w:val="0"/>
          <w:marTop w:val="0"/>
          <w:marBottom w:val="0"/>
          <w:divBdr>
            <w:top w:val="none" w:sz="0" w:space="0" w:color="auto"/>
            <w:left w:val="none" w:sz="0" w:space="0" w:color="auto"/>
            <w:bottom w:val="none" w:sz="0" w:space="0" w:color="auto"/>
            <w:right w:val="none" w:sz="0" w:space="0" w:color="auto"/>
          </w:divBdr>
        </w:div>
        <w:div w:id="1177579173">
          <w:marLeft w:val="640"/>
          <w:marRight w:val="0"/>
          <w:marTop w:val="0"/>
          <w:marBottom w:val="0"/>
          <w:divBdr>
            <w:top w:val="none" w:sz="0" w:space="0" w:color="auto"/>
            <w:left w:val="none" w:sz="0" w:space="0" w:color="auto"/>
            <w:bottom w:val="none" w:sz="0" w:space="0" w:color="auto"/>
            <w:right w:val="none" w:sz="0" w:space="0" w:color="auto"/>
          </w:divBdr>
        </w:div>
        <w:div w:id="1253661308">
          <w:marLeft w:val="640"/>
          <w:marRight w:val="0"/>
          <w:marTop w:val="0"/>
          <w:marBottom w:val="0"/>
          <w:divBdr>
            <w:top w:val="none" w:sz="0" w:space="0" w:color="auto"/>
            <w:left w:val="none" w:sz="0" w:space="0" w:color="auto"/>
            <w:bottom w:val="none" w:sz="0" w:space="0" w:color="auto"/>
            <w:right w:val="none" w:sz="0" w:space="0" w:color="auto"/>
          </w:divBdr>
        </w:div>
        <w:div w:id="1354502658">
          <w:marLeft w:val="640"/>
          <w:marRight w:val="0"/>
          <w:marTop w:val="0"/>
          <w:marBottom w:val="0"/>
          <w:divBdr>
            <w:top w:val="none" w:sz="0" w:space="0" w:color="auto"/>
            <w:left w:val="none" w:sz="0" w:space="0" w:color="auto"/>
            <w:bottom w:val="none" w:sz="0" w:space="0" w:color="auto"/>
            <w:right w:val="none" w:sz="0" w:space="0" w:color="auto"/>
          </w:divBdr>
        </w:div>
        <w:div w:id="1429421687">
          <w:marLeft w:val="640"/>
          <w:marRight w:val="0"/>
          <w:marTop w:val="0"/>
          <w:marBottom w:val="0"/>
          <w:divBdr>
            <w:top w:val="none" w:sz="0" w:space="0" w:color="auto"/>
            <w:left w:val="none" w:sz="0" w:space="0" w:color="auto"/>
            <w:bottom w:val="none" w:sz="0" w:space="0" w:color="auto"/>
            <w:right w:val="none" w:sz="0" w:space="0" w:color="auto"/>
          </w:divBdr>
        </w:div>
        <w:div w:id="1445421511">
          <w:marLeft w:val="640"/>
          <w:marRight w:val="0"/>
          <w:marTop w:val="0"/>
          <w:marBottom w:val="0"/>
          <w:divBdr>
            <w:top w:val="none" w:sz="0" w:space="0" w:color="auto"/>
            <w:left w:val="none" w:sz="0" w:space="0" w:color="auto"/>
            <w:bottom w:val="none" w:sz="0" w:space="0" w:color="auto"/>
            <w:right w:val="none" w:sz="0" w:space="0" w:color="auto"/>
          </w:divBdr>
        </w:div>
        <w:div w:id="1482040123">
          <w:marLeft w:val="640"/>
          <w:marRight w:val="0"/>
          <w:marTop w:val="0"/>
          <w:marBottom w:val="0"/>
          <w:divBdr>
            <w:top w:val="none" w:sz="0" w:space="0" w:color="auto"/>
            <w:left w:val="none" w:sz="0" w:space="0" w:color="auto"/>
            <w:bottom w:val="none" w:sz="0" w:space="0" w:color="auto"/>
            <w:right w:val="none" w:sz="0" w:space="0" w:color="auto"/>
          </w:divBdr>
        </w:div>
        <w:div w:id="1610232525">
          <w:marLeft w:val="640"/>
          <w:marRight w:val="0"/>
          <w:marTop w:val="0"/>
          <w:marBottom w:val="0"/>
          <w:divBdr>
            <w:top w:val="none" w:sz="0" w:space="0" w:color="auto"/>
            <w:left w:val="none" w:sz="0" w:space="0" w:color="auto"/>
            <w:bottom w:val="none" w:sz="0" w:space="0" w:color="auto"/>
            <w:right w:val="none" w:sz="0" w:space="0" w:color="auto"/>
          </w:divBdr>
        </w:div>
        <w:div w:id="1645431048">
          <w:marLeft w:val="640"/>
          <w:marRight w:val="0"/>
          <w:marTop w:val="0"/>
          <w:marBottom w:val="0"/>
          <w:divBdr>
            <w:top w:val="none" w:sz="0" w:space="0" w:color="auto"/>
            <w:left w:val="none" w:sz="0" w:space="0" w:color="auto"/>
            <w:bottom w:val="none" w:sz="0" w:space="0" w:color="auto"/>
            <w:right w:val="none" w:sz="0" w:space="0" w:color="auto"/>
          </w:divBdr>
        </w:div>
        <w:div w:id="1663073814">
          <w:marLeft w:val="640"/>
          <w:marRight w:val="0"/>
          <w:marTop w:val="0"/>
          <w:marBottom w:val="0"/>
          <w:divBdr>
            <w:top w:val="none" w:sz="0" w:space="0" w:color="auto"/>
            <w:left w:val="none" w:sz="0" w:space="0" w:color="auto"/>
            <w:bottom w:val="none" w:sz="0" w:space="0" w:color="auto"/>
            <w:right w:val="none" w:sz="0" w:space="0" w:color="auto"/>
          </w:divBdr>
        </w:div>
        <w:div w:id="1797917284">
          <w:marLeft w:val="640"/>
          <w:marRight w:val="0"/>
          <w:marTop w:val="0"/>
          <w:marBottom w:val="0"/>
          <w:divBdr>
            <w:top w:val="none" w:sz="0" w:space="0" w:color="auto"/>
            <w:left w:val="none" w:sz="0" w:space="0" w:color="auto"/>
            <w:bottom w:val="none" w:sz="0" w:space="0" w:color="auto"/>
            <w:right w:val="none" w:sz="0" w:space="0" w:color="auto"/>
          </w:divBdr>
        </w:div>
        <w:div w:id="1830051709">
          <w:marLeft w:val="640"/>
          <w:marRight w:val="0"/>
          <w:marTop w:val="0"/>
          <w:marBottom w:val="0"/>
          <w:divBdr>
            <w:top w:val="none" w:sz="0" w:space="0" w:color="auto"/>
            <w:left w:val="none" w:sz="0" w:space="0" w:color="auto"/>
            <w:bottom w:val="none" w:sz="0" w:space="0" w:color="auto"/>
            <w:right w:val="none" w:sz="0" w:space="0" w:color="auto"/>
          </w:divBdr>
        </w:div>
        <w:div w:id="1853108613">
          <w:marLeft w:val="640"/>
          <w:marRight w:val="0"/>
          <w:marTop w:val="0"/>
          <w:marBottom w:val="0"/>
          <w:divBdr>
            <w:top w:val="none" w:sz="0" w:space="0" w:color="auto"/>
            <w:left w:val="none" w:sz="0" w:space="0" w:color="auto"/>
            <w:bottom w:val="none" w:sz="0" w:space="0" w:color="auto"/>
            <w:right w:val="none" w:sz="0" w:space="0" w:color="auto"/>
          </w:divBdr>
        </w:div>
        <w:div w:id="1864974656">
          <w:marLeft w:val="640"/>
          <w:marRight w:val="0"/>
          <w:marTop w:val="0"/>
          <w:marBottom w:val="0"/>
          <w:divBdr>
            <w:top w:val="none" w:sz="0" w:space="0" w:color="auto"/>
            <w:left w:val="none" w:sz="0" w:space="0" w:color="auto"/>
            <w:bottom w:val="none" w:sz="0" w:space="0" w:color="auto"/>
            <w:right w:val="none" w:sz="0" w:space="0" w:color="auto"/>
          </w:divBdr>
        </w:div>
        <w:div w:id="1866602549">
          <w:marLeft w:val="640"/>
          <w:marRight w:val="0"/>
          <w:marTop w:val="0"/>
          <w:marBottom w:val="0"/>
          <w:divBdr>
            <w:top w:val="none" w:sz="0" w:space="0" w:color="auto"/>
            <w:left w:val="none" w:sz="0" w:space="0" w:color="auto"/>
            <w:bottom w:val="none" w:sz="0" w:space="0" w:color="auto"/>
            <w:right w:val="none" w:sz="0" w:space="0" w:color="auto"/>
          </w:divBdr>
        </w:div>
        <w:div w:id="1877083639">
          <w:marLeft w:val="640"/>
          <w:marRight w:val="0"/>
          <w:marTop w:val="0"/>
          <w:marBottom w:val="0"/>
          <w:divBdr>
            <w:top w:val="none" w:sz="0" w:space="0" w:color="auto"/>
            <w:left w:val="none" w:sz="0" w:space="0" w:color="auto"/>
            <w:bottom w:val="none" w:sz="0" w:space="0" w:color="auto"/>
            <w:right w:val="none" w:sz="0" w:space="0" w:color="auto"/>
          </w:divBdr>
        </w:div>
      </w:divsChild>
    </w:div>
    <w:div w:id="812596299">
      <w:bodyDiv w:val="1"/>
      <w:marLeft w:val="0"/>
      <w:marRight w:val="0"/>
      <w:marTop w:val="0"/>
      <w:marBottom w:val="0"/>
      <w:divBdr>
        <w:top w:val="none" w:sz="0" w:space="0" w:color="auto"/>
        <w:left w:val="none" w:sz="0" w:space="0" w:color="auto"/>
        <w:bottom w:val="none" w:sz="0" w:space="0" w:color="auto"/>
        <w:right w:val="none" w:sz="0" w:space="0" w:color="auto"/>
      </w:divBdr>
    </w:div>
    <w:div w:id="817766114">
      <w:bodyDiv w:val="1"/>
      <w:marLeft w:val="0"/>
      <w:marRight w:val="0"/>
      <w:marTop w:val="0"/>
      <w:marBottom w:val="0"/>
      <w:divBdr>
        <w:top w:val="none" w:sz="0" w:space="0" w:color="auto"/>
        <w:left w:val="none" w:sz="0" w:space="0" w:color="auto"/>
        <w:bottom w:val="none" w:sz="0" w:space="0" w:color="auto"/>
        <w:right w:val="none" w:sz="0" w:space="0" w:color="auto"/>
      </w:divBdr>
    </w:div>
    <w:div w:id="845480503">
      <w:bodyDiv w:val="1"/>
      <w:marLeft w:val="0"/>
      <w:marRight w:val="0"/>
      <w:marTop w:val="0"/>
      <w:marBottom w:val="0"/>
      <w:divBdr>
        <w:top w:val="none" w:sz="0" w:space="0" w:color="auto"/>
        <w:left w:val="none" w:sz="0" w:space="0" w:color="auto"/>
        <w:bottom w:val="none" w:sz="0" w:space="0" w:color="auto"/>
        <w:right w:val="none" w:sz="0" w:space="0" w:color="auto"/>
      </w:divBdr>
      <w:divsChild>
        <w:div w:id="76942861">
          <w:marLeft w:val="640"/>
          <w:marRight w:val="0"/>
          <w:marTop w:val="0"/>
          <w:marBottom w:val="0"/>
          <w:divBdr>
            <w:top w:val="none" w:sz="0" w:space="0" w:color="auto"/>
            <w:left w:val="none" w:sz="0" w:space="0" w:color="auto"/>
            <w:bottom w:val="none" w:sz="0" w:space="0" w:color="auto"/>
            <w:right w:val="none" w:sz="0" w:space="0" w:color="auto"/>
          </w:divBdr>
        </w:div>
        <w:div w:id="162555866">
          <w:marLeft w:val="640"/>
          <w:marRight w:val="0"/>
          <w:marTop w:val="0"/>
          <w:marBottom w:val="0"/>
          <w:divBdr>
            <w:top w:val="none" w:sz="0" w:space="0" w:color="auto"/>
            <w:left w:val="none" w:sz="0" w:space="0" w:color="auto"/>
            <w:bottom w:val="none" w:sz="0" w:space="0" w:color="auto"/>
            <w:right w:val="none" w:sz="0" w:space="0" w:color="auto"/>
          </w:divBdr>
        </w:div>
        <w:div w:id="404957264">
          <w:marLeft w:val="640"/>
          <w:marRight w:val="0"/>
          <w:marTop w:val="0"/>
          <w:marBottom w:val="0"/>
          <w:divBdr>
            <w:top w:val="none" w:sz="0" w:space="0" w:color="auto"/>
            <w:left w:val="none" w:sz="0" w:space="0" w:color="auto"/>
            <w:bottom w:val="none" w:sz="0" w:space="0" w:color="auto"/>
            <w:right w:val="none" w:sz="0" w:space="0" w:color="auto"/>
          </w:divBdr>
        </w:div>
        <w:div w:id="426266740">
          <w:marLeft w:val="640"/>
          <w:marRight w:val="0"/>
          <w:marTop w:val="0"/>
          <w:marBottom w:val="0"/>
          <w:divBdr>
            <w:top w:val="none" w:sz="0" w:space="0" w:color="auto"/>
            <w:left w:val="none" w:sz="0" w:space="0" w:color="auto"/>
            <w:bottom w:val="none" w:sz="0" w:space="0" w:color="auto"/>
            <w:right w:val="none" w:sz="0" w:space="0" w:color="auto"/>
          </w:divBdr>
        </w:div>
        <w:div w:id="437406520">
          <w:marLeft w:val="640"/>
          <w:marRight w:val="0"/>
          <w:marTop w:val="0"/>
          <w:marBottom w:val="0"/>
          <w:divBdr>
            <w:top w:val="none" w:sz="0" w:space="0" w:color="auto"/>
            <w:left w:val="none" w:sz="0" w:space="0" w:color="auto"/>
            <w:bottom w:val="none" w:sz="0" w:space="0" w:color="auto"/>
            <w:right w:val="none" w:sz="0" w:space="0" w:color="auto"/>
          </w:divBdr>
        </w:div>
        <w:div w:id="676154289">
          <w:marLeft w:val="640"/>
          <w:marRight w:val="0"/>
          <w:marTop w:val="0"/>
          <w:marBottom w:val="0"/>
          <w:divBdr>
            <w:top w:val="none" w:sz="0" w:space="0" w:color="auto"/>
            <w:left w:val="none" w:sz="0" w:space="0" w:color="auto"/>
            <w:bottom w:val="none" w:sz="0" w:space="0" w:color="auto"/>
            <w:right w:val="none" w:sz="0" w:space="0" w:color="auto"/>
          </w:divBdr>
        </w:div>
        <w:div w:id="769665819">
          <w:marLeft w:val="640"/>
          <w:marRight w:val="0"/>
          <w:marTop w:val="0"/>
          <w:marBottom w:val="0"/>
          <w:divBdr>
            <w:top w:val="none" w:sz="0" w:space="0" w:color="auto"/>
            <w:left w:val="none" w:sz="0" w:space="0" w:color="auto"/>
            <w:bottom w:val="none" w:sz="0" w:space="0" w:color="auto"/>
            <w:right w:val="none" w:sz="0" w:space="0" w:color="auto"/>
          </w:divBdr>
        </w:div>
        <w:div w:id="1053850714">
          <w:marLeft w:val="640"/>
          <w:marRight w:val="0"/>
          <w:marTop w:val="0"/>
          <w:marBottom w:val="0"/>
          <w:divBdr>
            <w:top w:val="none" w:sz="0" w:space="0" w:color="auto"/>
            <w:left w:val="none" w:sz="0" w:space="0" w:color="auto"/>
            <w:bottom w:val="none" w:sz="0" w:space="0" w:color="auto"/>
            <w:right w:val="none" w:sz="0" w:space="0" w:color="auto"/>
          </w:divBdr>
        </w:div>
        <w:div w:id="1221287909">
          <w:marLeft w:val="640"/>
          <w:marRight w:val="0"/>
          <w:marTop w:val="0"/>
          <w:marBottom w:val="0"/>
          <w:divBdr>
            <w:top w:val="none" w:sz="0" w:space="0" w:color="auto"/>
            <w:left w:val="none" w:sz="0" w:space="0" w:color="auto"/>
            <w:bottom w:val="none" w:sz="0" w:space="0" w:color="auto"/>
            <w:right w:val="none" w:sz="0" w:space="0" w:color="auto"/>
          </w:divBdr>
        </w:div>
        <w:div w:id="1280382677">
          <w:marLeft w:val="640"/>
          <w:marRight w:val="0"/>
          <w:marTop w:val="0"/>
          <w:marBottom w:val="0"/>
          <w:divBdr>
            <w:top w:val="none" w:sz="0" w:space="0" w:color="auto"/>
            <w:left w:val="none" w:sz="0" w:space="0" w:color="auto"/>
            <w:bottom w:val="none" w:sz="0" w:space="0" w:color="auto"/>
            <w:right w:val="none" w:sz="0" w:space="0" w:color="auto"/>
          </w:divBdr>
        </w:div>
        <w:div w:id="1497846467">
          <w:marLeft w:val="640"/>
          <w:marRight w:val="0"/>
          <w:marTop w:val="0"/>
          <w:marBottom w:val="0"/>
          <w:divBdr>
            <w:top w:val="none" w:sz="0" w:space="0" w:color="auto"/>
            <w:left w:val="none" w:sz="0" w:space="0" w:color="auto"/>
            <w:bottom w:val="none" w:sz="0" w:space="0" w:color="auto"/>
            <w:right w:val="none" w:sz="0" w:space="0" w:color="auto"/>
          </w:divBdr>
        </w:div>
        <w:div w:id="1727100823">
          <w:marLeft w:val="640"/>
          <w:marRight w:val="0"/>
          <w:marTop w:val="0"/>
          <w:marBottom w:val="0"/>
          <w:divBdr>
            <w:top w:val="none" w:sz="0" w:space="0" w:color="auto"/>
            <w:left w:val="none" w:sz="0" w:space="0" w:color="auto"/>
            <w:bottom w:val="none" w:sz="0" w:space="0" w:color="auto"/>
            <w:right w:val="none" w:sz="0" w:space="0" w:color="auto"/>
          </w:divBdr>
        </w:div>
        <w:div w:id="1867870529">
          <w:marLeft w:val="640"/>
          <w:marRight w:val="0"/>
          <w:marTop w:val="0"/>
          <w:marBottom w:val="0"/>
          <w:divBdr>
            <w:top w:val="none" w:sz="0" w:space="0" w:color="auto"/>
            <w:left w:val="none" w:sz="0" w:space="0" w:color="auto"/>
            <w:bottom w:val="none" w:sz="0" w:space="0" w:color="auto"/>
            <w:right w:val="none" w:sz="0" w:space="0" w:color="auto"/>
          </w:divBdr>
        </w:div>
        <w:div w:id="1898394893">
          <w:marLeft w:val="640"/>
          <w:marRight w:val="0"/>
          <w:marTop w:val="0"/>
          <w:marBottom w:val="0"/>
          <w:divBdr>
            <w:top w:val="none" w:sz="0" w:space="0" w:color="auto"/>
            <w:left w:val="none" w:sz="0" w:space="0" w:color="auto"/>
            <w:bottom w:val="none" w:sz="0" w:space="0" w:color="auto"/>
            <w:right w:val="none" w:sz="0" w:space="0" w:color="auto"/>
          </w:divBdr>
        </w:div>
        <w:div w:id="2013990145">
          <w:marLeft w:val="640"/>
          <w:marRight w:val="0"/>
          <w:marTop w:val="0"/>
          <w:marBottom w:val="0"/>
          <w:divBdr>
            <w:top w:val="none" w:sz="0" w:space="0" w:color="auto"/>
            <w:left w:val="none" w:sz="0" w:space="0" w:color="auto"/>
            <w:bottom w:val="none" w:sz="0" w:space="0" w:color="auto"/>
            <w:right w:val="none" w:sz="0" w:space="0" w:color="auto"/>
          </w:divBdr>
        </w:div>
      </w:divsChild>
    </w:div>
    <w:div w:id="861288383">
      <w:bodyDiv w:val="1"/>
      <w:marLeft w:val="0"/>
      <w:marRight w:val="0"/>
      <w:marTop w:val="0"/>
      <w:marBottom w:val="0"/>
      <w:divBdr>
        <w:top w:val="none" w:sz="0" w:space="0" w:color="auto"/>
        <w:left w:val="none" w:sz="0" w:space="0" w:color="auto"/>
        <w:bottom w:val="none" w:sz="0" w:space="0" w:color="auto"/>
        <w:right w:val="none" w:sz="0" w:space="0" w:color="auto"/>
      </w:divBdr>
      <w:divsChild>
        <w:div w:id="252011842">
          <w:marLeft w:val="640"/>
          <w:marRight w:val="0"/>
          <w:marTop w:val="0"/>
          <w:marBottom w:val="0"/>
          <w:divBdr>
            <w:top w:val="none" w:sz="0" w:space="0" w:color="auto"/>
            <w:left w:val="none" w:sz="0" w:space="0" w:color="auto"/>
            <w:bottom w:val="none" w:sz="0" w:space="0" w:color="auto"/>
            <w:right w:val="none" w:sz="0" w:space="0" w:color="auto"/>
          </w:divBdr>
        </w:div>
        <w:div w:id="324747185">
          <w:marLeft w:val="640"/>
          <w:marRight w:val="0"/>
          <w:marTop w:val="0"/>
          <w:marBottom w:val="0"/>
          <w:divBdr>
            <w:top w:val="none" w:sz="0" w:space="0" w:color="auto"/>
            <w:left w:val="none" w:sz="0" w:space="0" w:color="auto"/>
            <w:bottom w:val="none" w:sz="0" w:space="0" w:color="auto"/>
            <w:right w:val="none" w:sz="0" w:space="0" w:color="auto"/>
          </w:divBdr>
        </w:div>
        <w:div w:id="366296344">
          <w:marLeft w:val="640"/>
          <w:marRight w:val="0"/>
          <w:marTop w:val="0"/>
          <w:marBottom w:val="0"/>
          <w:divBdr>
            <w:top w:val="none" w:sz="0" w:space="0" w:color="auto"/>
            <w:left w:val="none" w:sz="0" w:space="0" w:color="auto"/>
            <w:bottom w:val="none" w:sz="0" w:space="0" w:color="auto"/>
            <w:right w:val="none" w:sz="0" w:space="0" w:color="auto"/>
          </w:divBdr>
        </w:div>
        <w:div w:id="720329773">
          <w:marLeft w:val="640"/>
          <w:marRight w:val="0"/>
          <w:marTop w:val="0"/>
          <w:marBottom w:val="0"/>
          <w:divBdr>
            <w:top w:val="none" w:sz="0" w:space="0" w:color="auto"/>
            <w:left w:val="none" w:sz="0" w:space="0" w:color="auto"/>
            <w:bottom w:val="none" w:sz="0" w:space="0" w:color="auto"/>
            <w:right w:val="none" w:sz="0" w:space="0" w:color="auto"/>
          </w:divBdr>
        </w:div>
        <w:div w:id="737168592">
          <w:marLeft w:val="640"/>
          <w:marRight w:val="0"/>
          <w:marTop w:val="0"/>
          <w:marBottom w:val="0"/>
          <w:divBdr>
            <w:top w:val="none" w:sz="0" w:space="0" w:color="auto"/>
            <w:left w:val="none" w:sz="0" w:space="0" w:color="auto"/>
            <w:bottom w:val="none" w:sz="0" w:space="0" w:color="auto"/>
            <w:right w:val="none" w:sz="0" w:space="0" w:color="auto"/>
          </w:divBdr>
        </w:div>
        <w:div w:id="921260683">
          <w:marLeft w:val="640"/>
          <w:marRight w:val="0"/>
          <w:marTop w:val="0"/>
          <w:marBottom w:val="0"/>
          <w:divBdr>
            <w:top w:val="none" w:sz="0" w:space="0" w:color="auto"/>
            <w:left w:val="none" w:sz="0" w:space="0" w:color="auto"/>
            <w:bottom w:val="none" w:sz="0" w:space="0" w:color="auto"/>
            <w:right w:val="none" w:sz="0" w:space="0" w:color="auto"/>
          </w:divBdr>
        </w:div>
        <w:div w:id="943658757">
          <w:marLeft w:val="640"/>
          <w:marRight w:val="0"/>
          <w:marTop w:val="0"/>
          <w:marBottom w:val="0"/>
          <w:divBdr>
            <w:top w:val="none" w:sz="0" w:space="0" w:color="auto"/>
            <w:left w:val="none" w:sz="0" w:space="0" w:color="auto"/>
            <w:bottom w:val="none" w:sz="0" w:space="0" w:color="auto"/>
            <w:right w:val="none" w:sz="0" w:space="0" w:color="auto"/>
          </w:divBdr>
        </w:div>
        <w:div w:id="1037200728">
          <w:marLeft w:val="640"/>
          <w:marRight w:val="0"/>
          <w:marTop w:val="0"/>
          <w:marBottom w:val="0"/>
          <w:divBdr>
            <w:top w:val="none" w:sz="0" w:space="0" w:color="auto"/>
            <w:left w:val="none" w:sz="0" w:space="0" w:color="auto"/>
            <w:bottom w:val="none" w:sz="0" w:space="0" w:color="auto"/>
            <w:right w:val="none" w:sz="0" w:space="0" w:color="auto"/>
          </w:divBdr>
        </w:div>
        <w:div w:id="1044719517">
          <w:marLeft w:val="640"/>
          <w:marRight w:val="0"/>
          <w:marTop w:val="0"/>
          <w:marBottom w:val="0"/>
          <w:divBdr>
            <w:top w:val="none" w:sz="0" w:space="0" w:color="auto"/>
            <w:left w:val="none" w:sz="0" w:space="0" w:color="auto"/>
            <w:bottom w:val="none" w:sz="0" w:space="0" w:color="auto"/>
            <w:right w:val="none" w:sz="0" w:space="0" w:color="auto"/>
          </w:divBdr>
        </w:div>
        <w:div w:id="1061059869">
          <w:marLeft w:val="640"/>
          <w:marRight w:val="0"/>
          <w:marTop w:val="0"/>
          <w:marBottom w:val="0"/>
          <w:divBdr>
            <w:top w:val="none" w:sz="0" w:space="0" w:color="auto"/>
            <w:left w:val="none" w:sz="0" w:space="0" w:color="auto"/>
            <w:bottom w:val="none" w:sz="0" w:space="0" w:color="auto"/>
            <w:right w:val="none" w:sz="0" w:space="0" w:color="auto"/>
          </w:divBdr>
        </w:div>
        <w:div w:id="1149901831">
          <w:marLeft w:val="640"/>
          <w:marRight w:val="0"/>
          <w:marTop w:val="0"/>
          <w:marBottom w:val="0"/>
          <w:divBdr>
            <w:top w:val="none" w:sz="0" w:space="0" w:color="auto"/>
            <w:left w:val="none" w:sz="0" w:space="0" w:color="auto"/>
            <w:bottom w:val="none" w:sz="0" w:space="0" w:color="auto"/>
            <w:right w:val="none" w:sz="0" w:space="0" w:color="auto"/>
          </w:divBdr>
        </w:div>
        <w:div w:id="1185170706">
          <w:marLeft w:val="640"/>
          <w:marRight w:val="0"/>
          <w:marTop w:val="0"/>
          <w:marBottom w:val="0"/>
          <w:divBdr>
            <w:top w:val="none" w:sz="0" w:space="0" w:color="auto"/>
            <w:left w:val="none" w:sz="0" w:space="0" w:color="auto"/>
            <w:bottom w:val="none" w:sz="0" w:space="0" w:color="auto"/>
            <w:right w:val="none" w:sz="0" w:space="0" w:color="auto"/>
          </w:divBdr>
        </w:div>
        <w:div w:id="1251042990">
          <w:marLeft w:val="640"/>
          <w:marRight w:val="0"/>
          <w:marTop w:val="0"/>
          <w:marBottom w:val="0"/>
          <w:divBdr>
            <w:top w:val="none" w:sz="0" w:space="0" w:color="auto"/>
            <w:left w:val="none" w:sz="0" w:space="0" w:color="auto"/>
            <w:bottom w:val="none" w:sz="0" w:space="0" w:color="auto"/>
            <w:right w:val="none" w:sz="0" w:space="0" w:color="auto"/>
          </w:divBdr>
        </w:div>
        <w:div w:id="1255018063">
          <w:marLeft w:val="640"/>
          <w:marRight w:val="0"/>
          <w:marTop w:val="0"/>
          <w:marBottom w:val="0"/>
          <w:divBdr>
            <w:top w:val="none" w:sz="0" w:space="0" w:color="auto"/>
            <w:left w:val="none" w:sz="0" w:space="0" w:color="auto"/>
            <w:bottom w:val="none" w:sz="0" w:space="0" w:color="auto"/>
            <w:right w:val="none" w:sz="0" w:space="0" w:color="auto"/>
          </w:divBdr>
        </w:div>
        <w:div w:id="1273169032">
          <w:marLeft w:val="640"/>
          <w:marRight w:val="0"/>
          <w:marTop w:val="0"/>
          <w:marBottom w:val="0"/>
          <w:divBdr>
            <w:top w:val="none" w:sz="0" w:space="0" w:color="auto"/>
            <w:left w:val="none" w:sz="0" w:space="0" w:color="auto"/>
            <w:bottom w:val="none" w:sz="0" w:space="0" w:color="auto"/>
            <w:right w:val="none" w:sz="0" w:space="0" w:color="auto"/>
          </w:divBdr>
        </w:div>
        <w:div w:id="1285578306">
          <w:marLeft w:val="640"/>
          <w:marRight w:val="0"/>
          <w:marTop w:val="0"/>
          <w:marBottom w:val="0"/>
          <w:divBdr>
            <w:top w:val="none" w:sz="0" w:space="0" w:color="auto"/>
            <w:left w:val="none" w:sz="0" w:space="0" w:color="auto"/>
            <w:bottom w:val="none" w:sz="0" w:space="0" w:color="auto"/>
            <w:right w:val="none" w:sz="0" w:space="0" w:color="auto"/>
          </w:divBdr>
        </w:div>
        <w:div w:id="1408378850">
          <w:marLeft w:val="640"/>
          <w:marRight w:val="0"/>
          <w:marTop w:val="0"/>
          <w:marBottom w:val="0"/>
          <w:divBdr>
            <w:top w:val="none" w:sz="0" w:space="0" w:color="auto"/>
            <w:left w:val="none" w:sz="0" w:space="0" w:color="auto"/>
            <w:bottom w:val="none" w:sz="0" w:space="0" w:color="auto"/>
            <w:right w:val="none" w:sz="0" w:space="0" w:color="auto"/>
          </w:divBdr>
        </w:div>
        <w:div w:id="1430194158">
          <w:marLeft w:val="640"/>
          <w:marRight w:val="0"/>
          <w:marTop w:val="0"/>
          <w:marBottom w:val="0"/>
          <w:divBdr>
            <w:top w:val="none" w:sz="0" w:space="0" w:color="auto"/>
            <w:left w:val="none" w:sz="0" w:space="0" w:color="auto"/>
            <w:bottom w:val="none" w:sz="0" w:space="0" w:color="auto"/>
            <w:right w:val="none" w:sz="0" w:space="0" w:color="auto"/>
          </w:divBdr>
        </w:div>
        <w:div w:id="1504783865">
          <w:marLeft w:val="640"/>
          <w:marRight w:val="0"/>
          <w:marTop w:val="0"/>
          <w:marBottom w:val="0"/>
          <w:divBdr>
            <w:top w:val="none" w:sz="0" w:space="0" w:color="auto"/>
            <w:left w:val="none" w:sz="0" w:space="0" w:color="auto"/>
            <w:bottom w:val="none" w:sz="0" w:space="0" w:color="auto"/>
            <w:right w:val="none" w:sz="0" w:space="0" w:color="auto"/>
          </w:divBdr>
        </w:div>
        <w:div w:id="1524977775">
          <w:marLeft w:val="640"/>
          <w:marRight w:val="0"/>
          <w:marTop w:val="0"/>
          <w:marBottom w:val="0"/>
          <w:divBdr>
            <w:top w:val="none" w:sz="0" w:space="0" w:color="auto"/>
            <w:left w:val="none" w:sz="0" w:space="0" w:color="auto"/>
            <w:bottom w:val="none" w:sz="0" w:space="0" w:color="auto"/>
            <w:right w:val="none" w:sz="0" w:space="0" w:color="auto"/>
          </w:divBdr>
        </w:div>
        <w:div w:id="1639873359">
          <w:marLeft w:val="640"/>
          <w:marRight w:val="0"/>
          <w:marTop w:val="0"/>
          <w:marBottom w:val="0"/>
          <w:divBdr>
            <w:top w:val="none" w:sz="0" w:space="0" w:color="auto"/>
            <w:left w:val="none" w:sz="0" w:space="0" w:color="auto"/>
            <w:bottom w:val="none" w:sz="0" w:space="0" w:color="auto"/>
            <w:right w:val="none" w:sz="0" w:space="0" w:color="auto"/>
          </w:divBdr>
        </w:div>
        <w:div w:id="1672834155">
          <w:marLeft w:val="640"/>
          <w:marRight w:val="0"/>
          <w:marTop w:val="0"/>
          <w:marBottom w:val="0"/>
          <w:divBdr>
            <w:top w:val="none" w:sz="0" w:space="0" w:color="auto"/>
            <w:left w:val="none" w:sz="0" w:space="0" w:color="auto"/>
            <w:bottom w:val="none" w:sz="0" w:space="0" w:color="auto"/>
            <w:right w:val="none" w:sz="0" w:space="0" w:color="auto"/>
          </w:divBdr>
        </w:div>
        <w:div w:id="1680309195">
          <w:marLeft w:val="640"/>
          <w:marRight w:val="0"/>
          <w:marTop w:val="0"/>
          <w:marBottom w:val="0"/>
          <w:divBdr>
            <w:top w:val="none" w:sz="0" w:space="0" w:color="auto"/>
            <w:left w:val="none" w:sz="0" w:space="0" w:color="auto"/>
            <w:bottom w:val="none" w:sz="0" w:space="0" w:color="auto"/>
            <w:right w:val="none" w:sz="0" w:space="0" w:color="auto"/>
          </w:divBdr>
        </w:div>
        <w:div w:id="1805390425">
          <w:marLeft w:val="640"/>
          <w:marRight w:val="0"/>
          <w:marTop w:val="0"/>
          <w:marBottom w:val="0"/>
          <w:divBdr>
            <w:top w:val="none" w:sz="0" w:space="0" w:color="auto"/>
            <w:left w:val="none" w:sz="0" w:space="0" w:color="auto"/>
            <w:bottom w:val="none" w:sz="0" w:space="0" w:color="auto"/>
            <w:right w:val="none" w:sz="0" w:space="0" w:color="auto"/>
          </w:divBdr>
        </w:div>
        <w:div w:id="1880778783">
          <w:marLeft w:val="640"/>
          <w:marRight w:val="0"/>
          <w:marTop w:val="0"/>
          <w:marBottom w:val="0"/>
          <w:divBdr>
            <w:top w:val="none" w:sz="0" w:space="0" w:color="auto"/>
            <w:left w:val="none" w:sz="0" w:space="0" w:color="auto"/>
            <w:bottom w:val="none" w:sz="0" w:space="0" w:color="auto"/>
            <w:right w:val="none" w:sz="0" w:space="0" w:color="auto"/>
          </w:divBdr>
        </w:div>
        <w:div w:id="2017534477">
          <w:marLeft w:val="640"/>
          <w:marRight w:val="0"/>
          <w:marTop w:val="0"/>
          <w:marBottom w:val="0"/>
          <w:divBdr>
            <w:top w:val="none" w:sz="0" w:space="0" w:color="auto"/>
            <w:left w:val="none" w:sz="0" w:space="0" w:color="auto"/>
            <w:bottom w:val="none" w:sz="0" w:space="0" w:color="auto"/>
            <w:right w:val="none" w:sz="0" w:space="0" w:color="auto"/>
          </w:divBdr>
        </w:div>
        <w:div w:id="2034571617">
          <w:marLeft w:val="640"/>
          <w:marRight w:val="0"/>
          <w:marTop w:val="0"/>
          <w:marBottom w:val="0"/>
          <w:divBdr>
            <w:top w:val="none" w:sz="0" w:space="0" w:color="auto"/>
            <w:left w:val="none" w:sz="0" w:space="0" w:color="auto"/>
            <w:bottom w:val="none" w:sz="0" w:space="0" w:color="auto"/>
            <w:right w:val="none" w:sz="0" w:space="0" w:color="auto"/>
          </w:divBdr>
        </w:div>
        <w:div w:id="2104691578">
          <w:marLeft w:val="640"/>
          <w:marRight w:val="0"/>
          <w:marTop w:val="0"/>
          <w:marBottom w:val="0"/>
          <w:divBdr>
            <w:top w:val="none" w:sz="0" w:space="0" w:color="auto"/>
            <w:left w:val="none" w:sz="0" w:space="0" w:color="auto"/>
            <w:bottom w:val="none" w:sz="0" w:space="0" w:color="auto"/>
            <w:right w:val="none" w:sz="0" w:space="0" w:color="auto"/>
          </w:divBdr>
        </w:div>
      </w:divsChild>
    </w:div>
    <w:div w:id="875891891">
      <w:bodyDiv w:val="1"/>
      <w:marLeft w:val="0"/>
      <w:marRight w:val="0"/>
      <w:marTop w:val="0"/>
      <w:marBottom w:val="0"/>
      <w:divBdr>
        <w:top w:val="none" w:sz="0" w:space="0" w:color="auto"/>
        <w:left w:val="none" w:sz="0" w:space="0" w:color="auto"/>
        <w:bottom w:val="none" w:sz="0" w:space="0" w:color="auto"/>
        <w:right w:val="none" w:sz="0" w:space="0" w:color="auto"/>
      </w:divBdr>
    </w:div>
    <w:div w:id="888953938">
      <w:bodyDiv w:val="1"/>
      <w:marLeft w:val="0"/>
      <w:marRight w:val="0"/>
      <w:marTop w:val="0"/>
      <w:marBottom w:val="0"/>
      <w:divBdr>
        <w:top w:val="none" w:sz="0" w:space="0" w:color="auto"/>
        <w:left w:val="none" w:sz="0" w:space="0" w:color="auto"/>
        <w:bottom w:val="none" w:sz="0" w:space="0" w:color="auto"/>
        <w:right w:val="none" w:sz="0" w:space="0" w:color="auto"/>
      </w:divBdr>
    </w:div>
    <w:div w:id="890115990">
      <w:bodyDiv w:val="1"/>
      <w:marLeft w:val="0"/>
      <w:marRight w:val="0"/>
      <w:marTop w:val="0"/>
      <w:marBottom w:val="0"/>
      <w:divBdr>
        <w:top w:val="none" w:sz="0" w:space="0" w:color="auto"/>
        <w:left w:val="none" w:sz="0" w:space="0" w:color="auto"/>
        <w:bottom w:val="none" w:sz="0" w:space="0" w:color="auto"/>
        <w:right w:val="none" w:sz="0" w:space="0" w:color="auto"/>
      </w:divBdr>
      <w:divsChild>
        <w:div w:id="18629879">
          <w:marLeft w:val="640"/>
          <w:marRight w:val="0"/>
          <w:marTop w:val="0"/>
          <w:marBottom w:val="0"/>
          <w:divBdr>
            <w:top w:val="none" w:sz="0" w:space="0" w:color="auto"/>
            <w:left w:val="none" w:sz="0" w:space="0" w:color="auto"/>
            <w:bottom w:val="none" w:sz="0" w:space="0" w:color="auto"/>
            <w:right w:val="none" w:sz="0" w:space="0" w:color="auto"/>
          </w:divBdr>
        </w:div>
        <w:div w:id="34042360">
          <w:marLeft w:val="640"/>
          <w:marRight w:val="0"/>
          <w:marTop w:val="0"/>
          <w:marBottom w:val="0"/>
          <w:divBdr>
            <w:top w:val="none" w:sz="0" w:space="0" w:color="auto"/>
            <w:left w:val="none" w:sz="0" w:space="0" w:color="auto"/>
            <w:bottom w:val="none" w:sz="0" w:space="0" w:color="auto"/>
            <w:right w:val="none" w:sz="0" w:space="0" w:color="auto"/>
          </w:divBdr>
        </w:div>
        <w:div w:id="86537748">
          <w:marLeft w:val="640"/>
          <w:marRight w:val="0"/>
          <w:marTop w:val="0"/>
          <w:marBottom w:val="0"/>
          <w:divBdr>
            <w:top w:val="none" w:sz="0" w:space="0" w:color="auto"/>
            <w:left w:val="none" w:sz="0" w:space="0" w:color="auto"/>
            <w:bottom w:val="none" w:sz="0" w:space="0" w:color="auto"/>
            <w:right w:val="none" w:sz="0" w:space="0" w:color="auto"/>
          </w:divBdr>
        </w:div>
        <w:div w:id="151264378">
          <w:marLeft w:val="640"/>
          <w:marRight w:val="0"/>
          <w:marTop w:val="0"/>
          <w:marBottom w:val="0"/>
          <w:divBdr>
            <w:top w:val="none" w:sz="0" w:space="0" w:color="auto"/>
            <w:left w:val="none" w:sz="0" w:space="0" w:color="auto"/>
            <w:bottom w:val="none" w:sz="0" w:space="0" w:color="auto"/>
            <w:right w:val="none" w:sz="0" w:space="0" w:color="auto"/>
          </w:divBdr>
        </w:div>
        <w:div w:id="186254217">
          <w:marLeft w:val="640"/>
          <w:marRight w:val="0"/>
          <w:marTop w:val="0"/>
          <w:marBottom w:val="0"/>
          <w:divBdr>
            <w:top w:val="none" w:sz="0" w:space="0" w:color="auto"/>
            <w:left w:val="none" w:sz="0" w:space="0" w:color="auto"/>
            <w:bottom w:val="none" w:sz="0" w:space="0" w:color="auto"/>
            <w:right w:val="none" w:sz="0" w:space="0" w:color="auto"/>
          </w:divBdr>
        </w:div>
        <w:div w:id="218637079">
          <w:marLeft w:val="640"/>
          <w:marRight w:val="0"/>
          <w:marTop w:val="0"/>
          <w:marBottom w:val="0"/>
          <w:divBdr>
            <w:top w:val="none" w:sz="0" w:space="0" w:color="auto"/>
            <w:left w:val="none" w:sz="0" w:space="0" w:color="auto"/>
            <w:bottom w:val="none" w:sz="0" w:space="0" w:color="auto"/>
            <w:right w:val="none" w:sz="0" w:space="0" w:color="auto"/>
          </w:divBdr>
        </w:div>
        <w:div w:id="304893716">
          <w:marLeft w:val="640"/>
          <w:marRight w:val="0"/>
          <w:marTop w:val="0"/>
          <w:marBottom w:val="0"/>
          <w:divBdr>
            <w:top w:val="none" w:sz="0" w:space="0" w:color="auto"/>
            <w:left w:val="none" w:sz="0" w:space="0" w:color="auto"/>
            <w:bottom w:val="none" w:sz="0" w:space="0" w:color="auto"/>
            <w:right w:val="none" w:sz="0" w:space="0" w:color="auto"/>
          </w:divBdr>
        </w:div>
        <w:div w:id="305748211">
          <w:marLeft w:val="640"/>
          <w:marRight w:val="0"/>
          <w:marTop w:val="0"/>
          <w:marBottom w:val="0"/>
          <w:divBdr>
            <w:top w:val="none" w:sz="0" w:space="0" w:color="auto"/>
            <w:left w:val="none" w:sz="0" w:space="0" w:color="auto"/>
            <w:bottom w:val="none" w:sz="0" w:space="0" w:color="auto"/>
            <w:right w:val="none" w:sz="0" w:space="0" w:color="auto"/>
          </w:divBdr>
        </w:div>
        <w:div w:id="333801955">
          <w:marLeft w:val="640"/>
          <w:marRight w:val="0"/>
          <w:marTop w:val="0"/>
          <w:marBottom w:val="0"/>
          <w:divBdr>
            <w:top w:val="none" w:sz="0" w:space="0" w:color="auto"/>
            <w:left w:val="none" w:sz="0" w:space="0" w:color="auto"/>
            <w:bottom w:val="none" w:sz="0" w:space="0" w:color="auto"/>
            <w:right w:val="none" w:sz="0" w:space="0" w:color="auto"/>
          </w:divBdr>
        </w:div>
        <w:div w:id="336227139">
          <w:marLeft w:val="640"/>
          <w:marRight w:val="0"/>
          <w:marTop w:val="0"/>
          <w:marBottom w:val="0"/>
          <w:divBdr>
            <w:top w:val="none" w:sz="0" w:space="0" w:color="auto"/>
            <w:left w:val="none" w:sz="0" w:space="0" w:color="auto"/>
            <w:bottom w:val="none" w:sz="0" w:space="0" w:color="auto"/>
            <w:right w:val="none" w:sz="0" w:space="0" w:color="auto"/>
          </w:divBdr>
        </w:div>
        <w:div w:id="354618370">
          <w:marLeft w:val="640"/>
          <w:marRight w:val="0"/>
          <w:marTop w:val="0"/>
          <w:marBottom w:val="0"/>
          <w:divBdr>
            <w:top w:val="none" w:sz="0" w:space="0" w:color="auto"/>
            <w:left w:val="none" w:sz="0" w:space="0" w:color="auto"/>
            <w:bottom w:val="none" w:sz="0" w:space="0" w:color="auto"/>
            <w:right w:val="none" w:sz="0" w:space="0" w:color="auto"/>
          </w:divBdr>
        </w:div>
        <w:div w:id="381288869">
          <w:marLeft w:val="640"/>
          <w:marRight w:val="0"/>
          <w:marTop w:val="0"/>
          <w:marBottom w:val="0"/>
          <w:divBdr>
            <w:top w:val="none" w:sz="0" w:space="0" w:color="auto"/>
            <w:left w:val="none" w:sz="0" w:space="0" w:color="auto"/>
            <w:bottom w:val="none" w:sz="0" w:space="0" w:color="auto"/>
            <w:right w:val="none" w:sz="0" w:space="0" w:color="auto"/>
          </w:divBdr>
        </w:div>
        <w:div w:id="504907536">
          <w:marLeft w:val="640"/>
          <w:marRight w:val="0"/>
          <w:marTop w:val="0"/>
          <w:marBottom w:val="0"/>
          <w:divBdr>
            <w:top w:val="none" w:sz="0" w:space="0" w:color="auto"/>
            <w:left w:val="none" w:sz="0" w:space="0" w:color="auto"/>
            <w:bottom w:val="none" w:sz="0" w:space="0" w:color="auto"/>
            <w:right w:val="none" w:sz="0" w:space="0" w:color="auto"/>
          </w:divBdr>
        </w:div>
        <w:div w:id="587814592">
          <w:marLeft w:val="640"/>
          <w:marRight w:val="0"/>
          <w:marTop w:val="0"/>
          <w:marBottom w:val="0"/>
          <w:divBdr>
            <w:top w:val="none" w:sz="0" w:space="0" w:color="auto"/>
            <w:left w:val="none" w:sz="0" w:space="0" w:color="auto"/>
            <w:bottom w:val="none" w:sz="0" w:space="0" w:color="auto"/>
            <w:right w:val="none" w:sz="0" w:space="0" w:color="auto"/>
          </w:divBdr>
        </w:div>
        <w:div w:id="608239776">
          <w:marLeft w:val="640"/>
          <w:marRight w:val="0"/>
          <w:marTop w:val="0"/>
          <w:marBottom w:val="0"/>
          <w:divBdr>
            <w:top w:val="none" w:sz="0" w:space="0" w:color="auto"/>
            <w:left w:val="none" w:sz="0" w:space="0" w:color="auto"/>
            <w:bottom w:val="none" w:sz="0" w:space="0" w:color="auto"/>
            <w:right w:val="none" w:sz="0" w:space="0" w:color="auto"/>
          </w:divBdr>
        </w:div>
        <w:div w:id="633483468">
          <w:marLeft w:val="640"/>
          <w:marRight w:val="0"/>
          <w:marTop w:val="0"/>
          <w:marBottom w:val="0"/>
          <w:divBdr>
            <w:top w:val="none" w:sz="0" w:space="0" w:color="auto"/>
            <w:left w:val="none" w:sz="0" w:space="0" w:color="auto"/>
            <w:bottom w:val="none" w:sz="0" w:space="0" w:color="auto"/>
            <w:right w:val="none" w:sz="0" w:space="0" w:color="auto"/>
          </w:divBdr>
        </w:div>
        <w:div w:id="664164474">
          <w:marLeft w:val="640"/>
          <w:marRight w:val="0"/>
          <w:marTop w:val="0"/>
          <w:marBottom w:val="0"/>
          <w:divBdr>
            <w:top w:val="none" w:sz="0" w:space="0" w:color="auto"/>
            <w:left w:val="none" w:sz="0" w:space="0" w:color="auto"/>
            <w:bottom w:val="none" w:sz="0" w:space="0" w:color="auto"/>
            <w:right w:val="none" w:sz="0" w:space="0" w:color="auto"/>
          </w:divBdr>
        </w:div>
        <w:div w:id="735275670">
          <w:marLeft w:val="640"/>
          <w:marRight w:val="0"/>
          <w:marTop w:val="0"/>
          <w:marBottom w:val="0"/>
          <w:divBdr>
            <w:top w:val="none" w:sz="0" w:space="0" w:color="auto"/>
            <w:left w:val="none" w:sz="0" w:space="0" w:color="auto"/>
            <w:bottom w:val="none" w:sz="0" w:space="0" w:color="auto"/>
            <w:right w:val="none" w:sz="0" w:space="0" w:color="auto"/>
          </w:divBdr>
        </w:div>
        <w:div w:id="798189350">
          <w:marLeft w:val="640"/>
          <w:marRight w:val="0"/>
          <w:marTop w:val="0"/>
          <w:marBottom w:val="0"/>
          <w:divBdr>
            <w:top w:val="none" w:sz="0" w:space="0" w:color="auto"/>
            <w:left w:val="none" w:sz="0" w:space="0" w:color="auto"/>
            <w:bottom w:val="none" w:sz="0" w:space="0" w:color="auto"/>
            <w:right w:val="none" w:sz="0" w:space="0" w:color="auto"/>
          </w:divBdr>
        </w:div>
        <w:div w:id="918103738">
          <w:marLeft w:val="640"/>
          <w:marRight w:val="0"/>
          <w:marTop w:val="0"/>
          <w:marBottom w:val="0"/>
          <w:divBdr>
            <w:top w:val="none" w:sz="0" w:space="0" w:color="auto"/>
            <w:left w:val="none" w:sz="0" w:space="0" w:color="auto"/>
            <w:bottom w:val="none" w:sz="0" w:space="0" w:color="auto"/>
            <w:right w:val="none" w:sz="0" w:space="0" w:color="auto"/>
          </w:divBdr>
        </w:div>
        <w:div w:id="932979090">
          <w:marLeft w:val="640"/>
          <w:marRight w:val="0"/>
          <w:marTop w:val="0"/>
          <w:marBottom w:val="0"/>
          <w:divBdr>
            <w:top w:val="none" w:sz="0" w:space="0" w:color="auto"/>
            <w:left w:val="none" w:sz="0" w:space="0" w:color="auto"/>
            <w:bottom w:val="none" w:sz="0" w:space="0" w:color="auto"/>
            <w:right w:val="none" w:sz="0" w:space="0" w:color="auto"/>
          </w:divBdr>
        </w:div>
        <w:div w:id="969289653">
          <w:marLeft w:val="640"/>
          <w:marRight w:val="0"/>
          <w:marTop w:val="0"/>
          <w:marBottom w:val="0"/>
          <w:divBdr>
            <w:top w:val="none" w:sz="0" w:space="0" w:color="auto"/>
            <w:left w:val="none" w:sz="0" w:space="0" w:color="auto"/>
            <w:bottom w:val="none" w:sz="0" w:space="0" w:color="auto"/>
            <w:right w:val="none" w:sz="0" w:space="0" w:color="auto"/>
          </w:divBdr>
        </w:div>
        <w:div w:id="1027372501">
          <w:marLeft w:val="640"/>
          <w:marRight w:val="0"/>
          <w:marTop w:val="0"/>
          <w:marBottom w:val="0"/>
          <w:divBdr>
            <w:top w:val="none" w:sz="0" w:space="0" w:color="auto"/>
            <w:left w:val="none" w:sz="0" w:space="0" w:color="auto"/>
            <w:bottom w:val="none" w:sz="0" w:space="0" w:color="auto"/>
            <w:right w:val="none" w:sz="0" w:space="0" w:color="auto"/>
          </w:divBdr>
        </w:div>
        <w:div w:id="1027490263">
          <w:marLeft w:val="640"/>
          <w:marRight w:val="0"/>
          <w:marTop w:val="0"/>
          <w:marBottom w:val="0"/>
          <w:divBdr>
            <w:top w:val="none" w:sz="0" w:space="0" w:color="auto"/>
            <w:left w:val="none" w:sz="0" w:space="0" w:color="auto"/>
            <w:bottom w:val="none" w:sz="0" w:space="0" w:color="auto"/>
            <w:right w:val="none" w:sz="0" w:space="0" w:color="auto"/>
          </w:divBdr>
        </w:div>
        <w:div w:id="1059287719">
          <w:marLeft w:val="640"/>
          <w:marRight w:val="0"/>
          <w:marTop w:val="0"/>
          <w:marBottom w:val="0"/>
          <w:divBdr>
            <w:top w:val="none" w:sz="0" w:space="0" w:color="auto"/>
            <w:left w:val="none" w:sz="0" w:space="0" w:color="auto"/>
            <w:bottom w:val="none" w:sz="0" w:space="0" w:color="auto"/>
            <w:right w:val="none" w:sz="0" w:space="0" w:color="auto"/>
          </w:divBdr>
        </w:div>
        <w:div w:id="1071928108">
          <w:marLeft w:val="640"/>
          <w:marRight w:val="0"/>
          <w:marTop w:val="0"/>
          <w:marBottom w:val="0"/>
          <w:divBdr>
            <w:top w:val="none" w:sz="0" w:space="0" w:color="auto"/>
            <w:left w:val="none" w:sz="0" w:space="0" w:color="auto"/>
            <w:bottom w:val="none" w:sz="0" w:space="0" w:color="auto"/>
            <w:right w:val="none" w:sz="0" w:space="0" w:color="auto"/>
          </w:divBdr>
        </w:div>
        <w:div w:id="1089081049">
          <w:marLeft w:val="640"/>
          <w:marRight w:val="0"/>
          <w:marTop w:val="0"/>
          <w:marBottom w:val="0"/>
          <w:divBdr>
            <w:top w:val="none" w:sz="0" w:space="0" w:color="auto"/>
            <w:left w:val="none" w:sz="0" w:space="0" w:color="auto"/>
            <w:bottom w:val="none" w:sz="0" w:space="0" w:color="auto"/>
            <w:right w:val="none" w:sz="0" w:space="0" w:color="auto"/>
          </w:divBdr>
        </w:div>
        <w:div w:id="1105073772">
          <w:marLeft w:val="640"/>
          <w:marRight w:val="0"/>
          <w:marTop w:val="0"/>
          <w:marBottom w:val="0"/>
          <w:divBdr>
            <w:top w:val="none" w:sz="0" w:space="0" w:color="auto"/>
            <w:left w:val="none" w:sz="0" w:space="0" w:color="auto"/>
            <w:bottom w:val="none" w:sz="0" w:space="0" w:color="auto"/>
            <w:right w:val="none" w:sz="0" w:space="0" w:color="auto"/>
          </w:divBdr>
        </w:div>
        <w:div w:id="1128358132">
          <w:marLeft w:val="640"/>
          <w:marRight w:val="0"/>
          <w:marTop w:val="0"/>
          <w:marBottom w:val="0"/>
          <w:divBdr>
            <w:top w:val="none" w:sz="0" w:space="0" w:color="auto"/>
            <w:left w:val="none" w:sz="0" w:space="0" w:color="auto"/>
            <w:bottom w:val="none" w:sz="0" w:space="0" w:color="auto"/>
            <w:right w:val="none" w:sz="0" w:space="0" w:color="auto"/>
          </w:divBdr>
        </w:div>
        <w:div w:id="1135946439">
          <w:marLeft w:val="640"/>
          <w:marRight w:val="0"/>
          <w:marTop w:val="0"/>
          <w:marBottom w:val="0"/>
          <w:divBdr>
            <w:top w:val="none" w:sz="0" w:space="0" w:color="auto"/>
            <w:left w:val="none" w:sz="0" w:space="0" w:color="auto"/>
            <w:bottom w:val="none" w:sz="0" w:space="0" w:color="auto"/>
            <w:right w:val="none" w:sz="0" w:space="0" w:color="auto"/>
          </w:divBdr>
        </w:div>
        <w:div w:id="1161190892">
          <w:marLeft w:val="640"/>
          <w:marRight w:val="0"/>
          <w:marTop w:val="0"/>
          <w:marBottom w:val="0"/>
          <w:divBdr>
            <w:top w:val="none" w:sz="0" w:space="0" w:color="auto"/>
            <w:left w:val="none" w:sz="0" w:space="0" w:color="auto"/>
            <w:bottom w:val="none" w:sz="0" w:space="0" w:color="auto"/>
            <w:right w:val="none" w:sz="0" w:space="0" w:color="auto"/>
          </w:divBdr>
        </w:div>
        <w:div w:id="1235435958">
          <w:marLeft w:val="640"/>
          <w:marRight w:val="0"/>
          <w:marTop w:val="0"/>
          <w:marBottom w:val="0"/>
          <w:divBdr>
            <w:top w:val="none" w:sz="0" w:space="0" w:color="auto"/>
            <w:left w:val="none" w:sz="0" w:space="0" w:color="auto"/>
            <w:bottom w:val="none" w:sz="0" w:space="0" w:color="auto"/>
            <w:right w:val="none" w:sz="0" w:space="0" w:color="auto"/>
          </w:divBdr>
        </w:div>
        <w:div w:id="1269435287">
          <w:marLeft w:val="640"/>
          <w:marRight w:val="0"/>
          <w:marTop w:val="0"/>
          <w:marBottom w:val="0"/>
          <w:divBdr>
            <w:top w:val="none" w:sz="0" w:space="0" w:color="auto"/>
            <w:left w:val="none" w:sz="0" w:space="0" w:color="auto"/>
            <w:bottom w:val="none" w:sz="0" w:space="0" w:color="auto"/>
            <w:right w:val="none" w:sz="0" w:space="0" w:color="auto"/>
          </w:divBdr>
        </w:div>
        <w:div w:id="1278876211">
          <w:marLeft w:val="640"/>
          <w:marRight w:val="0"/>
          <w:marTop w:val="0"/>
          <w:marBottom w:val="0"/>
          <w:divBdr>
            <w:top w:val="none" w:sz="0" w:space="0" w:color="auto"/>
            <w:left w:val="none" w:sz="0" w:space="0" w:color="auto"/>
            <w:bottom w:val="none" w:sz="0" w:space="0" w:color="auto"/>
            <w:right w:val="none" w:sz="0" w:space="0" w:color="auto"/>
          </w:divBdr>
        </w:div>
        <w:div w:id="1318725231">
          <w:marLeft w:val="640"/>
          <w:marRight w:val="0"/>
          <w:marTop w:val="0"/>
          <w:marBottom w:val="0"/>
          <w:divBdr>
            <w:top w:val="none" w:sz="0" w:space="0" w:color="auto"/>
            <w:left w:val="none" w:sz="0" w:space="0" w:color="auto"/>
            <w:bottom w:val="none" w:sz="0" w:space="0" w:color="auto"/>
            <w:right w:val="none" w:sz="0" w:space="0" w:color="auto"/>
          </w:divBdr>
        </w:div>
        <w:div w:id="1393310362">
          <w:marLeft w:val="640"/>
          <w:marRight w:val="0"/>
          <w:marTop w:val="0"/>
          <w:marBottom w:val="0"/>
          <w:divBdr>
            <w:top w:val="none" w:sz="0" w:space="0" w:color="auto"/>
            <w:left w:val="none" w:sz="0" w:space="0" w:color="auto"/>
            <w:bottom w:val="none" w:sz="0" w:space="0" w:color="auto"/>
            <w:right w:val="none" w:sz="0" w:space="0" w:color="auto"/>
          </w:divBdr>
        </w:div>
        <w:div w:id="1418361316">
          <w:marLeft w:val="640"/>
          <w:marRight w:val="0"/>
          <w:marTop w:val="0"/>
          <w:marBottom w:val="0"/>
          <w:divBdr>
            <w:top w:val="none" w:sz="0" w:space="0" w:color="auto"/>
            <w:left w:val="none" w:sz="0" w:space="0" w:color="auto"/>
            <w:bottom w:val="none" w:sz="0" w:space="0" w:color="auto"/>
            <w:right w:val="none" w:sz="0" w:space="0" w:color="auto"/>
          </w:divBdr>
        </w:div>
        <w:div w:id="1456942871">
          <w:marLeft w:val="640"/>
          <w:marRight w:val="0"/>
          <w:marTop w:val="0"/>
          <w:marBottom w:val="0"/>
          <w:divBdr>
            <w:top w:val="none" w:sz="0" w:space="0" w:color="auto"/>
            <w:left w:val="none" w:sz="0" w:space="0" w:color="auto"/>
            <w:bottom w:val="none" w:sz="0" w:space="0" w:color="auto"/>
            <w:right w:val="none" w:sz="0" w:space="0" w:color="auto"/>
          </w:divBdr>
        </w:div>
        <w:div w:id="1462453889">
          <w:marLeft w:val="640"/>
          <w:marRight w:val="0"/>
          <w:marTop w:val="0"/>
          <w:marBottom w:val="0"/>
          <w:divBdr>
            <w:top w:val="none" w:sz="0" w:space="0" w:color="auto"/>
            <w:left w:val="none" w:sz="0" w:space="0" w:color="auto"/>
            <w:bottom w:val="none" w:sz="0" w:space="0" w:color="auto"/>
            <w:right w:val="none" w:sz="0" w:space="0" w:color="auto"/>
          </w:divBdr>
        </w:div>
        <w:div w:id="1527449664">
          <w:marLeft w:val="640"/>
          <w:marRight w:val="0"/>
          <w:marTop w:val="0"/>
          <w:marBottom w:val="0"/>
          <w:divBdr>
            <w:top w:val="none" w:sz="0" w:space="0" w:color="auto"/>
            <w:left w:val="none" w:sz="0" w:space="0" w:color="auto"/>
            <w:bottom w:val="none" w:sz="0" w:space="0" w:color="auto"/>
            <w:right w:val="none" w:sz="0" w:space="0" w:color="auto"/>
          </w:divBdr>
        </w:div>
        <w:div w:id="1571698351">
          <w:marLeft w:val="640"/>
          <w:marRight w:val="0"/>
          <w:marTop w:val="0"/>
          <w:marBottom w:val="0"/>
          <w:divBdr>
            <w:top w:val="none" w:sz="0" w:space="0" w:color="auto"/>
            <w:left w:val="none" w:sz="0" w:space="0" w:color="auto"/>
            <w:bottom w:val="none" w:sz="0" w:space="0" w:color="auto"/>
            <w:right w:val="none" w:sz="0" w:space="0" w:color="auto"/>
          </w:divBdr>
        </w:div>
        <w:div w:id="1663855555">
          <w:marLeft w:val="640"/>
          <w:marRight w:val="0"/>
          <w:marTop w:val="0"/>
          <w:marBottom w:val="0"/>
          <w:divBdr>
            <w:top w:val="none" w:sz="0" w:space="0" w:color="auto"/>
            <w:left w:val="none" w:sz="0" w:space="0" w:color="auto"/>
            <w:bottom w:val="none" w:sz="0" w:space="0" w:color="auto"/>
            <w:right w:val="none" w:sz="0" w:space="0" w:color="auto"/>
          </w:divBdr>
        </w:div>
        <w:div w:id="1692610740">
          <w:marLeft w:val="640"/>
          <w:marRight w:val="0"/>
          <w:marTop w:val="0"/>
          <w:marBottom w:val="0"/>
          <w:divBdr>
            <w:top w:val="none" w:sz="0" w:space="0" w:color="auto"/>
            <w:left w:val="none" w:sz="0" w:space="0" w:color="auto"/>
            <w:bottom w:val="none" w:sz="0" w:space="0" w:color="auto"/>
            <w:right w:val="none" w:sz="0" w:space="0" w:color="auto"/>
          </w:divBdr>
        </w:div>
        <w:div w:id="1701395789">
          <w:marLeft w:val="640"/>
          <w:marRight w:val="0"/>
          <w:marTop w:val="0"/>
          <w:marBottom w:val="0"/>
          <w:divBdr>
            <w:top w:val="none" w:sz="0" w:space="0" w:color="auto"/>
            <w:left w:val="none" w:sz="0" w:space="0" w:color="auto"/>
            <w:bottom w:val="none" w:sz="0" w:space="0" w:color="auto"/>
            <w:right w:val="none" w:sz="0" w:space="0" w:color="auto"/>
          </w:divBdr>
        </w:div>
        <w:div w:id="1799565012">
          <w:marLeft w:val="640"/>
          <w:marRight w:val="0"/>
          <w:marTop w:val="0"/>
          <w:marBottom w:val="0"/>
          <w:divBdr>
            <w:top w:val="none" w:sz="0" w:space="0" w:color="auto"/>
            <w:left w:val="none" w:sz="0" w:space="0" w:color="auto"/>
            <w:bottom w:val="none" w:sz="0" w:space="0" w:color="auto"/>
            <w:right w:val="none" w:sz="0" w:space="0" w:color="auto"/>
          </w:divBdr>
        </w:div>
        <w:div w:id="1886718769">
          <w:marLeft w:val="640"/>
          <w:marRight w:val="0"/>
          <w:marTop w:val="0"/>
          <w:marBottom w:val="0"/>
          <w:divBdr>
            <w:top w:val="none" w:sz="0" w:space="0" w:color="auto"/>
            <w:left w:val="none" w:sz="0" w:space="0" w:color="auto"/>
            <w:bottom w:val="none" w:sz="0" w:space="0" w:color="auto"/>
            <w:right w:val="none" w:sz="0" w:space="0" w:color="auto"/>
          </w:divBdr>
        </w:div>
        <w:div w:id="1928726875">
          <w:marLeft w:val="640"/>
          <w:marRight w:val="0"/>
          <w:marTop w:val="0"/>
          <w:marBottom w:val="0"/>
          <w:divBdr>
            <w:top w:val="none" w:sz="0" w:space="0" w:color="auto"/>
            <w:left w:val="none" w:sz="0" w:space="0" w:color="auto"/>
            <w:bottom w:val="none" w:sz="0" w:space="0" w:color="auto"/>
            <w:right w:val="none" w:sz="0" w:space="0" w:color="auto"/>
          </w:divBdr>
          <w:divsChild>
            <w:div w:id="465321248">
              <w:marLeft w:val="0"/>
              <w:marRight w:val="0"/>
              <w:marTop w:val="0"/>
              <w:marBottom w:val="0"/>
              <w:divBdr>
                <w:top w:val="none" w:sz="0" w:space="0" w:color="auto"/>
                <w:left w:val="none" w:sz="0" w:space="0" w:color="auto"/>
                <w:bottom w:val="none" w:sz="0" w:space="0" w:color="auto"/>
                <w:right w:val="none" w:sz="0" w:space="0" w:color="auto"/>
              </w:divBdr>
              <w:divsChild>
                <w:div w:id="124203636">
                  <w:marLeft w:val="640"/>
                  <w:marRight w:val="0"/>
                  <w:marTop w:val="0"/>
                  <w:marBottom w:val="0"/>
                  <w:divBdr>
                    <w:top w:val="none" w:sz="0" w:space="0" w:color="auto"/>
                    <w:left w:val="none" w:sz="0" w:space="0" w:color="auto"/>
                    <w:bottom w:val="none" w:sz="0" w:space="0" w:color="auto"/>
                    <w:right w:val="none" w:sz="0" w:space="0" w:color="auto"/>
                  </w:divBdr>
                </w:div>
                <w:div w:id="167251418">
                  <w:marLeft w:val="640"/>
                  <w:marRight w:val="0"/>
                  <w:marTop w:val="0"/>
                  <w:marBottom w:val="0"/>
                  <w:divBdr>
                    <w:top w:val="none" w:sz="0" w:space="0" w:color="auto"/>
                    <w:left w:val="none" w:sz="0" w:space="0" w:color="auto"/>
                    <w:bottom w:val="none" w:sz="0" w:space="0" w:color="auto"/>
                    <w:right w:val="none" w:sz="0" w:space="0" w:color="auto"/>
                  </w:divBdr>
                </w:div>
                <w:div w:id="209265136">
                  <w:marLeft w:val="640"/>
                  <w:marRight w:val="0"/>
                  <w:marTop w:val="0"/>
                  <w:marBottom w:val="0"/>
                  <w:divBdr>
                    <w:top w:val="none" w:sz="0" w:space="0" w:color="auto"/>
                    <w:left w:val="none" w:sz="0" w:space="0" w:color="auto"/>
                    <w:bottom w:val="none" w:sz="0" w:space="0" w:color="auto"/>
                    <w:right w:val="none" w:sz="0" w:space="0" w:color="auto"/>
                  </w:divBdr>
                </w:div>
                <w:div w:id="217056355">
                  <w:marLeft w:val="640"/>
                  <w:marRight w:val="0"/>
                  <w:marTop w:val="0"/>
                  <w:marBottom w:val="0"/>
                  <w:divBdr>
                    <w:top w:val="none" w:sz="0" w:space="0" w:color="auto"/>
                    <w:left w:val="none" w:sz="0" w:space="0" w:color="auto"/>
                    <w:bottom w:val="none" w:sz="0" w:space="0" w:color="auto"/>
                    <w:right w:val="none" w:sz="0" w:space="0" w:color="auto"/>
                  </w:divBdr>
                </w:div>
                <w:div w:id="278073660">
                  <w:marLeft w:val="640"/>
                  <w:marRight w:val="0"/>
                  <w:marTop w:val="0"/>
                  <w:marBottom w:val="0"/>
                  <w:divBdr>
                    <w:top w:val="none" w:sz="0" w:space="0" w:color="auto"/>
                    <w:left w:val="none" w:sz="0" w:space="0" w:color="auto"/>
                    <w:bottom w:val="none" w:sz="0" w:space="0" w:color="auto"/>
                    <w:right w:val="none" w:sz="0" w:space="0" w:color="auto"/>
                  </w:divBdr>
                </w:div>
                <w:div w:id="313721501">
                  <w:marLeft w:val="640"/>
                  <w:marRight w:val="0"/>
                  <w:marTop w:val="0"/>
                  <w:marBottom w:val="0"/>
                  <w:divBdr>
                    <w:top w:val="none" w:sz="0" w:space="0" w:color="auto"/>
                    <w:left w:val="none" w:sz="0" w:space="0" w:color="auto"/>
                    <w:bottom w:val="none" w:sz="0" w:space="0" w:color="auto"/>
                    <w:right w:val="none" w:sz="0" w:space="0" w:color="auto"/>
                  </w:divBdr>
                </w:div>
                <w:div w:id="377749982">
                  <w:marLeft w:val="640"/>
                  <w:marRight w:val="0"/>
                  <w:marTop w:val="0"/>
                  <w:marBottom w:val="0"/>
                  <w:divBdr>
                    <w:top w:val="none" w:sz="0" w:space="0" w:color="auto"/>
                    <w:left w:val="none" w:sz="0" w:space="0" w:color="auto"/>
                    <w:bottom w:val="none" w:sz="0" w:space="0" w:color="auto"/>
                    <w:right w:val="none" w:sz="0" w:space="0" w:color="auto"/>
                  </w:divBdr>
                </w:div>
                <w:div w:id="380251214">
                  <w:marLeft w:val="640"/>
                  <w:marRight w:val="0"/>
                  <w:marTop w:val="0"/>
                  <w:marBottom w:val="0"/>
                  <w:divBdr>
                    <w:top w:val="none" w:sz="0" w:space="0" w:color="auto"/>
                    <w:left w:val="none" w:sz="0" w:space="0" w:color="auto"/>
                    <w:bottom w:val="none" w:sz="0" w:space="0" w:color="auto"/>
                    <w:right w:val="none" w:sz="0" w:space="0" w:color="auto"/>
                  </w:divBdr>
                </w:div>
                <w:div w:id="441262268">
                  <w:marLeft w:val="640"/>
                  <w:marRight w:val="0"/>
                  <w:marTop w:val="0"/>
                  <w:marBottom w:val="0"/>
                  <w:divBdr>
                    <w:top w:val="none" w:sz="0" w:space="0" w:color="auto"/>
                    <w:left w:val="none" w:sz="0" w:space="0" w:color="auto"/>
                    <w:bottom w:val="none" w:sz="0" w:space="0" w:color="auto"/>
                    <w:right w:val="none" w:sz="0" w:space="0" w:color="auto"/>
                  </w:divBdr>
                </w:div>
                <w:div w:id="483352465">
                  <w:marLeft w:val="640"/>
                  <w:marRight w:val="0"/>
                  <w:marTop w:val="0"/>
                  <w:marBottom w:val="0"/>
                  <w:divBdr>
                    <w:top w:val="none" w:sz="0" w:space="0" w:color="auto"/>
                    <w:left w:val="none" w:sz="0" w:space="0" w:color="auto"/>
                    <w:bottom w:val="none" w:sz="0" w:space="0" w:color="auto"/>
                    <w:right w:val="none" w:sz="0" w:space="0" w:color="auto"/>
                  </w:divBdr>
                </w:div>
                <w:div w:id="489953564">
                  <w:marLeft w:val="640"/>
                  <w:marRight w:val="0"/>
                  <w:marTop w:val="0"/>
                  <w:marBottom w:val="0"/>
                  <w:divBdr>
                    <w:top w:val="none" w:sz="0" w:space="0" w:color="auto"/>
                    <w:left w:val="none" w:sz="0" w:space="0" w:color="auto"/>
                    <w:bottom w:val="none" w:sz="0" w:space="0" w:color="auto"/>
                    <w:right w:val="none" w:sz="0" w:space="0" w:color="auto"/>
                  </w:divBdr>
                </w:div>
                <w:div w:id="640155659">
                  <w:marLeft w:val="640"/>
                  <w:marRight w:val="0"/>
                  <w:marTop w:val="0"/>
                  <w:marBottom w:val="0"/>
                  <w:divBdr>
                    <w:top w:val="none" w:sz="0" w:space="0" w:color="auto"/>
                    <w:left w:val="none" w:sz="0" w:space="0" w:color="auto"/>
                    <w:bottom w:val="none" w:sz="0" w:space="0" w:color="auto"/>
                    <w:right w:val="none" w:sz="0" w:space="0" w:color="auto"/>
                  </w:divBdr>
                </w:div>
                <w:div w:id="665943708">
                  <w:marLeft w:val="640"/>
                  <w:marRight w:val="0"/>
                  <w:marTop w:val="0"/>
                  <w:marBottom w:val="0"/>
                  <w:divBdr>
                    <w:top w:val="none" w:sz="0" w:space="0" w:color="auto"/>
                    <w:left w:val="none" w:sz="0" w:space="0" w:color="auto"/>
                    <w:bottom w:val="none" w:sz="0" w:space="0" w:color="auto"/>
                    <w:right w:val="none" w:sz="0" w:space="0" w:color="auto"/>
                  </w:divBdr>
                </w:div>
                <w:div w:id="692269333">
                  <w:marLeft w:val="640"/>
                  <w:marRight w:val="0"/>
                  <w:marTop w:val="0"/>
                  <w:marBottom w:val="0"/>
                  <w:divBdr>
                    <w:top w:val="none" w:sz="0" w:space="0" w:color="auto"/>
                    <w:left w:val="none" w:sz="0" w:space="0" w:color="auto"/>
                    <w:bottom w:val="none" w:sz="0" w:space="0" w:color="auto"/>
                    <w:right w:val="none" w:sz="0" w:space="0" w:color="auto"/>
                  </w:divBdr>
                </w:div>
                <w:div w:id="728263750">
                  <w:marLeft w:val="640"/>
                  <w:marRight w:val="0"/>
                  <w:marTop w:val="0"/>
                  <w:marBottom w:val="0"/>
                  <w:divBdr>
                    <w:top w:val="none" w:sz="0" w:space="0" w:color="auto"/>
                    <w:left w:val="none" w:sz="0" w:space="0" w:color="auto"/>
                    <w:bottom w:val="none" w:sz="0" w:space="0" w:color="auto"/>
                    <w:right w:val="none" w:sz="0" w:space="0" w:color="auto"/>
                  </w:divBdr>
                </w:div>
                <w:div w:id="732461019">
                  <w:marLeft w:val="640"/>
                  <w:marRight w:val="0"/>
                  <w:marTop w:val="0"/>
                  <w:marBottom w:val="0"/>
                  <w:divBdr>
                    <w:top w:val="none" w:sz="0" w:space="0" w:color="auto"/>
                    <w:left w:val="none" w:sz="0" w:space="0" w:color="auto"/>
                    <w:bottom w:val="none" w:sz="0" w:space="0" w:color="auto"/>
                    <w:right w:val="none" w:sz="0" w:space="0" w:color="auto"/>
                  </w:divBdr>
                </w:div>
                <w:div w:id="753402763">
                  <w:marLeft w:val="640"/>
                  <w:marRight w:val="0"/>
                  <w:marTop w:val="0"/>
                  <w:marBottom w:val="0"/>
                  <w:divBdr>
                    <w:top w:val="none" w:sz="0" w:space="0" w:color="auto"/>
                    <w:left w:val="none" w:sz="0" w:space="0" w:color="auto"/>
                    <w:bottom w:val="none" w:sz="0" w:space="0" w:color="auto"/>
                    <w:right w:val="none" w:sz="0" w:space="0" w:color="auto"/>
                  </w:divBdr>
                </w:div>
                <w:div w:id="814296851">
                  <w:marLeft w:val="640"/>
                  <w:marRight w:val="0"/>
                  <w:marTop w:val="0"/>
                  <w:marBottom w:val="0"/>
                  <w:divBdr>
                    <w:top w:val="none" w:sz="0" w:space="0" w:color="auto"/>
                    <w:left w:val="none" w:sz="0" w:space="0" w:color="auto"/>
                    <w:bottom w:val="none" w:sz="0" w:space="0" w:color="auto"/>
                    <w:right w:val="none" w:sz="0" w:space="0" w:color="auto"/>
                  </w:divBdr>
                </w:div>
                <w:div w:id="891427191">
                  <w:marLeft w:val="640"/>
                  <w:marRight w:val="0"/>
                  <w:marTop w:val="0"/>
                  <w:marBottom w:val="0"/>
                  <w:divBdr>
                    <w:top w:val="none" w:sz="0" w:space="0" w:color="auto"/>
                    <w:left w:val="none" w:sz="0" w:space="0" w:color="auto"/>
                    <w:bottom w:val="none" w:sz="0" w:space="0" w:color="auto"/>
                    <w:right w:val="none" w:sz="0" w:space="0" w:color="auto"/>
                  </w:divBdr>
                </w:div>
                <w:div w:id="1017001730">
                  <w:marLeft w:val="640"/>
                  <w:marRight w:val="0"/>
                  <w:marTop w:val="0"/>
                  <w:marBottom w:val="0"/>
                  <w:divBdr>
                    <w:top w:val="none" w:sz="0" w:space="0" w:color="auto"/>
                    <w:left w:val="none" w:sz="0" w:space="0" w:color="auto"/>
                    <w:bottom w:val="none" w:sz="0" w:space="0" w:color="auto"/>
                    <w:right w:val="none" w:sz="0" w:space="0" w:color="auto"/>
                  </w:divBdr>
                </w:div>
                <w:div w:id="1057705866">
                  <w:marLeft w:val="640"/>
                  <w:marRight w:val="0"/>
                  <w:marTop w:val="0"/>
                  <w:marBottom w:val="0"/>
                  <w:divBdr>
                    <w:top w:val="none" w:sz="0" w:space="0" w:color="auto"/>
                    <w:left w:val="none" w:sz="0" w:space="0" w:color="auto"/>
                    <w:bottom w:val="none" w:sz="0" w:space="0" w:color="auto"/>
                    <w:right w:val="none" w:sz="0" w:space="0" w:color="auto"/>
                  </w:divBdr>
                </w:div>
                <w:div w:id="1131636599">
                  <w:marLeft w:val="640"/>
                  <w:marRight w:val="0"/>
                  <w:marTop w:val="0"/>
                  <w:marBottom w:val="0"/>
                  <w:divBdr>
                    <w:top w:val="none" w:sz="0" w:space="0" w:color="auto"/>
                    <w:left w:val="none" w:sz="0" w:space="0" w:color="auto"/>
                    <w:bottom w:val="none" w:sz="0" w:space="0" w:color="auto"/>
                    <w:right w:val="none" w:sz="0" w:space="0" w:color="auto"/>
                  </w:divBdr>
                </w:div>
                <w:div w:id="1137530476">
                  <w:marLeft w:val="640"/>
                  <w:marRight w:val="0"/>
                  <w:marTop w:val="0"/>
                  <w:marBottom w:val="0"/>
                  <w:divBdr>
                    <w:top w:val="none" w:sz="0" w:space="0" w:color="auto"/>
                    <w:left w:val="none" w:sz="0" w:space="0" w:color="auto"/>
                    <w:bottom w:val="none" w:sz="0" w:space="0" w:color="auto"/>
                    <w:right w:val="none" w:sz="0" w:space="0" w:color="auto"/>
                  </w:divBdr>
                </w:div>
                <w:div w:id="1188182865">
                  <w:marLeft w:val="640"/>
                  <w:marRight w:val="0"/>
                  <w:marTop w:val="0"/>
                  <w:marBottom w:val="0"/>
                  <w:divBdr>
                    <w:top w:val="none" w:sz="0" w:space="0" w:color="auto"/>
                    <w:left w:val="none" w:sz="0" w:space="0" w:color="auto"/>
                    <w:bottom w:val="none" w:sz="0" w:space="0" w:color="auto"/>
                    <w:right w:val="none" w:sz="0" w:space="0" w:color="auto"/>
                  </w:divBdr>
                </w:div>
                <w:div w:id="1197619342">
                  <w:marLeft w:val="640"/>
                  <w:marRight w:val="0"/>
                  <w:marTop w:val="0"/>
                  <w:marBottom w:val="0"/>
                  <w:divBdr>
                    <w:top w:val="none" w:sz="0" w:space="0" w:color="auto"/>
                    <w:left w:val="none" w:sz="0" w:space="0" w:color="auto"/>
                    <w:bottom w:val="none" w:sz="0" w:space="0" w:color="auto"/>
                    <w:right w:val="none" w:sz="0" w:space="0" w:color="auto"/>
                  </w:divBdr>
                </w:div>
                <w:div w:id="1219784139">
                  <w:marLeft w:val="640"/>
                  <w:marRight w:val="0"/>
                  <w:marTop w:val="0"/>
                  <w:marBottom w:val="0"/>
                  <w:divBdr>
                    <w:top w:val="none" w:sz="0" w:space="0" w:color="auto"/>
                    <w:left w:val="none" w:sz="0" w:space="0" w:color="auto"/>
                    <w:bottom w:val="none" w:sz="0" w:space="0" w:color="auto"/>
                    <w:right w:val="none" w:sz="0" w:space="0" w:color="auto"/>
                  </w:divBdr>
                </w:div>
                <w:div w:id="1262759765">
                  <w:marLeft w:val="640"/>
                  <w:marRight w:val="0"/>
                  <w:marTop w:val="0"/>
                  <w:marBottom w:val="0"/>
                  <w:divBdr>
                    <w:top w:val="none" w:sz="0" w:space="0" w:color="auto"/>
                    <w:left w:val="none" w:sz="0" w:space="0" w:color="auto"/>
                    <w:bottom w:val="none" w:sz="0" w:space="0" w:color="auto"/>
                    <w:right w:val="none" w:sz="0" w:space="0" w:color="auto"/>
                  </w:divBdr>
                </w:div>
                <w:div w:id="1312950660">
                  <w:marLeft w:val="640"/>
                  <w:marRight w:val="0"/>
                  <w:marTop w:val="0"/>
                  <w:marBottom w:val="0"/>
                  <w:divBdr>
                    <w:top w:val="none" w:sz="0" w:space="0" w:color="auto"/>
                    <w:left w:val="none" w:sz="0" w:space="0" w:color="auto"/>
                    <w:bottom w:val="none" w:sz="0" w:space="0" w:color="auto"/>
                    <w:right w:val="none" w:sz="0" w:space="0" w:color="auto"/>
                  </w:divBdr>
                </w:div>
                <w:div w:id="1331757365">
                  <w:marLeft w:val="640"/>
                  <w:marRight w:val="0"/>
                  <w:marTop w:val="0"/>
                  <w:marBottom w:val="0"/>
                  <w:divBdr>
                    <w:top w:val="none" w:sz="0" w:space="0" w:color="auto"/>
                    <w:left w:val="none" w:sz="0" w:space="0" w:color="auto"/>
                    <w:bottom w:val="none" w:sz="0" w:space="0" w:color="auto"/>
                    <w:right w:val="none" w:sz="0" w:space="0" w:color="auto"/>
                  </w:divBdr>
                </w:div>
                <w:div w:id="1338190867">
                  <w:marLeft w:val="640"/>
                  <w:marRight w:val="0"/>
                  <w:marTop w:val="0"/>
                  <w:marBottom w:val="0"/>
                  <w:divBdr>
                    <w:top w:val="none" w:sz="0" w:space="0" w:color="auto"/>
                    <w:left w:val="none" w:sz="0" w:space="0" w:color="auto"/>
                    <w:bottom w:val="none" w:sz="0" w:space="0" w:color="auto"/>
                    <w:right w:val="none" w:sz="0" w:space="0" w:color="auto"/>
                  </w:divBdr>
                </w:div>
                <w:div w:id="1427313346">
                  <w:marLeft w:val="640"/>
                  <w:marRight w:val="0"/>
                  <w:marTop w:val="0"/>
                  <w:marBottom w:val="0"/>
                  <w:divBdr>
                    <w:top w:val="none" w:sz="0" w:space="0" w:color="auto"/>
                    <w:left w:val="none" w:sz="0" w:space="0" w:color="auto"/>
                    <w:bottom w:val="none" w:sz="0" w:space="0" w:color="auto"/>
                    <w:right w:val="none" w:sz="0" w:space="0" w:color="auto"/>
                  </w:divBdr>
                </w:div>
                <w:div w:id="1433627911">
                  <w:marLeft w:val="640"/>
                  <w:marRight w:val="0"/>
                  <w:marTop w:val="0"/>
                  <w:marBottom w:val="0"/>
                  <w:divBdr>
                    <w:top w:val="none" w:sz="0" w:space="0" w:color="auto"/>
                    <w:left w:val="none" w:sz="0" w:space="0" w:color="auto"/>
                    <w:bottom w:val="none" w:sz="0" w:space="0" w:color="auto"/>
                    <w:right w:val="none" w:sz="0" w:space="0" w:color="auto"/>
                  </w:divBdr>
                </w:div>
                <w:div w:id="1476605623">
                  <w:marLeft w:val="640"/>
                  <w:marRight w:val="0"/>
                  <w:marTop w:val="0"/>
                  <w:marBottom w:val="0"/>
                  <w:divBdr>
                    <w:top w:val="none" w:sz="0" w:space="0" w:color="auto"/>
                    <w:left w:val="none" w:sz="0" w:space="0" w:color="auto"/>
                    <w:bottom w:val="none" w:sz="0" w:space="0" w:color="auto"/>
                    <w:right w:val="none" w:sz="0" w:space="0" w:color="auto"/>
                  </w:divBdr>
                </w:div>
                <w:div w:id="1494763154">
                  <w:marLeft w:val="640"/>
                  <w:marRight w:val="0"/>
                  <w:marTop w:val="0"/>
                  <w:marBottom w:val="0"/>
                  <w:divBdr>
                    <w:top w:val="none" w:sz="0" w:space="0" w:color="auto"/>
                    <w:left w:val="none" w:sz="0" w:space="0" w:color="auto"/>
                    <w:bottom w:val="none" w:sz="0" w:space="0" w:color="auto"/>
                    <w:right w:val="none" w:sz="0" w:space="0" w:color="auto"/>
                  </w:divBdr>
                </w:div>
                <w:div w:id="1506093935">
                  <w:marLeft w:val="640"/>
                  <w:marRight w:val="0"/>
                  <w:marTop w:val="0"/>
                  <w:marBottom w:val="0"/>
                  <w:divBdr>
                    <w:top w:val="none" w:sz="0" w:space="0" w:color="auto"/>
                    <w:left w:val="none" w:sz="0" w:space="0" w:color="auto"/>
                    <w:bottom w:val="none" w:sz="0" w:space="0" w:color="auto"/>
                    <w:right w:val="none" w:sz="0" w:space="0" w:color="auto"/>
                  </w:divBdr>
                </w:div>
                <w:div w:id="1534003146">
                  <w:marLeft w:val="640"/>
                  <w:marRight w:val="0"/>
                  <w:marTop w:val="0"/>
                  <w:marBottom w:val="0"/>
                  <w:divBdr>
                    <w:top w:val="none" w:sz="0" w:space="0" w:color="auto"/>
                    <w:left w:val="none" w:sz="0" w:space="0" w:color="auto"/>
                    <w:bottom w:val="none" w:sz="0" w:space="0" w:color="auto"/>
                    <w:right w:val="none" w:sz="0" w:space="0" w:color="auto"/>
                  </w:divBdr>
                </w:div>
                <w:div w:id="1548489315">
                  <w:marLeft w:val="640"/>
                  <w:marRight w:val="0"/>
                  <w:marTop w:val="0"/>
                  <w:marBottom w:val="0"/>
                  <w:divBdr>
                    <w:top w:val="none" w:sz="0" w:space="0" w:color="auto"/>
                    <w:left w:val="none" w:sz="0" w:space="0" w:color="auto"/>
                    <w:bottom w:val="none" w:sz="0" w:space="0" w:color="auto"/>
                    <w:right w:val="none" w:sz="0" w:space="0" w:color="auto"/>
                  </w:divBdr>
                </w:div>
                <w:div w:id="1636520526">
                  <w:marLeft w:val="640"/>
                  <w:marRight w:val="0"/>
                  <w:marTop w:val="0"/>
                  <w:marBottom w:val="0"/>
                  <w:divBdr>
                    <w:top w:val="none" w:sz="0" w:space="0" w:color="auto"/>
                    <w:left w:val="none" w:sz="0" w:space="0" w:color="auto"/>
                    <w:bottom w:val="none" w:sz="0" w:space="0" w:color="auto"/>
                    <w:right w:val="none" w:sz="0" w:space="0" w:color="auto"/>
                  </w:divBdr>
                </w:div>
                <w:div w:id="1679233273">
                  <w:marLeft w:val="640"/>
                  <w:marRight w:val="0"/>
                  <w:marTop w:val="0"/>
                  <w:marBottom w:val="0"/>
                  <w:divBdr>
                    <w:top w:val="none" w:sz="0" w:space="0" w:color="auto"/>
                    <w:left w:val="none" w:sz="0" w:space="0" w:color="auto"/>
                    <w:bottom w:val="none" w:sz="0" w:space="0" w:color="auto"/>
                    <w:right w:val="none" w:sz="0" w:space="0" w:color="auto"/>
                  </w:divBdr>
                </w:div>
                <w:div w:id="1700737627">
                  <w:marLeft w:val="640"/>
                  <w:marRight w:val="0"/>
                  <w:marTop w:val="0"/>
                  <w:marBottom w:val="0"/>
                  <w:divBdr>
                    <w:top w:val="none" w:sz="0" w:space="0" w:color="auto"/>
                    <w:left w:val="none" w:sz="0" w:space="0" w:color="auto"/>
                    <w:bottom w:val="none" w:sz="0" w:space="0" w:color="auto"/>
                    <w:right w:val="none" w:sz="0" w:space="0" w:color="auto"/>
                  </w:divBdr>
                </w:div>
                <w:div w:id="1738941745">
                  <w:marLeft w:val="640"/>
                  <w:marRight w:val="0"/>
                  <w:marTop w:val="0"/>
                  <w:marBottom w:val="0"/>
                  <w:divBdr>
                    <w:top w:val="none" w:sz="0" w:space="0" w:color="auto"/>
                    <w:left w:val="none" w:sz="0" w:space="0" w:color="auto"/>
                    <w:bottom w:val="none" w:sz="0" w:space="0" w:color="auto"/>
                    <w:right w:val="none" w:sz="0" w:space="0" w:color="auto"/>
                  </w:divBdr>
                </w:div>
                <w:div w:id="1754471541">
                  <w:marLeft w:val="640"/>
                  <w:marRight w:val="0"/>
                  <w:marTop w:val="0"/>
                  <w:marBottom w:val="0"/>
                  <w:divBdr>
                    <w:top w:val="none" w:sz="0" w:space="0" w:color="auto"/>
                    <w:left w:val="none" w:sz="0" w:space="0" w:color="auto"/>
                    <w:bottom w:val="none" w:sz="0" w:space="0" w:color="auto"/>
                    <w:right w:val="none" w:sz="0" w:space="0" w:color="auto"/>
                  </w:divBdr>
                </w:div>
                <w:div w:id="1767192492">
                  <w:marLeft w:val="640"/>
                  <w:marRight w:val="0"/>
                  <w:marTop w:val="0"/>
                  <w:marBottom w:val="0"/>
                  <w:divBdr>
                    <w:top w:val="none" w:sz="0" w:space="0" w:color="auto"/>
                    <w:left w:val="none" w:sz="0" w:space="0" w:color="auto"/>
                    <w:bottom w:val="none" w:sz="0" w:space="0" w:color="auto"/>
                    <w:right w:val="none" w:sz="0" w:space="0" w:color="auto"/>
                  </w:divBdr>
                </w:div>
                <w:div w:id="1790927818">
                  <w:marLeft w:val="640"/>
                  <w:marRight w:val="0"/>
                  <w:marTop w:val="0"/>
                  <w:marBottom w:val="0"/>
                  <w:divBdr>
                    <w:top w:val="none" w:sz="0" w:space="0" w:color="auto"/>
                    <w:left w:val="none" w:sz="0" w:space="0" w:color="auto"/>
                    <w:bottom w:val="none" w:sz="0" w:space="0" w:color="auto"/>
                    <w:right w:val="none" w:sz="0" w:space="0" w:color="auto"/>
                  </w:divBdr>
                </w:div>
                <w:div w:id="1873029225">
                  <w:marLeft w:val="640"/>
                  <w:marRight w:val="0"/>
                  <w:marTop w:val="0"/>
                  <w:marBottom w:val="0"/>
                  <w:divBdr>
                    <w:top w:val="none" w:sz="0" w:space="0" w:color="auto"/>
                    <w:left w:val="none" w:sz="0" w:space="0" w:color="auto"/>
                    <w:bottom w:val="none" w:sz="0" w:space="0" w:color="auto"/>
                    <w:right w:val="none" w:sz="0" w:space="0" w:color="auto"/>
                  </w:divBdr>
                </w:div>
                <w:div w:id="1923643959">
                  <w:marLeft w:val="640"/>
                  <w:marRight w:val="0"/>
                  <w:marTop w:val="0"/>
                  <w:marBottom w:val="0"/>
                  <w:divBdr>
                    <w:top w:val="none" w:sz="0" w:space="0" w:color="auto"/>
                    <w:left w:val="none" w:sz="0" w:space="0" w:color="auto"/>
                    <w:bottom w:val="none" w:sz="0" w:space="0" w:color="auto"/>
                    <w:right w:val="none" w:sz="0" w:space="0" w:color="auto"/>
                  </w:divBdr>
                </w:div>
                <w:div w:id="1926450452">
                  <w:marLeft w:val="640"/>
                  <w:marRight w:val="0"/>
                  <w:marTop w:val="0"/>
                  <w:marBottom w:val="0"/>
                  <w:divBdr>
                    <w:top w:val="none" w:sz="0" w:space="0" w:color="auto"/>
                    <w:left w:val="none" w:sz="0" w:space="0" w:color="auto"/>
                    <w:bottom w:val="none" w:sz="0" w:space="0" w:color="auto"/>
                    <w:right w:val="none" w:sz="0" w:space="0" w:color="auto"/>
                  </w:divBdr>
                </w:div>
                <w:div w:id="2000960721">
                  <w:marLeft w:val="640"/>
                  <w:marRight w:val="0"/>
                  <w:marTop w:val="0"/>
                  <w:marBottom w:val="0"/>
                  <w:divBdr>
                    <w:top w:val="none" w:sz="0" w:space="0" w:color="auto"/>
                    <w:left w:val="none" w:sz="0" w:space="0" w:color="auto"/>
                    <w:bottom w:val="none" w:sz="0" w:space="0" w:color="auto"/>
                    <w:right w:val="none" w:sz="0" w:space="0" w:color="auto"/>
                  </w:divBdr>
                </w:div>
                <w:div w:id="2006396675">
                  <w:marLeft w:val="640"/>
                  <w:marRight w:val="0"/>
                  <w:marTop w:val="0"/>
                  <w:marBottom w:val="0"/>
                  <w:divBdr>
                    <w:top w:val="none" w:sz="0" w:space="0" w:color="auto"/>
                    <w:left w:val="none" w:sz="0" w:space="0" w:color="auto"/>
                    <w:bottom w:val="none" w:sz="0" w:space="0" w:color="auto"/>
                    <w:right w:val="none" w:sz="0" w:space="0" w:color="auto"/>
                  </w:divBdr>
                </w:div>
                <w:div w:id="2090348111">
                  <w:marLeft w:val="640"/>
                  <w:marRight w:val="0"/>
                  <w:marTop w:val="0"/>
                  <w:marBottom w:val="0"/>
                  <w:divBdr>
                    <w:top w:val="none" w:sz="0" w:space="0" w:color="auto"/>
                    <w:left w:val="none" w:sz="0" w:space="0" w:color="auto"/>
                    <w:bottom w:val="none" w:sz="0" w:space="0" w:color="auto"/>
                    <w:right w:val="none" w:sz="0" w:space="0" w:color="auto"/>
                  </w:divBdr>
                </w:div>
                <w:div w:id="2143422218">
                  <w:marLeft w:val="640"/>
                  <w:marRight w:val="0"/>
                  <w:marTop w:val="0"/>
                  <w:marBottom w:val="0"/>
                  <w:divBdr>
                    <w:top w:val="none" w:sz="0" w:space="0" w:color="auto"/>
                    <w:left w:val="none" w:sz="0" w:space="0" w:color="auto"/>
                    <w:bottom w:val="none" w:sz="0" w:space="0" w:color="auto"/>
                    <w:right w:val="none" w:sz="0" w:space="0" w:color="auto"/>
                  </w:divBdr>
                </w:div>
              </w:divsChild>
            </w:div>
            <w:div w:id="1276253827">
              <w:marLeft w:val="0"/>
              <w:marRight w:val="0"/>
              <w:marTop w:val="0"/>
              <w:marBottom w:val="0"/>
              <w:divBdr>
                <w:top w:val="none" w:sz="0" w:space="0" w:color="auto"/>
                <w:left w:val="none" w:sz="0" w:space="0" w:color="auto"/>
                <w:bottom w:val="none" w:sz="0" w:space="0" w:color="auto"/>
                <w:right w:val="none" w:sz="0" w:space="0" w:color="auto"/>
              </w:divBdr>
              <w:divsChild>
                <w:div w:id="62026929">
                  <w:marLeft w:val="640"/>
                  <w:marRight w:val="0"/>
                  <w:marTop w:val="0"/>
                  <w:marBottom w:val="0"/>
                  <w:divBdr>
                    <w:top w:val="none" w:sz="0" w:space="0" w:color="auto"/>
                    <w:left w:val="none" w:sz="0" w:space="0" w:color="auto"/>
                    <w:bottom w:val="none" w:sz="0" w:space="0" w:color="auto"/>
                    <w:right w:val="none" w:sz="0" w:space="0" w:color="auto"/>
                  </w:divBdr>
                </w:div>
                <w:div w:id="98992036">
                  <w:marLeft w:val="640"/>
                  <w:marRight w:val="0"/>
                  <w:marTop w:val="0"/>
                  <w:marBottom w:val="0"/>
                  <w:divBdr>
                    <w:top w:val="none" w:sz="0" w:space="0" w:color="auto"/>
                    <w:left w:val="none" w:sz="0" w:space="0" w:color="auto"/>
                    <w:bottom w:val="none" w:sz="0" w:space="0" w:color="auto"/>
                    <w:right w:val="none" w:sz="0" w:space="0" w:color="auto"/>
                  </w:divBdr>
                </w:div>
                <w:div w:id="109865465">
                  <w:marLeft w:val="640"/>
                  <w:marRight w:val="0"/>
                  <w:marTop w:val="0"/>
                  <w:marBottom w:val="0"/>
                  <w:divBdr>
                    <w:top w:val="none" w:sz="0" w:space="0" w:color="auto"/>
                    <w:left w:val="none" w:sz="0" w:space="0" w:color="auto"/>
                    <w:bottom w:val="none" w:sz="0" w:space="0" w:color="auto"/>
                    <w:right w:val="none" w:sz="0" w:space="0" w:color="auto"/>
                  </w:divBdr>
                </w:div>
                <w:div w:id="182473362">
                  <w:marLeft w:val="640"/>
                  <w:marRight w:val="0"/>
                  <w:marTop w:val="0"/>
                  <w:marBottom w:val="0"/>
                  <w:divBdr>
                    <w:top w:val="none" w:sz="0" w:space="0" w:color="auto"/>
                    <w:left w:val="none" w:sz="0" w:space="0" w:color="auto"/>
                    <w:bottom w:val="none" w:sz="0" w:space="0" w:color="auto"/>
                    <w:right w:val="none" w:sz="0" w:space="0" w:color="auto"/>
                  </w:divBdr>
                </w:div>
                <w:div w:id="193351083">
                  <w:marLeft w:val="640"/>
                  <w:marRight w:val="0"/>
                  <w:marTop w:val="0"/>
                  <w:marBottom w:val="0"/>
                  <w:divBdr>
                    <w:top w:val="none" w:sz="0" w:space="0" w:color="auto"/>
                    <w:left w:val="none" w:sz="0" w:space="0" w:color="auto"/>
                    <w:bottom w:val="none" w:sz="0" w:space="0" w:color="auto"/>
                    <w:right w:val="none" w:sz="0" w:space="0" w:color="auto"/>
                  </w:divBdr>
                </w:div>
                <w:div w:id="270598273">
                  <w:marLeft w:val="640"/>
                  <w:marRight w:val="0"/>
                  <w:marTop w:val="0"/>
                  <w:marBottom w:val="0"/>
                  <w:divBdr>
                    <w:top w:val="none" w:sz="0" w:space="0" w:color="auto"/>
                    <w:left w:val="none" w:sz="0" w:space="0" w:color="auto"/>
                    <w:bottom w:val="none" w:sz="0" w:space="0" w:color="auto"/>
                    <w:right w:val="none" w:sz="0" w:space="0" w:color="auto"/>
                  </w:divBdr>
                </w:div>
                <w:div w:id="299650613">
                  <w:marLeft w:val="640"/>
                  <w:marRight w:val="0"/>
                  <w:marTop w:val="0"/>
                  <w:marBottom w:val="0"/>
                  <w:divBdr>
                    <w:top w:val="none" w:sz="0" w:space="0" w:color="auto"/>
                    <w:left w:val="none" w:sz="0" w:space="0" w:color="auto"/>
                    <w:bottom w:val="none" w:sz="0" w:space="0" w:color="auto"/>
                    <w:right w:val="none" w:sz="0" w:space="0" w:color="auto"/>
                  </w:divBdr>
                </w:div>
                <w:div w:id="313804704">
                  <w:marLeft w:val="640"/>
                  <w:marRight w:val="0"/>
                  <w:marTop w:val="0"/>
                  <w:marBottom w:val="0"/>
                  <w:divBdr>
                    <w:top w:val="none" w:sz="0" w:space="0" w:color="auto"/>
                    <w:left w:val="none" w:sz="0" w:space="0" w:color="auto"/>
                    <w:bottom w:val="none" w:sz="0" w:space="0" w:color="auto"/>
                    <w:right w:val="none" w:sz="0" w:space="0" w:color="auto"/>
                  </w:divBdr>
                </w:div>
                <w:div w:id="388577619">
                  <w:marLeft w:val="640"/>
                  <w:marRight w:val="0"/>
                  <w:marTop w:val="0"/>
                  <w:marBottom w:val="0"/>
                  <w:divBdr>
                    <w:top w:val="none" w:sz="0" w:space="0" w:color="auto"/>
                    <w:left w:val="none" w:sz="0" w:space="0" w:color="auto"/>
                    <w:bottom w:val="none" w:sz="0" w:space="0" w:color="auto"/>
                    <w:right w:val="none" w:sz="0" w:space="0" w:color="auto"/>
                  </w:divBdr>
                </w:div>
                <w:div w:id="563877987">
                  <w:marLeft w:val="640"/>
                  <w:marRight w:val="0"/>
                  <w:marTop w:val="0"/>
                  <w:marBottom w:val="0"/>
                  <w:divBdr>
                    <w:top w:val="none" w:sz="0" w:space="0" w:color="auto"/>
                    <w:left w:val="none" w:sz="0" w:space="0" w:color="auto"/>
                    <w:bottom w:val="none" w:sz="0" w:space="0" w:color="auto"/>
                    <w:right w:val="none" w:sz="0" w:space="0" w:color="auto"/>
                  </w:divBdr>
                </w:div>
                <w:div w:id="569004604">
                  <w:marLeft w:val="640"/>
                  <w:marRight w:val="0"/>
                  <w:marTop w:val="0"/>
                  <w:marBottom w:val="0"/>
                  <w:divBdr>
                    <w:top w:val="none" w:sz="0" w:space="0" w:color="auto"/>
                    <w:left w:val="none" w:sz="0" w:space="0" w:color="auto"/>
                    <w:bottom w:val="none" w:sz="0" w:space="0" w:color="auto"/>
                    <w:right w:val="none" w:sz="0" w:space="0" w:color="auto"/>
                  </w:divBdr>
                </w:div>
                <w:div w:id="575169215">
                  <w:marLeft w:val="640"/>
                  <w:marRight w:val="0"/>
                  <w:marTop w:val="0"/>
                  <w:marBottom w:val="0"/>
                  <w:divBdr>
                    <w:top w:val="none" w:sz="0" w:space="0" w:color="auto"/>
                    <w:left w:val="none" w:sz="0" w:space="0" w:color="auto"/>
                    <w:bottom w:val="none" w:sz="0" w:space="0" w:color="auto"/>
                    <w:right w:val="none" w:sz="0" w:space="0" w:color="auto"/>
                  </w:divBdr>
                </w:div>
                <w:div w:id="577399081">
                  <w:marLeft w:val="640"/>
                  <w:marRight w:val="0"/>
                  <w:marTop w:val="0"/>
                  <w:marBottom w:val="0"/>
                  <w:divBdr>
                    <w:top w:val="none" w:sz="0" w:space="0" w:color="auto"/>
                    <w:left w:val="none" w:sz="0" w:space="0" w:color="auto"/>
                    <w:bottom w:val="none" w:sz="0" w:space="0" w:color="auto"/>
                    <w:right w:val="none" w:sz="0" w:space="0" w:color="auto"/>
                  </w:divBdr>
                </w:div>
                <w:div w:id="660936350">
                  <w:marLeft w:val="640"/>
                  <w:marRight w:val="0"/>
                  <w:marTop w:val="0"/>
                  <w:marBottom w:val="0"/>
                  <w:divBdr>
                    <w:top w:val="none" w:sz="0" w:space="0" w:color="auto"/>
                    <w:left w:val="none" w:sz="0" w:space="0" w:color="auto"/>
                    <w:bottom w:val="none" w:sz="0" w:space="0" w:color="auto"/>
                    <w:right w:val="none" w:sz="0" w:space="0" w:color="auto"/>
                  </w:divBdr>
                </w:div>
                <w:div w:id="670646894">
                  <w:marLeft w:val="640"/>
                  <w:marRight w:val="0"/>
                  <w:marTop w:val="0"/>
                  <w:marBottom w:val="0"/>
                  <w:divBdr>
                    <w:top w:val="none" w:sz="0" w:space="0" w:color="auto"/>
                    <w:left w:val="none" w:sz="0" w:space="0" w:color="auto"/>
                    <w:bottom w:val="none" w:sz="0" w:space="0" w:color="auto"/>
                    <w:right w:val="none" w:sz="0" w:space="0" w:color="auto"/>
                  </w:divBdr>
                </w:div>
                <w:div w:id="723408540">
                  <w:marLeft w:val="640"/>
                  <w:marRight w:val="0"/>
                  <w:marTop w:val="0"/>
                  <w:marBottom w:val="0"/>
                  <w:divBdr>
                    <w:top w:val="none" w:sz="0" w:space="0" w:color="auto"/>
                    <w:left w:val="none" w:sz="0" w:space="0" w:color="auto"/>
                    <w:bottom w:val="none" w:sz="0" w:space="0" w:color="auto"/>
                    <w:right w:val="none" w:sz="0" w:space="0" w:color="auto"/>
                  </w:divBdr>
                </w:div>
                <w:div w:id="800074991">
                  <w:marLeft w:val="640"/>
                  <w:marRight w:val="0"/>
                  <w:marTop w:val="0"/>
                  <w:marBottom w:val="0"/>
                  <w:divBdr>
                    <w:top w:val="none" w:sz="0" w:space="0" w:color="auto"/>
                    <w:left w:val="none" w:sz="0" w:space="0" w:color="auto"/>
                    <w:bottom w:val="none" w:sz="0" w:space="0" w:color="auto"/>
                    <w:right w:val="none" w:sz="0" w:space="0" w:color="auto"/>
                  </w:divBdr>
                </w:div>
                <w:div w:id="840661372">
                  <w:marLeft w:val="640"/>
                  <w:marRight w:val="0"/>
                  <w:marTop w:val="0"/>
                  <w:marBottom w:val="0"/>
                  <w:divBdr>
                    <w:top w:val="none" w:sz="0" w:space="0" w:color="auto"/>
                    <w:left w:val="none" w:sz="0" w:space="0" w:color="auto"/>
                    <w:bottom w:val="none" w:sz="0" w:space="0" w:color="auto"/>
                    <w:right w:val="none" w:sz="0" w:space="0" w:color="auto"/>
                  </w:divBdr>
                </w:div>
                <w:div w:id="973215108">
                  <w:marLeft w:val="640"/>
                  <w:marRight w:val="0"/>
                  <w:marTop w:val="0"/>
                  <w:marBottom w:val="0"/>
                  <w:divBdr>
                    <w:top w:val="none" w:sz="0" w:space="0" w:color="auto"/>
                    <w:left w:val="none" w:sz="0" w:space="0" w:color="auto"/>
                    <w:bottom w:val="none" w:sz="0" w:space="0" w:color="auto"/>
                    <w:right w:val="none" w:sz="0" w:space="0" w:color="auto"/>
                  </w:divBdr>
                </w:div>
                <w:div w:id="1085758372">
                  <w:marLeft w:val="640"/>
                  <w:marRight w:val="0"/>
                  <w:marTop w:val="0"/>
                  <w:marBottom w:val="0"/>
                  <w:divBdr>
                    <w:top w:val="none" w:sz="0" w:space="0" w:color="auto"/>
                    <w:left w:val="none" w:sz="0" w:space="0" w:color="auto"/>
                    <w:bottom w:val="none" w:sz="0" w:space="0" w:color="auto"/>
                    <w:right w:val="none" w:sz="0" w:space="0" w:color="auto"/>
                  </w:divBdr>
                </w:div>
                <w:div w:id="1106729683">
                  <w:marLeft w:val="640"/>
                  <w:marRight w:val="0"/>
                  <w:marTop w:val="0"/>
                  <w:marBottom w:val="0"/>
                  <w:divBdr>
                    <w:top w:val="none" w:sz="0" w:space="0" w:color="auto"/>
                    <w:left w:val="none" w:sz="0" w:space="0" w:color="auto"/>
                    <w:bottom w:val="none" w:sz="0" w:space="0" w:color="auto"/>
                    <w:right w:val="none" w:sz="0" w:space="0" w:color="auto"/>
                  </w:divBdr>
                </w:div>
                <w:div w:id="1117601075">
                  <w:marLeft w:val="640"/>
                  <w:marRight w:val="0"/>
                  <w:marTop w:val="0"/>
                  <w:marBottom w:val="0"/>
                  <w:divBdr>
                    <w:top w:val="none" w:sz="0" w:space="0" w:color="auto"/>
                    <w:left w:val="none" w:sz="0" w:space="0" w:color="auto"/>
                    <w:bottom w:val="none" w:sz="0" w:space="0" w:color="auto"/>
                    <w:right w:val="none" w:sz="0" w:space="0" w:color="auto"/>
                  </w:divBdr>
                </w:div>
                <w:div w:id="1165778714">
                  <w:marLeft w:val="640"/>
                  <w:marRight w:val="0"/>
                  <w:marTop w:val="0"/>
                  <w:marBottom w:val="0"/>
                  <w:divBdr>
                    <w:top w:val="none" w:sz="0" w:space="0" w:color="auto"/>
                    <w:left w:val="none" w:sz="0" w:space="0" w:color="auto"/>
                    <w:bottom w:val="none" w:sz="0" w:space="0" w:color="auto"/>
                    <w:right w:val="none" w:sz="0" w:space="0" w:color="auto"/>
                  </w:divBdr>
                </w:div>
                <w:div w:id="1169060859">
                  <w:marLeft w:val="640"/>
                  <w:marRight w:val="0"/>
                  <w:marTop w:val="0"/>
                  <w:marBottom w:val="0"/>
                  <w:divBdr>
                    <w:top w:val="none" w:sz="0" w:space="0" w:color="auto"/>
                    <w:left w:val="none" w:sz="0" w:space="0" w:color="auto"/>
                    <w:bottom w:val="none" w:sz="0" w:space="0" w:color="auto"/>
                    <w:right w:val="none" w:sz="0" w:space="0" w:color="auto"/>
                  </w:divBdr>
                </w:div>
                <w:div w:id="1180437960">
                  <w:marLeft w:val="640"/>
                  <w:marRight w:val="0"/>
                  <w:marTop w:val="0"/>
                  <w:marBottom w:val="0"/>
                  <w:divBdr>
                    <w:top w:val="none" w:sz="0" w:space="0" w:color="auto"/>
                    <w:left w:val="none" w:sz="0" w:space="0" w:color="auto"/>
                    <w:bottom w:val="none" w:sz="0" w:space="0" w:color="auto"/>
                    <w:right w:val="none" w:sz="0" w:space="0" w:color="auto"/>
                  </w:divBdr>
                </w:div>
                <w:div w:id="1189181954">
                  <w:marLeft w:val="640"/>
                  <w:marRight w:val="0"/>
                  <w:marTop w:val="0"/>
                  <w:marBottom w:val="0"/>
                  <w:divBdr>
                    <w:top w:val="none" w:sz="0" w:space="0" w:color="auto"/>
                    <w:left w:val="none" w:sz="0" w:space="0" w:color="auto"/>
                    <w:bottom w:val="none" w:sz="0" w:space="0" w:color="auto"/>
                    <w:right w:val="none" w:sz="0" w:space="0" w:color="auto"/>
                  </w:divBdr>
                </w:div>
                <w:div w:id="1249117451">
                  <w:marLeft w:val="640"/>
                  <w:marRight w:val="0"/>
                  <w:marTop w:val="0"/>
                  <w:marBottom w:val="0"/>
                  <w:divBdr>
                    <w:top w:val="none" w:sz="0" w:space="0" w:color="auto"/>
                    <w:left w:val="none" w:sz="0" w:space="0" w:color="auto"/>
                    <w:bottom w:val="none" w:sz="0" w:space="0" w:color="auto"/>
                    <w:right w:val="none" w:sz="0" w:space="0" w:color="auto"/>
                  </w:divBdr>
                </w:div>
                <w:div w:id="1267230274">
                  <w:marLeft w:val="640"/>
                  <w:marRight w:val="0"/>
                  <w:marTop w:val="0"/>
                  <w:marBottom w:val="0"/>
                  <w:divBdr>
                    <w:top w:val="none" w:sz="0" w:space="0" w:color="auto"/>
                    <w:left w:val="none" w:sz="0" w:space="0" w:color="auto"/>
                    <w:bottom w:val="none" w:sz="0" w:space="0" w:color="auto"/>
                    <w:right w:val="none" w:sz="0" w:space="0" w:color="auto"/>
                  </w:divBdr>
                </w:div>
                <w:div w:id="1283076665">
                  <w:marLeft w:val="640"/>
                  <w:marRight w:val="0"/>
                  <w:marTop w:val="0"/>
                  <w:marBottom w:val="0"/>
                  <w:divBdr>
                    <w:top w:val="none" w:sz="0" w:space="0" w:color="auto"/>
                    <w:left w:val="none" w:sz="0" w:space="0" w:color="auto"/>
                    <w:bottom w:val="none" w:sz="0" w:space="0" w:color="auto"/>
                    <w:right w:val="none" w:sz="0" w:space="0" w:color="auto"/>
                  </w:divBdr>
                </w:div>
                <w:div w:id="1316689895">
                  <w:marLeft w:val="640"/>
                  <w:marRight w:val="0"/>
                  <w:marTop w:val="0"/>
                  <w:marBottom w:val="0"/>
                  <w:divBdr>
                    <w:top w:val="none" w:sz="0" w:space="0" w:color="auto"/>
                    <w:left w:val="none" w:sz="0" w:space="0" w:color="auto"/>
                    <w:bottom w:val="none" w:sz="0" w:space="0" w:color="auto"/>
                    <w:right w:val="none" w:sz="0" w:space="0" w:color="auto"/>
                  </w:divBdr>
                </w:div>
                <w:div w:id="1324116157">
                  <w:marLeft w:val="640"/>
                  <w:marRight w:val="0"/>
                  <w:marTop w:val="0"/>
                  <w:marBottom w:val="0"/>
                  <w:divBdr>
                    <w:top w:val="none" w:sz="0" w:space="0" w:color="auto"/>
                    <w:left w:val="none" w:sz="0" w:space="0" w:color="auto"/>
                    <w:bottom w:val="none" w:sz="0" w:space="0" w:color="auto"/>
                    <w:right w:val="none" w:sz="0" w:space="0" w:color="auto"/>
                  </w:divBdr>
                </w:div>
                <w:div w:id="1354259132">
                  <w:marLeft w:val="640"/>
                  <w:marRight w:val="0"/>
                  <w:marTop w:val="0"/>
                  <w:marBottom w:val="0"/>
                  <w:divBdr>
                    <w:top w:val="none" w:sz="0" w:space="0" w:color="auto"/>
                    <w:left w:val="none" w:sz="0" w:space="0" w:color="auto"/>
                    <w:bottom w:val="none" w:sz="0" w:space="0" w:color="auto"/>
                    <w:right w:val="none" w:sz="0" w:space="0" w:color="auto"/>
                  </w:divBdr>
                </w:div>
                <w:div w:id="1401949541">
                  <w:marLeft w:val="640"/>
                  <w:marRight w:val="0"/>
                  <w:marTop w:val="0"/>
                  <w:marBottom w:val="0"/>
                  <w:divBdr>
                    <w:top w:val="none" w:sz="0" w:space="0" w:color="auto"/>
                    <w:left w:val="none" w:sz="0" w:space="0" w:color="auto"/>
                    <w:bottom w:val="none" w:sz="0" w:space="0" w:color="auto"/>
                    <w:right w:val="none" w:sz="0" w:space="0" w:color="auto"/>
                  </w:divBdr>
                </w:div>
                <w:div w:id="1474523950">
                  <w:marLeft w:val="640"/>
                  <w:marRight w:val="0"/>
                  <w:marTop w:val="0"/>
                  <w:marBottom w:val="0"/>
                  <w:divBdr>
                    <w:top w:val="none" w:sz="0" w:space="0" w:color="auto"/>
                    <w:left w:val="none" w:sz="0" w:space="0" w:color="auto"/>
                    <w:bottom w:val="none" w:sz="0" w:space="0" w:color="auto"/>
                    <w:right w:val="none" w:sz="0" w:space="0" w:color="auto"/>
                  </w:divBdr>
                </w:div>
                <w:div w:id="1487091946">
                  <w:marLeft w:val="640"/>
                  <w:marRight w:val="0"/>
                  <w:marTop w:val="0"/>
                  <w:marBottom w:val="0"/>
                  <w:divBdr>
                    <w:top w:val="none" w:sz="0" w:space="0" w:color="auto"/>
                    <w:left w:val="none" w:sz="0" w:space="0" w:color="auto"/>
                    <w:bottom w:val="none" w:sz="0" w:space="0" w:color="auto"/>
                    <w:right w:val="none" w:sz="0" w:space="0" w:color="auto"/>
                  </w:divBdr>
                </w:div>
                <w:div w:id="1525946017">
                  <w:marLeft w:val="640"/>
                  <w:marRight w:val="0"/>
                  <w:marTop w:val="0"/>
                  <w:marBottom w:val="0"/>
                  <w:divBdr>
                    <w:top w:val="none" w:sz="0" w:space="0" w:color="auto"/>
                    <w:left w:val="none" w:sz="0" w:space="0" w:color="auto"/>
                    <w:bottom w:val="none" w:sz="0" w:space="0" w:color="auto"/>
                    <w:right w:val="none" w:sz="0" w:space="0" w:color="auto"/>
                  </w:divBdr>
                </w:div>
                <w:div w:id="1525947152">
                  <w:marLeft w:val="640"/>
                  <w:marRight w:val="0"/>
                  <w:marTop w:val="0"/>
                  <w:marBottom w:val="0"/>
                  <w:divBdr>
                    <w:top w:val="none" w:sz="0" w:space="0" w:color="auto"/>
                    <w:left w:val="none" w:sz="0" w:space="0" w:color="auto"/>
                    <w:bottom w:val="none" w:sz="0" w:space="0" w:color="auto"/>
                    <w:right w:val="none" w:sz="0" w:space="0" w:color="auto"/>
                  </w:divBdr>
                </w:div>
                <w:div w:id="1530222930">
                  <w:marLeft w:val="640"/>
                  <w:marRight w:val="0"/>
                  <w:marTop w:val="0"/>
                  <w:marBottom w:val="0"/>
                  <w:divBdr>
                    <w:top w:val="none" w:sz="0" w:space="0" w:color="auto"/>
                    <w:left w:val="none" w:sz="0" w:space="0" w:color="auto"/>
                    <w:bottom w:val="none" w:sz="0" w:space="0" w:color="auto"/>
                    <w:right w:val="none" w:sz="0" w:space="0" w:color="auto"/>
                  </w:divBdr>
                </w:div>
                <w:div w:id="1599362757">
                  <w:marLeft w:val="640"/>
                  <w:marRight w:val="0"/>
                  <w:marTop w:val="0"/>
                  <w:marBottom w:val="0"/>
                  <w:divBdr>
                    <w:top w:val="none" w:sz="0" w:space="0" w:color="auto"/>
                    <w:left w:val="none" w:sz="0" w:space="0" w:color="auto"/>
                    <w:bottom w:val="none" w:sz="0" w:space="0" w:color="auto"/>
                    <w:right w:val="none" w:sz="0" w:space="0" w:color="auto"/>
                  </w:divBdr>
                </w:div>
                <w:div w:id="1675916654">
                  <w:marLeft w:val="640"/>
                  <w:marRight w:val="0"/>
                  <w:marTop w:val="0"/>
                  <w:marBottom w:val="0"/>
                  <w:divBdr>
                    <w:top w:val="none" w:sz="0" w:space="0" w:color="auto"/>
                    <w:left w:val="none" w:sz="0" w:space="0" w:color="auto"/>
                    <w:bottom w:val="none" w:sz="0" w:space="0" w:color="auto"/>
                    <w:right w:val="none" w:sz="0" w:space="0" w:color="auto"/>
                  </w:divBdr>
                </w:div>
                <w:div w:id="1696425169">
                  <w:marLeft w:val="640"/>
                  <w:marRight w:val="0"/>
                  <w:marTop w:val="0"/>
                  <w:marBottom w:val="0"/>
                  <w:divBdr>
                    <w:top w:val="none" w:sz="0" w:space="0" w:color="auto"/>
                    <w:left w:val="none" w:sz="0" w:space="0" w:color="auto"/>
                    <w:bottom w:val="none" w:sz="0" w:space="0" w:color="auto"/>
                    <w:right w:val="none" w:sz="0" w:space="0" w:color="auto"/>
                  </w:divBdr>
                </w:div>
                <w:div w:id="1706981289">
                  <w:marLeft w:val="640"/>
                  <w:marRight w:val="0"/>
                  <w:marTop w:val="0"/>
                  <w:marBottom w:val="0"/>
                  <w:divBdr>
                    <w:top w:val="none" w:sz="0" w:space="0" w:color="auto"/>
                    <w:left w:val="none" w:sz="0" w:space="0" w:color="auto"/>
                    <w:bottom w:val="none" w:sz="0" w:space="0" w:color="auto"/>
                    <w:right w:val="none" w:sz="0" w:space="0" w:color="auto"/>
                  </w:divBdr>
                </w:div>
                <w:div w:id="1762097410">
                  <w:marLeft w:val="640"/>
                  <w:marRight w:val="0"/>
                  <w:marTop w:val="0"/>
                  <w:marBottom w:val="0"/>
                  <w:divBdr>
                    <w:top w:val="none" w:sz="0" w:space="0" w:color="auto"/>
                    <w:left w:val="none" w:sz="0" w:space="0" w:color="auto"/>
                    <w:bottom w:val="none" w:sz="0" w:space="0" w:color="auto"/>
                    <w:right w:val="none" w:sz="0" w:space="0" w:color="auto"/>
                  </w:divBdr>
                </w:div>
                <w:div w:id="1843739135">
                  <w:marLeft w:val="640"/>
                  <w:marRight w:val="0"/>
                  <w:marTop w:val="0"/>
                  <w:marBottom w:val="0"/>
                  <w:divBdr>
                    <w:top w:val="none" w:sz="0" w:space="0" w:color="auto"/>
                    <w:left w:val="none" w:sz="0" w:space="0" w:color="auto"/>
                    <w:bottom w:val="none" w:sz="0" w:space="0" w:color="auto"/>
                    <w:right w:val="none" w:sz="0" w:space="0" w:color="auto"/>
                  </w:divBdr>
                </w:div>
                <w:div w:id="1877234429">
                  <w:marLeft w:val="640"/>
                  <w:marRight w:val="0"/>
                  <w:marTop w:val="0"/>
                  <w:marBottom w:val="0"/>
                  <w:divBdr>
                    <w:top w:val="none" w:sz="0" w:space="0" w:color="auto"/>
                    <w:left w:val="none" w:sz="0" w:space="0" w:color="auto"/>
                    <w:bottom w:val="none" w:sz="0" w:space="0" w:color="auto"/>
                    <w:right w:val="none" w:sz="0" w:space="0" w:color="auto"/>
                  </w:divBdr>
                </w:div>
                <w:div w:id="1896625656">
                  <w:marLeft w:val="640"/>
                  <w:marRight w:val="0"/>
                  <w:marTop w:val="0"/>
                  <w:marBottom w:val="0"/>
                  <w:divBdr>
                    <w:top w:val="none" w:sz="0" w:space="0" w:color="auto"/>
                    <w:left w:val="none" w:sz="0" w:space="0" w:color="auto"/>
                    <w:bottom w:val="none" w:sz="0" w:space="0" w:color="auto"/>
                    <w:right w:val="none" w:sz="0" w:space="0" w:color="auto"/>
                  </w:divBdr>
                </w:div>
                <w:div w:id="1896820275">
                  <w:marLeft w:val="640"/>
                  <w:marRight w:val="0"/>
                  <w:marTop w:val="0"/>
                  <w:marBottom w:val="0"/>
                  <w:divBdr>
                    <w:top w:val="none" w:sz="0" w:space="0" w:color="auto"/>
                    <w:left w:val="none" w:sz="0" w:space="0" w:color="auto"/>
                    <w:bottom w:val="none" w:sz="0" w:space="0" w:color="auto"/>
                    <w:right w:val="none" w:sz="0" w:space="0" w:color="auto"/>
                  </w:divBdr>
                </w:div>
                <w:div w:id="1896961941">
                  <w:marLeft w:val="640"/>
                  <w:marRight w:val="0"/>
                  <w:marTop w:val="0"/>
                  <w:marBottom w:val="0"/>
                  <w:divBdr>
                    <w:top w:val="none" w:sz="0" w:space="0" w:color="auto"/>
                    <w:left w:val="none" w:sz="0" w:space="0" w:color="auto"/>
                    <w:bottom w:val="none" w:sz="0" w:space="0" w:color="auto"/>
                    <w:right w:val="none" w:sz="0" w:space="0" w:color="auto"/>
                  </w:divBdr>
                </w:div>
                <w:div w:id="1977833362">
                  <w:marLeft w:val="640"/>
                  <w:marRight w:val="0"/>
                  <w:marTop w:val="0"/>
                  <w:marBottom w:val="0"/>
                  <w:divBdr>
                    <w:top w:val="none" w:sz="0" w:space="0" w:color="auto"/>
                    <w:left w:val="none" w:sz="0" w:space="0" w:color="auto"/>
                    <w:bottom w:val="none" w:sz="0" w:space="0" w:color="auto"/>
                    <w:right w:val="none" w:sz="0" w:space="0" w:color="auto"/>
                  </w:divBdr>
                </w:div>
                <w:div w:id="1993682380">
                  <w:marLeft w:val="640"/>
                  <w:marRight w:val="0"/>
                  <w:marTop w:val="0"/>
                  <w:marBottom w:val="0"/>
                  <w:divBdr>
                    <w:top w:val="none" w:sz="0" w:space="0" w:color="auto"/>
                    <w:left w:val="none" w:sz="0" w:space="0" w:color="auto"/>
                    <w:bottom w:val="none" w:sz="0" w:space="0" w:color="auto"/>
                    <w:right w:val="none" w:sz="0" w:space="0" w:color="auto"/>
                  </w:divBdr>
                </w:div>
                <w:div w:id="2030064351">
                  <w:marLeft w:val="640"/>
                  <w:marRight w:val="0"/>
                  <w:marTop w:val="0"/>
                  <w:marBottom w:val="0"/>
                  <w:divBdr>
                    <w:top w:val="none" w:sz="0" w:space="0" w:color="auto"/>
                    <w:left w:val="none" w:sz="0" w:space="0" w:color="auto"/>
                    <w:bottom w:val="none" w:sz="0" w:space="0" w:color="auto"/>
                    <w:right w:val="none" w:sz="0" w:space="0" w:color="auto"/>
                  </w:divBdr>
                </w:div>
                <w:div w:id="2106218942">
                  <w:marLeft w:val="640"/>
                  <w:marRight w:val="0"/>
                  <w:marTop w:val="0"/>
                  <w:marBottom w:val="0"/>
                  <w:divBdr>
                    <w:top w:val="none" w:sz="0" w:space="0" w:color="auto"/>
                    <w:left w:val="none" w:sz="0" w:space="0" w:color="auto"/>
                    <w:bottom w:val="none" w:sz="0" w:space="0" w:color="auto"/>
                    <w:right w:val="none" w:sz="0" w:space="0" w:color="auto"/>
                  </w:divBdr>
                </w:div>
                <w:div w:id="2142729042">
                  <w:marLeft w:val="640"/>
                  <w:marRight w:val="0"/>
                  <w:marTop w:val="0"/>
                  <w:marBottom w:val="0"/>
                  <w:divBdr>
                    <w:top w:val="none" w:sz="0" w:space="0" w:color="auto"/>
                    <w:left w:val="none" w:sz="0" w:space="0" w:color="auto"/>
                    <w:bottom w:val="none" w:sz="0" w:space="0" w:color="auto"/>
                    <w:right w:val="none" w:sz="0" w:space="0" w:color="auto"/>
                  </w:divBdr>
                </w:div>
              </w:divsChild>
            </w:div>
            <w:div w:id="1563560046">
              <w:marLeft w:val="0"/>
              <w:marRight w:val="0"/>
              <w:marTop w:val="0"/>
              <w:marBottom w:val="0"/>
              <w:divBdr>
                <w:top w:val="none" w:sz="0" w:space="0" w:color="auto"/>
                <w:left w:val="none" w:sz="0" w:space="0" w:color="auto"/>
                <w:bottom w:val="none" w:sz="0" w:space="0" w:color="auto"/>
                <w:right w:val="none" w:sz="0" w:space="0" w:color="auto"/>
              </w:divBdr>
              <w:divsChild>
                <w:div w:id="287972652">
                  <w:marLeft w:val="640"/>
                  <w:marRight w:val="0"/>
                  <w:marTop w:val="0"/>
                  <w:marBottom w:val="0"/>
                  <w:divBdr>
                    <w:top w:val="none" w:sz="0" w:space="0" w:color="auto"/>
                    <w:left w:val="none" w:sz="0" w:space="0" w:color="auto"/>
                    <w:bottom w:val="none" w:sz="0" w:space="0" w:color="auto"/>
                    <w:right w:val="none" w:sz="0" w:space="0" w:color="auto"/>
                  </w:divBdr>
                </w:div>
                <w:div w:id="311452076">
                  <w:marLeft w:val="640"/>
                  <w:marRight w:val="0"/>
                  <w:marTop w:val="0"/>
                  <w:marBottom w:val="0"/>
                  <w:divBdr>
                    <w:top w:val="none" w:sz="0" w:space="0" w:color="auto"/>
                    <w:left w:val="none" w:sz="0" w:space="0" w:color="auto"/>
                    <w:bottom w:val="none" w:sz="0" w:space="0" w:color="auto"/>
                    <w:right w:val="none" w:sz="0" w:space="0" w:color="auto"/>
                  </w:divBdr>
                </w:div>
                <w:div w:id="390229510">
                  <w:marLeft w:val="640"/>
                  <w:marRight w:val="0"/>
                  <w:marTop w:val="0"/>
                  <w:marBottom w:val="0"/>
                  <w:divBdr>
                    <w:top w:val="none" w:sz="0" w:space="0" w:color="auto"/>
                    <w:left w:val="none" w:sz="0" w:space="0" w:color="auto"/>
                    <w:bottom w:val="none" w:sz="0" w:space="0" w:color="auto"/>
                    <w:right w:val="none" w:sz="0" w:space="0" w:color="auto"/>
                  </w:divBdr>
                </w:div>
                <w:div w:id="391848390">
                  <w:marLeft w:val="640"/>
                  <w:marRight w:val="0"/>
                  <w:marTop w:val="0"/>
                  <w:marBottom w:val="0"/>
                  <w:divBdr>
                    <w:top w:val="none" w:sz="0" w:space="0" w:color="auto"/>
                    <w:left w:val="none" w:sz="0" w:space="0" w:color="auto"/>
                    <w:bottom w:val="none" w:sz="0" w:space="0" w:color="auto"/>
                    <w:right w:val="none" w:sz="0" w:space="0" w:color="auto"/>
                  </w:divBdr>
                </w:div>
                <w:div w:id="393234566">
                  <w:marLeft w:val="640"/>
                  <w:marRight w:val="0"/>
                  <w:marTop w:val="0"/>
                  <w:marBottom w:val="0"/>
                  <w:divBdr>
                    <w:top w:val="none" w:sz="0" w:space="0" w:color="auto"/>
                    <w:left w:val="none" w:sz="0" w:space="0" w:color="auto"/>
                    <w:bottom w:val="none" w:sz="0" w:space="0" w:color="auto"/>
                    <w:right w:val="none" w:sz="0" w:space="0" w:color="auto"/>
                  </w:divBdr>
                </w:div>
                <w:div w:id="416902611">
                  <w:marLeft w:val="640"/>
                  <w:marRight w:val="0"/>
                  <w:marTop w:val="0"/>
                  <w:marBottom w:val="0"/>
                  <w:divBdr>
                    <w:top w:val="none" w:sz="0" w:space="0" w:color="auto"/>
                    <w:left w:val="none" w:sz="0" w:space="0" w:color="auto"/>
                    <w:bottom w:val="none" w:sz="0" w:space="0" w:color="auto"/>
                    <w:right w:val="none" w:sz="0" w:space="0" w:color="auto"/>
                  </w:divBdr>
                </w:div>
                <w:div w:id="501428642">
                  <w:marLeft w:val="640"/>
                  <w:marRight w:val="0"/>
                  <w:marTop w:val="0"/>
                  <w:marBottom w:val="0"/>
                  <w:divBdr>
                    <w:top w:val="none" w:sz="0" w:space="0" w:color="auto"/>
                    <w:left w:val="none" w:sz="0" w:space="0" w:color="auto"/>
                    <w:bottom w:val="none" w:sz="0" w:space="0" w:color="auto"/>
                    <w:right w:val="none" w:sz="0" w:space="0" w:color="auto"/>
                  </w:divBdr>
                </w:div>
                <w:div w:id="570041681">
                  <w:marLeft w:val="640"/>
                  <w:marRight w:val="0"/>
                  <w:marTop w:val="0"/>
                  <w:marBottom w:val="0"/>
                  <w:divBdr>
                    <w:top w:val="none" w:sz="0" w:space="0" w:color="auto"/>
                    <w:left w:val="none" w:sz="0" w:space="0" w:color="auto"/>
                    <w:bottom w:val="none" w:sz="0" w:space="0" w:color="auto"/>
                    <w:right w:val="none" w:sz="0" w:space="0" w:color="auto"/>
                  </w:divBdr>
                </w:div>
                <w:div w:id="592201205">
                  <w:marLeft w:val="640"/>
                  <w:marRight w:val="0"/>
                  <w:marTop w:val="0"/>
                  <w:marBottom w:val="0"/>
                  <w:divBdr>
                    <w:top w:val="none" w:sz="0" w:space="0" w:color="auto"/>
                    <w:left w:val="none" w:sz="0" w:space="0" w:color="auto"/>
                    <w:bottom w:val="none" w:sz="0" w:space="0" w:color="auto"/>
                    <w:right w:val="none" w:sz="0" w:space="0" w:color="auto"/>
                  </w:divBdr>
                </w:div>
                <w:div w:id="600770491">
                  <w:marLeft w:val="640"/>
                  <w:marRight w:val="0"/>
                  <w:marTop w:val="0"/>
                  <w:marBottom w:val="0"/>
                  <w:divBdr>
                    <w:top w:val="none" w:sz="0" w:space="0" w:color="auto"/>
                    <w:left w:val="none" w:sz="0" w:space="0" w:color="auto"/>
                    <w:bottom w:val="none" w:sz="0" w:space="0" w:color="auto"/>
                    <w:right w:val="none" w:sz="0" w:space="0" w:color="auto"/>
                  </w:divBdr>
                </w:div>
                <w:div w:id="602804553">
                  <w:marLeft w:val="640"/>
                  <w:marRight w:val="0"/>
                  <w:marTop w:val="0"/>
                  <w:marBottom w:val="0"/>
                  <w:divBdr>
                    <w:top w:val="none" w:sz="0" w:space="0" w:color="auto"/>
                    <w:left w:val="none" w:sz="0" w:space="0" w:color="auto"/>
                    <w:bottom w:val="none" w:sz="0" w:space="0" w:color="auto"/>
                    <w:right w:val="none" w:sz="0" w:space="0" w:color="auto"/>
                  </w:divBdr>
                </w:div>
                <w:div w:id="611398640">
                  <w:marLeft w:val="640"/>
                  <w:marRight w:val="0"/>
                  <w:marTop w:val="0"/>
                  <w:marBottom w:val="0"/>
                  <w:divBdr>
                    <w:top w:val="none" w:sz="0" w:space="0" w:color="auto"/>
                    <w:left w:val="none" w:sz="0" w:space="0" w:color="auto"/>
                    <w:bottom w:val="none" w:sz="0" w:space="0" w:color="auto"/>
                    <w:right w:val="none" w:sz="0" w:space="0" w:color="auto"/>
                  </w:divBdr>
                </w:div>
                <w:div w:id="651447566">
                  <w:marLeft w:val="640"/>
                  <w:marRight w:val="0"/>
                  <w:marTop w:val="0"/>
                  <w:marBottom w:val="0"/>
                  <w:divBdr>
                    <w:top w:val="none" w:sz="0" w:space="0" w:color="auto"/>
                    <w:left w:val="none" w:sz="0" w:space="0" w:color="auto"/>
                    <w:bottom w:val="none" w:sz="0" w:space="0" w:color="auto"/>
                    <w:right w:val="none" w:sz="0" w:space="0" w:color="auto"/>
                  </w:divBdr>
                </w:div>
                <w:div w:id="659120469">
                  <w:marLeft w:val="640"/>
                  <w:marRight w:val="0"/>
                  <w:marTop w:val="0"/>
                  <w:marBottom w:val="0"/>
                  <w:divBdr>
                    <w:top w:val="none" w:sz="0" w:space="0" w:color="auto"/>
                    <w:left w:val="none" w:sz="0" w:space="0" w:color="auto"/>
                    <w:bottom w:val="none" w:sz="0" w:space="0" w:color="auto"/>
                    <w:right w:val="none" w:sz="0" w:space="0" w:color="auto"/>
                  </w:divBdr>
                </w:div>
                <w:div w:id="669914889">
                  <w:marLeft w:val="640"/>
                  <w:marRight w:val="0"/>
                  <w:marTop w:val="0"/>
                  <w:marBottom w:val="0"/>
                  <w:divBdr>
                    <w:top w:val="none" w:sz="0" w:space="0" w:color="auto"/>
                    <w:left w:val="none" w:sz="0" w:space="0" w:color="auto"/>
                    <w:bottom w:val="none" w:sz="0" w:space="0" w:color="auto"/>
                    <w:right w:val="none" w:sz="0" w:space="0" w:color="auto"/>
                  </w:divBdr>
                </w:div>
                <w:div w:id="743333926">
                  <w:marLeft w:val="640"/>
                  <w:marRight w:val="0"/>
                  <w:marTop w:val="0"/>
                  <w:marBottom w:val="0"/>
                  <w:divBdr>
                    <w:top w:val="none" w:sz="0" w:space="0" w:color="auto"/>
                    <w:left w:val="none" w:sz="0" w:space="0" w:color="auto"/>
                    <w:bottom w:val="none" w:sz="0" w:space="0" w:color="auto"/>
                    <w:right w:val="none" w:sz="0" w:space="0" w:color="auto"/>
                  </w:divBdr>
                </w:div>
                <w:div w:id="759912637">
                  <w:marLeft w:val="640"/>
                  <w:marRight w:val="0"/>
                  <w:marTop w:val="0"/>
                  <w:marBottom w:val="0"/>
                  <w:divBdr>
                    <w:top w:val="none" w:sz="0" w:space="0" w:color="auto"/>
                    <w:left w:val="none" w:sz="0" w:space="0" w:color="auto"/>
                    <w:bottom w:val="none" w:sz="0" w:space="0" w:color="auto"/>
                    <w:right w:val="none" w:sz="0" w:space="0" w:color="auto"/>
                  </w:divBdr>
                </w:div>
                <w:div w:id="802036928">
                  <w:marLeft w:val="640"/>
                  <w:marRight w:val="0"/>
                  <w:marTop w:val="0"/>
                  <w:marBottom w:val="0"/>
                  <w:divBdr>
                    <w:top w:val="none" w:sz="0" w:space="0" w:color="auto"/>
                    <w:left w:val="none" w:sz="0" w:space="0" w:color="auto"/>
                    <w:bottom w:val="none" w:sz="0" w:space="0" w:color="auto"/>
                    <w:right w:val="none" w:sz="0" w:space="0" w:color="auto"/>
                  </w:divBdr>
                </w:div>
                <w:div w:id="803742696">
                  <w:marLeft w:val="640"/>
                  <w:marRight w:val="0"/>
                  <w:marTop w:val="0"/>
                  <w:marBottom w:val="0"/>
                  <w:divBdr>
                    <w:top w:val="none" w:sz="0" w:space="0" w:color="auto"/>
                    <w:left w:val="none" w:sz="0" w:space="0" w:color="auto"/>
                    <w:bottom w:val="none" w:sz="0" w:space="0" w:color="auto"/>
                    <w:right w:val="none" w:sz="0" w:space="0" w:color="auto"/>
                  </w:divBdr>
                </w:div>
                <w:div w:id="807935812">
                  <w:marLeft w:val="640"/>
                  <w:marRight w:val="0"/>
                  <w:marTop w:val="0"/>
                  <w:marBottom w:val="0"/>
                  <w:divBdr>
                    <w:top w:val="none" w:sz="0" w:space="0" w:color="auto"/>
                    <w:left w:val="none" w:sz="0" w:space="0" w:color="auto"/>
                    <w:bottom w:val="none" w:sz="0" w:space="0" w:color="auto"/>
                    <w:right w:val="none" w:sz="0" w:space="0" w:color="auto"/>
                  </w:divBdr>
                </w:div>
                <w:div w:id="829443140">
                  <w:marLeft w:val="640"/>
                  <w:marRight w:val="0"/>
                  <w:marTop w:val="0"/>
                  <w:marBottom w:val="0"/>
                  <w:divBdr>
                    <w:top w:val="none" w:sz="0" w:space="0" w:color="auto"/>
                    <w:left w:val="none" w:sz="0" w:space="0" w:color="auto"/>
                    <w:bottom w:val="none" w:sz="0" w:space="0" w:color="auto"/>
                    <w:right w:val="none" w:sz="0" w:space="0" w:color="auto"/>
                  </w:divBdr>
                </w:div>
                <w:div w:id="897983940">
                  <w:marLeft w:val="640"/>
                  <w:marRight w:val="0"/>
                  <w:marTop w:val="0"/>
                  <w:marBottom w:val="0"/>
                  <w:divBdr>
                    <w:top w:val="none" w:sz="0" w:space="0" w:color="auto"/>
                    <w:left w:val="none" w:sz="0" w:space="0" w:color="auto"/>
                    <w:bottom w:val="none" w:sz="0" w:space="0" w:color="auto"/>
                    <w:right w:val="none" w:sz="0" w:space="0" w:color="auto"/>
                  </w:divBdr>
                </w:div>
                <w:div w:id="949236473">
                  <w:marLeft w:val="640"/>
                  <w:marRight w:val="0"/>
                  <w:marTop w:val="0"/>
                  <w:marBottom w:val="0"/>
                  <w:divBdr>
                    <w:top w:val="none" w:sz="0" w:space="0" w:color="auto"/>
                    <w:left w:val="none" w:sz="0" w:space="0" w:color="auto"/>
                    <w:bottom w:val="none" w:sz="0" w:space="0" w:color="auto"/>
                    <w:right w:val="none" w:sz="0" w:space="0" w:color="auto"/>
                  </w:divBdr>
                </w:div>
                <w:div w:id="1043821506">
                  <w:marLeft w:val="640"/>
                  <w:marRight w:val="0"/>
                  <w:marTop w:val="0"/>
                  <w:marBottom w:val="0"/>
                  <w:divBdr>
                    <w:top w:val="none" w:sz="0" w:space="0" w:color="auto"/>
                    <w:left w:val="none" w:sz="0" w:space="0" w:color="auto"/>
                    <w:bottom w:val="none" w:sz="0" w:space="0" w:color="auto"/>
                    <w:right w:val="none" w:sz="0" w:space="0" w:color="auto"/>
                  </w:divBdr>
                </w:div>
                <w:div w:id="1053191548">
                  <w:marLeft w:val="640"/>
                  <w:marRight w:val="0"/>
                  <w:marTop w:val="0"/>
                  <w:marBottom w:val="0"/>
                  <w:divBdr>
                    <w:top w:val="none" w:sz="0" w:space="0" w:color="auto"/>
                    <w:left w:val="none" w:sz="0" w:space="0" w:color="auto"/>
                    <w:bottom w:val="none" w:sz="0" w:space="0" w:color="auto"/>
                    <w:right w:val="none" w:sz="0" w:space="0" w:color="auto"/>
                  </w:divBdr>
                </w:div>
                <w:div w:id="1141339477">
                  <w:marLeft w:val="640"/>
                  <w:marRight w:val="0"/>
                  <w:marTop w:val="0"/>
                  <w:marBottom w:val="0"/>
                  <w:divBdr>
                    <w:top w:val="none" w:sz="0" w:space="0" w:color="auto"/>
                    <w:left w:val="none" w:sz="0" w:space="0" w:color="auto"/>
                    <w:bottom w:val="none" w:sz="0" w:space="0" w:color="auto"/>
                    <w:right w:val="none" w:sz="0" w:space="0" w:color="auto"/>
                  </w:divBdr>
                </w:div>
                <w:div w:id="1208027649">
                  <w:marLeft w:val="640"/>
                  <w:marRight w:val="0"/>
                  <w:marTop w:val="0"/>
                  <w:marBottom w:val="0"/>
                  <w:divBdr>
                    <w:top w:val="none" w:sz="0" w:space="0" w:color="auto"/>
                    <w:left w:val="none" w:sz="0" w:space="0" w:color="auto"/>
                    <w:bottom w:val="none" w:sz="0" w:space="0" w:color="auto"/>
                    <w:right w:val="none" w:sz="0" w:space="0" w:color="auto"/>
                  </w:divBdr>
                </w:div>
                <w:div w:id="1266890817">
                  <w:marLeft w:val="640"/>
                  <w:marRight w:val="0"/>
                  <w:marTop w:val="0"/>
                  <w:marBottom w:val="0"/>
                  <w:divBdr>
                    <w:top w:val="none" w:sz="0" w:space="0" w:color="auto"/>
                    <w:left w:val="none" w:sz="0" w:space="0" w:color="auto"/>
                    <w:bottom w:val="none" w:sz="0" w:space="0" w:color="auto"/>
                    <w:right w:val="none" w:sz="0" w:space="0" w:color="auto"/>
                  </w:divBdr>
                </w:div>
                <w:div w:id="1273317371">
                  <w:marLeft w:val="640"/>
                  <w:marRight w:val="0"/>
                  <w:marTop w:val="0"/>
                  <w:marBottom w:val="0"/>
                  <w:divBdr>
                    <w:top w:val="none" w:sz="0" w:space="0" w:color="auto"/>
                    <w:left w:val="none" w:sz="0" w:space="0" w:color="auto"/>
                    <w:bottom w:val="none" w:sz="0" w:space="0" w:color="auto"/>
                    <w:right w:val="none" w:sz="0" w:space="0" w:color="auto"/>
                  </w:divBdr>
                </w:div>
                <w:div w:id="1275405710">
                  <w:marLeft w:val="640"/>
                  <w:marRight w:val="0"/>
                  <w:marTop w:val="0"/>
                  <w:marBottom w:val="0"/>
                  <w:divBdr>
                    <w:top w:val="none" w:sz="0" w:space="0" w:color="auto"/>
                    <w:left w:val="none" w:sz="0" w:space="0" w:color="auto"/>
                    <w:bottom w:val="none" w:sz="0" w:space="0" w:color="auto"/>
                    <w:right w:val="none" w:sz="0" w:space="0" w:color="auto"/>
                  </w:divBdr>
                </w:div>
                <w:div w:id="1277567226">
                  <w:marLeft w:val="640"/>
                  <w:marRight w:val="0"/>
                  <w:marTop w:val="0"/>
                  <w:marBottom w:val="0"/>
                  <w:divBdr>
                    <w:top w:val="none" w:sz="0" w:space="0" w:color="auto"/>
                    <w:left w:val="none" w:sz="0" w:space="0" w:color="auto"/>
                    <w:bottom w:val="none" w:sz="0" w:space="0" w:color="auto"/>
                    <w:right w:val="none" w:sz="0" w:space="0" w:color="auto"/>
                  </w:divBdr>
                </w:div>
                <w:div w:id="1283220549">
                  <w:marLeft w:val="640"/>
                  <w:marRight w:val="0"/>
                  <w:marTop w:val="0"/>
                  <w:marBottom w:val="0"/>
                  <w:divBdr>
                    <w:top w:val="none" w:sz="0" w:space="0" w:color="auto"/>
                    <w:left w:val="none" w:sz="0" w:space="0" w:color="auto"/>
                    <w:bottom w:val="none" w:sz="0" w:space="0" w:color="auto"/>
                    <w:right w:val="none" w:sz="0" w:space="0" w:color="auto"/>
                  </w:divBdr>
                </w:div>
                <w:div w:id="1344818563">
                  <w:marLeft w:val="640"/>
                  <w:marRight w:val="0"/>
                  <w:marTop w:val="0"/>
                  <w:marBottom w:val="0"/>
                  <w:divBdr>
                    <w:top w:val="none" w:sz="0" w:space="0" w:color="auto"/>
                    <w:left w:val="none" w:sz="0" w:space="0" w:color="auto"/>
                    <w:bottom w:val="none" w:sz="0" w:space="0" w:color="auto"/>
                    <w:right w:val="none" w:sz="0" w:space="0" w:color="auto"/>
                  </w:divBdr>
                </w:div>
                <w:div w:id="1356346994">
                  <w:marLeft w:val="640"/>
                  <w:marRight w:val="0"/>
                  <w:marTop w:val="0"/>
                  <w:marBottom w:val="0"/>
                  <w:divBdr>
                    <w:top w:val="none" w:sz="0" w:space="0" w:color="auto"/>
                    <w:left w:val="none" w:sz="0" w:space="0" w:color="auto"/>
                    <w:bottom w:val="none" w:sz="0" w:space="0" w:color="auto"/>
                    <w:right w:val="none" w:sz="0" w:space="0" w:color="auto"/>
                  </w:divBdr>
                </w:div>
                <w:div w:id="1379471624">
                  <w:marLeft w:val="640"/>
                  <w:marRight w:val="0"/>
                  <w:marTop w:val="0"/>
                  <w:marBottom w:val="0"/>
                  <w:divBdr>
                    <w:top w:val="none" w:sz="0" w:space="0" w:color="auto"/>
                    <w:left w:val="none" w:sz="0" w:space="0" w:color="auto"/>
                    <w:bottom w:val="none" w:sz="0" w:space="0" w:color="auto"/>
                    <w:right w:val="none" w:sz="0" w:space="0" w:color="auto"/>
                  </w:divBdr>
                </w:div>
                <w:div w:id="1393653203">
                  <w:marLeft w:val="640"/>
                  <w:marRight w:val="0"/>
                  <w:marTop w:val="0"/>
                  <w:marBottom w:val="0"/>
                  <w:divBdr>
                    <w:top w:val="none" w:sz="0" w:space="0" w:color="auto"/>
                    <w:left w:val="none" w:sz="0" w:space="0" w:color="auto"/>
                    <w:bottom w:val="none" w:sz="0" w:space="0" w:color="auto"/>
                    <w:right w:val="none" w:sz="0" w:space="0" w:color="auto"/>
                  </w:divBdr>
                </w:div>
                <w:div w:id="1402288902">
                  <w:marLeft w:val="640"/>
                  <w:marRight w:val="0"/>
                  <w:marTop w:val="0"/>
                  <w:marBottom w:val="0"/>
                  <w:divBdr>
                    <w:top w:val="none" w:sz="0" w:space="0" w:color="auto"/>
                    <w:left w:val="none" w:sz="0" w:space="0" w:color="auto"/>
                    <w:bottom w:val="none" w:sz="0" w:space="0" w:color="auto"/>
                    <w:right w:val="none" w:sz="0" w:space="0" w:color="auto"/>
                  </w:divBdr>
                </w:div>
                <w:div w:id="1422213532">
                  <w:marLeft w:val="640"/>
                  <w:marRight w:val="0"/>
                  <w:marTop w:val="0"/>
                  <w:marBottom w:val="0"/>
                  <w:divBdr>
                    <w:top w:val="none" w:sz="0" w:space="0" w:color="auto"/>
                    <w:left w:val="none" w:sz="0" w:space="0" w:color="auto"/>
                    <w:bottom w:val="none" w:sz="0" w:space="0" w:color="auto"/>
                    <w:right w:val="none" w:sz="0" w:space="0" w:color="auto"/>
                  </w:divBdr>
                </w:div>
                <w:div w:id="1425540412">
                  <w:marLeft w:val="640"/>
                  <w:marRight w:val="0"/>
                  <w:marTop w:val="0"/>
                  <w:marBottom w:val="0"/>
                  <w:divBdr>
                    <w:top w:val="none" w:sz="0" w:space="0" w:color="auto"/>
                    <w:left w:val="none" w:sz="0" w:space="0" w:color="auto"/>
                    <w:bottom w:val="none" w:sz="0" w:space="0" w:color="auto"/>
                    <w:right w:val="none" w:sz="0" w:space="0" w:color="auto"/>
                  </w:divBdr>
                </w:div>
                <w:div w:id="1585531834">
                  <w:marLeft w:val="640"/>
                  <w:marRight w:val="0"/>
                  <w:marTop w:val="0"/>
                  <w:marBottom w:val="0"/>
                  <w:divBdr>
                    <w:top w:val="none" w:sz="0" w:space="0" w:color="auto"/>
                    <w:left w:val="none" w:sz="0" w:space="0" w:color="auto"/>
                    <w:bottom w:val="none" w:sz="0" w:space="0" w:color="auto"/>
                    <w:right w:val="none" w:sz="0" w:space="0" w:color="auto"/>
                  </w:divBdr>
                </w:div>
                <w:div w:id="1738939516">
                  <w:marLeft w:val="640"/>
                  <w:marRight w:val="0"/>
                  <w:marTop w:val="0"/>
                  <w:marBottom w:val="0"/>
                  <w:divBdr>
                    <w:top w:val="none" w:sz="0" w:space="0" w:color="auto"/>
                    <w:left w:val="none" w:sz="0" w:space="0" w:color="auto"/>
                    <w:bottom w:val="none" w:sz="0" w:space="0" w:color="auto"/>
                    <w:right w:val="none" w:sz="0" w:space="0" w:color="auto"/>
                  </w:divBdr>
                </w:div>
                <w:div w:id="1753434441">
                  <w:marLeft w:val="640"/>
                  <w:marRight w:val="0"/>
                  <w:marTop w:val="0"/>
                  <w:marBottom w:val="0"/>
                  <w:divBdr>
                    <w:top w:val="none" w:sz="0" w:space="0" w:color="auto"/>
                    <w:left w:val="none" w:sz="0" w:space="0" w:color="auto"/>
                    <w:bottom w:val="none" w:sz="0" w:space="0" w:color="auto"/>
                    <w:right w:val="none" w:sz="0" w:space="0" w:color="auto"/>
                  </w:divBdr>
                </w:div>
                <w:div w:id="1863397444">
                  <w:marLeft w:val="640"/>
                  <w:marRight w:val="0"/>
                  <w:marTop w:val="0"/>
                  <w:marBottom w:val="0"/>
                  <w:divBdr>
                    <w:top w:val="none" w:sz="0" w:space="0" w:color="auto"/>
                    <w:left w:val="none" w:sz="0" w:space="0" w:color="auto"/>
                    <w:bottom w:val="none" w:sz="0" w:space="0" w:color="auto"/>
                    <w:right w:val="none" w:sz="0" w:space="0" w:color="auto"/>
                  </w:divBdr>
                </w:div>
                <w:div w:id="1876111531">
                  <w:marLeft w:val="640"/>
                  <w:marRight w:val="0"/>
                  <w:marTop w:val="0"/>
                  <w:marBottom w:val="0"/>
                  <w:divBdr>
                    <w:top w:val="none" w:sz="0" w:space="0" w:color="auto"/>
                    <w:left w:val="none" w:sz="0" w:space="0" w:color="auto"/>
                    <w:bottom w:val="none" w:sz="0" w:space="0" w:color="auto"/>
                    <w:right w:val="none" w:sz="0" w:space="0" w:color="auto"/>
                  </w:divBdr>
                </w:div>
                <w:div w:id="1893691424">
                  <w:marLeft w:val="640"/>
                  <w:marRight w:val="0"/>
                  <w:marTop w:val="0"/>
                  <w:marBottom w:val="0"/>
                  <w:divBdr>
                    <w:top w:val="none" w:sz="0" w:space="0" w:color="auto"/>
                    <w:left w:val="none" w:sz="0" w:space="0" w:color="auto"/>
                    <w:bottom w:val="none" w:sz="0" w:space="0" w:color="auto"/>
                    <w:right w:val="none" w:sz="0" w:space="0" w:color="auto"/>
                  </w:divBdr>
                </w:div>
                <w:div w:id="1927958962">
                  <w:marLeft w:val="640"/>
                  <w:marRight w:val="0"/>
                  <w:marTop w:val="0"/>
                  <w:marBottom w:val="0"/>
                  <w:divBdr>
                    <w:top w:val="none" w:sz="0" w:space="0" w:color="auto"/>
                    <w:left w:val="none" w:sz="0" w:space="0" w:color="auto"/>
                    <w:bottom w:val="none" w:sz="0" w:space="0" w:color="auto"/>
                    <w:right w:val="none" w:sz="0" w:space="0" w:color="auto"/>
                  </w:divBdr>
                </w:div>
                <w:div w:id="1983844397">
                  <w:marLeft w:val="640"/>
                  <w:marRight w:val="0"/>
                  <w:marTop w:val="0"/>
                  <w:marBottom w:val="0"/>
                  <w:divBdr>
                    <w:top w:val="none" w:sz="0" w:space="0" w:color="auto"/>
                    <w:left w:val="none" w:sz="0" w:space="0" w:color="auto"/>
                    <w:bottom w:val="none" w:sz="0" w:space="0" w:color="auto"/>
                    <w:right w:val="none" w:sz="0" w:space="0" w:color="auto"/>
                  </w:divBdr>
                </w:div>
                <w:div w:id="2038457731">
                  <w:marLeft w:val="640"/>
                  <w:marRight w:val="0"/>
                  <w:marTop w:val="0"/>
                  <w:marBottom w:val="0"/>
                  <w:divBdr>
                    <w:top w:val="none" w:sz="0" w:space="0" w:color="auto"/>
                    <w:left w:val="none" w:sz="0" w:space="0" w:color="auto"/>
                    <w:bottom w:val="none" w:sz="0" w:space="0" w:color="auto"/>
                    <w:right w:val="none" w:sz="0" w:space="0" w:color="auto"/>
                  </w:divBdr>
                </w:div>
                <w:div w:id="2042584900">
                  <w:marLeft w:val="640"/>
                  <w:marRight w:val="0"/>
                  <w:marTop w:val="0"/>
                  <w:marBottom w:val="0"/>
                  <w:divBdr>
                    <w:top w:val="none" w:sz="0" w:space="0" w:color="auto"/>
                    <w:left w:val="none" w:sz="0" w:space="0" w:color="auto"/>
                    <w:bottom w:val="none" w:sz="0" w:space="0" w:color="auto"/>
                    <w:right w:val="none" w:sz="0" w:space="0" w:color="auto"/>
                  </w:divBdr>
                </w:div>
                <w:div w:id="2086491046">
                  <w:marLeft w:val="640"/>
                  <w:marRight w:val="0"/>
                  <w:marTop w:val="0"/>
                  <w:marBottom w:val="0"/>
                  <w:divBdr>
                    <w:top w:val="none" w:sz="0" w:space="0" w:color="auto"/>
                    <w:left w:val="none" w:sz="0" w:space="0" w:color="auto"/>
                    <w:bottom w:val="none" w:sz="0" w:space="0" w:color="auto"/>
                    <w:right w:val="none" w:sz="0" w:space="0" w:color="auto"/>
                  </w:divBdr>
                </w:div>
                <w:div w:id="20912680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98915162">
          <w:marLeft w:val="640"/>
          <w:marRight w:val="0"/>
          <w:marTop w:val="0"/>
          <w:marBottom w:val="0"/>
          <w:divBdr>
            <w:top w:val="none" w:sz="0" w:space="0" w:color="auto"/>
            <w:left w:val="none" w:sz="0" w:space="0" w:color="auto"/>
            <w:bottom w:val="none" w:sz="0" w:space="0" w:color="auto"/>
            <w:right w:val="none" w:sz="0" w:space="0" w:color="auto"/>
          </w:divBdr>
        </w:div>
        <w:div w:id="2013873960">
          <w:marLeft w:val="640"/>
          <w:marRight w:val="0"/>
          <w:marTop w:val="0"/>
          <w:marBottom w:val="0"/>
          <w:divBdr>
            <w:top w:val="none" w:sz="0" w:space="0" w:color="auto"/>
            <w:left w:val="none" w:sz="0" w:space="0" w:color="auto"/>
            <w:bottom w:val="none" w:sz="0" w:space="0" w:color="auto"/>
            <w:right w:val="none" w:sz="0" w:space="0" w:color="auto"/>
          </w:divBdr>
        </w:div>
        <w:div w:id="2021463594">
          <w:marLeft w:val="640"/>
          <w:marRight w:val="0"/>
          <w:marTop w:val="0"/>
          <w:marBottom w:val="0"/>
          <w:divBdr>
            <w:top w:val="none" w:sz="0" w:space="0" w:color="auto"/>
            <w:left w:val="none" w:sz="0" w:space="0" w:color="auto"/>
            <w:bottom w:val="none" w:sz="0" w:space="0" w:color="auto"/>
            <w:right w:val="none" w:sz="0" w:space="0" w:color="auto"/>
          </w:divBdr>
        </w:div>
        <w:div w:id="2132087808">
          <w:marLeft w:val="640"/>
          <w:marRight w:val="0"/>
          <w:marTop w:val="0"/>
          <w:marBottom w:val="0"/>
          <w:divBdr>
            <w:top w:val="none" w:sz="0" w:space="0" w:color="auto"/>
            <w:left w:val="none" w:sz="0" w:space="0" w:color="auto"/>
            <w:bottom w:val="none" w:sz="0" w:space="0" w:color="auto"/>
            <w:right w:val="none" w:sz="0" w:space="0" w:color="auto"/>
          </w:divBdr>
        </w:div>
      </w:divsChild>
    </w:div>
    <w:div w:id="890195117">
      <w:bodyDiv w:val="1"/>
      <w:marLeft w:val="0"/>
      <w:marRight w:val="0"/>
      <w:marTop w:val="0"/>
      <w:marBottom w:val="0"/>
      <w:divBdr>
        <w:top w:val="none" w:sz="0" w:space="0" w:color="auto"/>
        <w:left w:val="none" w:sz="0" w:space="0" w:color="auto"/>
        <w:bottom w:val="none" w:sz="0" w:space="0" w:color="auto"/>
        <w:right w:val="none" w:sz="0" w:space="0" w:color="auto"/>
      </w:divBdr>
      <w:divsChild>
        <w:div w:id="55664458">
          <w:marLeft w:val="640"/>
          <w:marRight w:val="0"/>
          <w:marTop w:val="0"/>
          <w:marBottom w:val="0"/>
          <w:divBdr>
            <w:top w:val="none" w:sz="0" w:space="0" w:color="auto"/>
            <w:left w:val="none" w:sz="0" w:space="0" w:color="auto"/>
            <w:bottom w:val="none" w:sz="0" w:space="0" w:color="auto"/>
            <w:right w:val="none" w:sz="0" w:space="0" w:color="auto"/>
          </w:divBdr>
        </w:div>
        <w:div w:id="264271566">
          <w:marLeft w:val="640"/>
          <w:marRight w:val="0"/>
          <w:marTop w:val="0"/>
          <w:marBottom w:val="0"/>
          <w:divBdr>
            <w:top w:val="none" w:sz="0" w:space="0" w:color="auto"/>
            <w:left w:val="none" w:sz="0" w:space="0" w:color="auto"/>
            <w:bottom w:val="none" w:sz="0" w:space="0" w:color="auto"/>
            <w:right w:val="none" w:sz="0" w:space="0" w:color="auto"/>
          </w:divBdr>
        </w:div>
        <w:div w:id="379937366">
          <w:marLeft w:val="640"/>
          <w:marRight w:val="0"/>
          <w:marTop w:val="0"/>
          <w:marBottom w:val="0"/>
          <w:divBdr>
            <w:top w:val="none" w:sz="0" w:space="0" w:color="auto"/>
            <w:left w:val="none" w:sz="0" w:space="0" w:color="auto"/>
            <w:bottom w:val="none" w:sz="0" w:space="0" w:color="auto"/>
            <w:right w:val="none" w:sz="0" w:space="0" w:color="auto"/>
          </w:divBdr>
        </w:div>
        <w:div w:id="568151392">
          <w:marLeft w:val="640"/>
          <w:marRight w:val="0"/>
          <w:marTop w:val="0"/>
          <w:marBottom w:val="0"/>
          <w:divBdr>
            <w:top w:val="none" w:sz="0" w:space="0" w:color="auto"/>
            <w:left w:val="none" w:sz="0" w:space="0" w:color="auto"/>
            <w:bottom w:val="none" w:sz="0" w:space="0" w:color="auto"/>
            <w:right w:val="none" w:sz="0" w:space="0" w:color="auto"/>
          </w:divBdr>
        </w:div>
        <w:div w:id="909073202">
          <w:marLeft w:val="640"/>
          <w:marRight w:val="0"/>
          <w:marTop w:val="0"/>
          <w:marBottom w:val="0"/>
          <w:divBdr>
            <w:top w:val="none" w:sz="0" w:space="0" w:color="auto"/>
            <w:left w:val="none" w:sz="0" w:space="0" w:color="auto"/>
            <w:bottom w:val="none" w:sz="0" w:space="0" w:color="auto"/>
            <w:right w:val="none" w:sz="0" w:space="0" w:color="auto"/>
          </w:divBdr>
        </w:div>
        <w:div w:id="933829599">
          <w:marLeft w:val="640"/>
          <w:marRight w:val="0"/>
          <w:marTop w:val="0"/>
          <w:marBottom w:val="0"/>
          <w:divBdr>
            <w:top w:val="none" w:sz="0" w:space="0" w:color="auto"/>
            <w:left w:val="none" w:sz="0" w:space="0" w:color="auto"/>
            <w:bottom w:val="none" w:sz="0" w:space="0" w:color="auto"/>
            <w:right w:val="none" w:sz="0" w:space="0" w:color="auto"/>
          </w:divBdr>
        </w:div>
        <w:div w:id="970328950">
          <w:marLeft w:val="640"/>
          <w:marRight w:val="0"/>
          <w:marTop w:val="0"/>
          <w:marBottom w:val="0"/>
          <w:divBdr>
            <w:top w:val="none" w:sz="0" w:space="0" w:color="auto"/>
            <w:left w:val="none" w:sz="0" w:space="0" w:color="auto"/>
            <w:bottom w:val="none" w:sz="0" w:space="0" w:color="auto"/>
            <w:right w:val="none" w:sz="0" w:space="0" w:color="auto"/>
          </w:divBdr>
        </w:div>
        <w:div w:id="1066368972">
          <w:marLeft w:val="640"/>
          <w:marRight w:val="0"/>
          <w:marTop w:val="0"/>
          <w:marBottom w:val="0"/>
          <w:divBdr>
            <w:top w:val="none" w:sz="0" w:space="0" w:color="auto"/>
            <w:left w:val="none" w:sz="0" w:space="0" w:color="auto"/>
            <w:bottom w:val="none" w:sz="0" w:space="0" w:color="auto"/>
            <w:right w:val="none" w:sz="0" w:space="0" w:color="auto"/>
          </w:divBdr>
        </w:div>
        <w:div w:id="1202015056">
          <w:marLeft w:val="640"/>
          <w:marRight w:val="0"/>
          <w:marTop w:val="0"/>
          <w:marBottom w:val="0"/>
          <w:divBdr>
            <w:top w:val="none" w:sz="0" w:space="0" w:color="auto"/>
            <w:left w:val="none" w:sz="0" w:space="0" w:color="auto"/>
            <w:bottom w:val="none" w:sz="0" w:space="0" w:color="auto"/>
            <w:right w:val="none" w:sz="0" w:space="0" w:color="auto"/>
          </w:divBdr>
        </w:div>
        <w:div w:id="1213687650">
          <w:marLeft w:val="640"/>
          <w:marRight w:val="0"/>
          <w:marTop w:val="0"/>
          <w:marBottom w:val="0"/>
          <w:divBdr>
            <w:top w:val="none" w:sz="0" w:space="0" w:color="auto"/>
            <w:left w:val="none" w:sz="0" w:space="0" w:color="auto"/>
            <w:bottom w:val="none" w:sz="0" w:space="0" w:color="auto"/>
            <w:right w:val="none" w:sz="0" w:space="0" w:color="auto"/>
          </w:divBdr>
        </w:div>
        <w:div w:id="1371610604">
          <w:marLeft w:val="640"/>
          <w:marRight w:val="0"/>
          <w:marTop w:val="0"/>
          <w:marBottom w:val="0"/>
          <w:divBdr>
            <w:top w:val="none" w:sz="0" w:space="0" w:color="auto"/>
            <w:left w:val="none" w:sz="0" w:space="0" w:color="auto"/>
            <w:bottom w:val="none" w:sz="0" w:space="0" w:color="auto"/>
            <w:right w:val="none" w:sz="0" w:space="0" w:color="auto"/>
          </w:divBdr>
        </w:div>
        <w:div w:id="1432630716">
          <w:marLeft w:val="640"/>
          <w:marRight w:val="0"/>
          <w:marTop w:val="0"/>
          <w:marBottom w:val="0"/>
          <w:divBdr>
            <w:top w:val="none" w:sz="0" w:space="0" w:color="auto"/>
            <w:left w:val="none" w:sz="0" w:space="0" w:color="auto"/>
            <w:bottom w:val="none" w:sz="0" w:space="0" w:color="auto"/>
            <w:right w:val="none" w:sz="0" w:space="0" w:color="auto"/>
          </w:divBdr>
        </w:div>
        <w:div w:id="1525703245">
          <w:marLeft w:val="640"/>
          <w:marRight w:val="0"/>
          <w:marTop w:val="0"/>
          <w:marBottom w:val="0"/>
          <w:divBdr>
            <w:top w:val="none" w:sz="0" w:space="0" w:color="auto"/>
            <w:left w:val="none" w:sz="0" w:space="0" w:color="auto"/>
            <w:bottom w:val="none" w:sz="0" w:space="0" w:color="auto"/>
            <w:right w:val="none" w:sz="0" w:space="0" w:color="auto"/>
          </w:divBdr>
        </w:div>
        <w:div w:id="1630939400">
          <w:marLeft w:val="640"/>
          <w:marRight w:val="0"/>
          <w:marTop w:val="0"/>
          <w:marBottom w:val="0"/>
          <w:divBdr>
            <w:top w:val="none" w:sz="0" w:space="0" w:color="auto"/>
            <w:left w:val="none" w:sz="0" w:space="0" w:color="auto"/>
            <w:bottom w:val="none" w:sz="0" w:space="0" w:color="auto"/>
            <w:right w:val="none" w:sz="0" w:space="0" w:color="auto"/>
          </w:divBdr>
        </w:div>
        <w:div w:id="1821771706">
          <w:marLeft w:val="640"/>
          <w:marRight w:val="0"/>
          <w:marTop w:val="0"/>
          <w:marBottom w:val="0"/>
          <w:divBdr>
            <w:top w:val="none" w:sz="0" w:space="0" w:color="auto"/>
            <w:left w:val="none" w:sz="0" w:space="0" w:color="auto"/>
            <w:bottom w:val="none" w:sz="0" w:space="0" w:color="auto"/>
            <w:right w:val="none" w:sz="0" w:space="0" w:color="auto"/>
          </w:divBdr>
        </w:div>
        <w:div w:id="1883403944">
          <w:marLeft w:val="640"/>
          <w:marRight w:val="0"/>
          <w:marTop w:val="0"/>
          <w:marBottom w:val="0"/>
          <w:divBdr>
            <w:top w:val="none" w:sz="0" w:space="0" w:color="auto"/>
            <w:left w:val="none" w:sz="0" w:space="0" w:color="auto"/>
            <w:bottom w:val="none" w:sz="0" w:space="0" w:color="auto"/>
            <w:right w:val="none" w:sz="0" w:space="0" w:color="auto"/>
          </w:divBdr>
        </w:div>
        <w:div w:id="1887060834">
          <w:marLeft w:val="640"/>
          <w:marRight w:val="0"/>
          <w:marTop w:val="0"/>
          <w:marBottom w:val="0"/>
          <w:divBdr>
            <w:top w:val="none" w:sz="0" w:space="0" w:color="auto"/>
            <w:left w:val="none" w:sz="0" w:space="0" w:color="auto"/>
            <w:bottom w:val="none" w:sz="0" w:space="0" w:color="auto"/>
            <w:right w:val="none" w:sz="0" w:space="0" w:color="auto"/>
          </w:divBdr>
        </w:div>
        <w:div w:id="2001225138">
          <w:marLeft w:val="640"/>
          <w:marRight w:val="0"/>
          <w:marTop w:val="0"/>
          <w:marBottom w:val="0"/>
          <w:divBdr>
            <w:top w:val="none" w:sz="0" w:space="0" w:color="auto"/>
            <w:left w:val="none" w:sz="0" w:space="0" w:color="auto"/>
            <w:bottom w:val="none" w:sz="0" w:space="0" w:color="auto"/>
            <w:right w:val="none" w:sz="0" w:space="0" w:color="auto"/>
          </w:divBdr>
        </w:div>
      </w:divsChild>
    </w:div>
    <w:div w:id="891773724">
      <w:bodyDiv w:val="1"/>
      <w:marLeft w:val="0"/>
      <w:marRight w:val="0"/>
      <w:marTop w:val="0"/>
      <w:marBottom w:val="0"/>
      <w:divBdr>
        <w:top w:val="none" w:sz="0" w:space="0" w:color="auto"/>
        <w:left w:val="none" w:sz="0" w:space="0" w:color="auto"/>
        <w:bottom w:val="none" w:sz="0" w:space="0" w:color="auto"/>
        <w:right w:val="none" w:sz="0" w:space="0" w:color="auto"/>
      </w:divBdr>
      <w:divsChild>
        <w:div w:id="41372605">
          <w:marLeft w:val="640"/>
          <w:marRight w:val="0"/>
          <w:marTop w:val="0"/>
          <w:marBottom w:val="0"/>
          <w:divBdr>
            <w:top w:val="none" w:sz="0" w:space="0" w:color="auto"/>
            <w:left w:val="none" w:sz="0" w:space="0" w:color="auto"/>
            <w:bottom w:val="none" w:sz="0" w:space="0" w:color="auto"/>
            <w:right w:val="none" w:sz="0" w:space="0" w:color="auto"/>
          </w:divBdr>
        </w:div>
        <w:div w:id="95297057">
          <w:marLeft w:val="640"/>
          <w:marRight w:val="0"/>
          <w:marTop w:val="0"/>
          <w:marBottom w:val="0"/>
          <w:divBdr>
            <w:top w:val="none" w:sz="0" w:space="0" w:color="auto"/>
            <w:left w:val="none" w:sz="0" w:space="0" w:color="auto"/>
            <w:bottom w:val="none" w:sz="0" w:space="0" w:color="auto"/>
            <w:right w:val="none" w:sz="0" w:space="0" w:color="auto"/>
          </w:divBdr>
        </w:div>
        <w:div w:id="98448266">
          <w:marLeft w:val="640"/>
          <w:marRight w:val="0"/>
          <w:marTop w:val="0"/>
          <w:marBottom w:val="0"/>
          <w:divBdr>
            <w:top w:val="none" w:sz="0" w:space="0" w:color="auto"/>
            <w:left w:val="none" w:sz="0" w:space="0" w:color="auto"/>
            <w:bottom w:val="none" w:sz="0" w:space="0" w:color="auto"/>
            <w:right w:val="none" w:sz="0" w:space="0" w:color="auto"/>
          </w:divBdr>
        </w:div>
        <w:div w:id="198706097">
          <w:marLeft w:val="640"/>
          <w:marRight w:val="0"/>
          <w:marTop w:val="0"/>
          <w:marBottom w:val="0"/>
          <w:divBdr>
            <w:top w:val="none" w:sz="0" w:space="0" w:color="auto"/>
            <w:left w:val="none" w:sz="0" w:space="0" w:color="auto"/>
            <w:bottom w:val="none" w:sz="0" w:space="0" w:color="auto"/>
            <w:right w:val="none" w:sz="0" w:space="0" w:color="auto"/>
          </w:divBdr>
        </w:div>
        <w:div w:id="238833599">
          <w:marLeft w:val="640"/>
          <w:marRight w:val="0"/>
          <w:marTop w:val="0"/>
          <w:marBottom w:val="0"/>
          <w:divBdr>
            <w:top w:val="none" w:sz="0" w:space="0" w:color="auto"/>
            <w:left w:val="none" w:sz="0" w:space="0" w:color="auto"/>
            <w:bottom w:val="none" w:sz="0" w:space="0" w:color="auto"/>
            <w:right w:val="none" w:sz="0" w:space="0" w:color="auto"/>
          </w:divBdr>
        </w:div>
        <w:div w:id="472910353">
          <w:marLeft w:val="640"/>
          <w:marRight w:val="0"/>
          <w:marTop w:val="0"/>
          <w:marBottom w:val="0"/>
          <w:divBdr>
            <w:top w:val="none" w:sz="0" w:space="0" w:color="auto"/>
            <w:left w:val="none" w:sz="0" w:space="0" w:color="auto"/>
            <w:bottom w:val="none" w:sz="0" w:space="0" w:color="auto"/>
            <w:right w:val="none" w:sz="0" w:space="0" w:color="auto"/>
          </w:divBdr>
        </w:div>
        <w:div w:id="506404132">
          <w:marLeft w:val="640"/>
          <w:marRight w:val="0"/>
          <w:marTop w:val="0"/>
          <w:marBottom w:val="0"/>
          <w:divBdr>
            <w:top w:val="none" w:sz="0" w:space="0" w:color="auto"/>
            <w:left w:val="none" w:sz="0" w:space="0" w:color="auto"/>
            <w:bottom w:val="none" w:sz="0" w:space="0" w:color="auto"/>
            <w:right w:val="none" w:sz="0" w:space="0" w:color="auto"/>
          </w:divBdr>
        </w:div>
        <w:div w:id="564148505">
          <w:marLeft w:val="640"/>
          <w:marRight w:val="0"/>
          <w:marTop w:val="0"/>
          <w:marBottom w:val="0"/>
          <w:divBdr>
            <w:top w:val="none" w:sz="0" w:space="0" w:color="auto"/>
            <w:left w:val="none" w:sz="0" w:space="0" w:color="auto"/>
            <w:bottom w:val="none" w:sz="0" w:space="0" w:color="auto"/>
            <w:right w:val="none" w:sz="0" w:space="0" w:color="auto"/>
          </w:divBdr>
        </w:div>
        <w:div w:id="603926276">
          <w:marLeft w:val="640"/>
          <w:marRight w:val="0"/>
          <w:marTop w:val="0"/>
          <w:marBottom w:val="0"/>
          <w:divBdr>
            <w:top w:val="none" w:sz="0" w:space="0" w:color="auto"/>
            <w:left w:val="none" w:sz="0" w:space="0" w:color="auto"/>
            <w:bottom w:val="none" w:sz="0" w:space="0" w:color="auto"/>
            <w:right w:val="none" w:sz="0" w:space="0" w:color="auto"/>
          </w:divBdr>
        </w:div>
        <w:div w:id="855728313">
          <w:marLeft w:val="640"/>
          <w:marRight w:val="0"/>
          <w:marTop w:val="0"/>
          <w:marBottom w:val="0"/>
          <w:divBdr>
            <w:top w:val="none" w:sz="0" w:space="0" w:color="auto"/>
            <w:left w:val="none" w:sz="0" w:space="0" w:color="auto"/>
            <w:bottom w:val="none" w:sz="0" w:space="0" w:color="auto"/>
            <w:right w:val="none" w:sz="0" w:space="0" w:color="auto"/>
          </w:divBdr>
        </w:div>
        <w:div w:id="1013922186">
          <w:marLeft w:val="640"/>
          <w:marRight w:val="0"/>
          <w:marTop w:val="0"/>
          <w:marBottom w:val="0"/>
          <w:divBdr>
            <w:top w:val="none" w:sz="0" w:space="0" w:color="auto"/>
            <w:left w:val="none" w:sz="0" w:space="0" w:color="auto"/>
            <w:bottom w:val="none" w:sz="0" w:space="0" w:color="auto"/>
            <w:right w:val="none" w:sz="0" w:space="0" w:color="auto"/>
          </w:divBdr>
        </w:div>
        <w:div w:id="1090080479">
          <w:marLeft w:val="640"/>
          <w:marRight w:val="0"/>
          <w:marTop w:val="0"/>
          <w:marBottom w:val="0"/>
          <w:divBdr>
            <w:top w:val="none" w:sz="0" w:space="0" w:color="auto"/>
            <w:left w:val="none" w:sz="0" w:space="0" w:color="auto"/>
            <w:bottom w:val="none" w:sz="0" w:space="0" w:color="auto"/>
            <w:right w:val="none" w:sz="0" w:space="0" w:color="auto"/>
          </w:divBdr>
        </w:div>
        <w:div w:id="1107428773">
          <w:marLeft w:val="640"/>
          <w:marRight w:val="0"/>
          <w:marTop w:val="0"/>
          <w:marBottom w:val="0"/>
          <w:divBdr>
            <w:top w:val="none" w:sz="0" w:space="0" w:color="auto"/>
            <w:left w:val="none" w:sz="0" w:space="0" w:color="auto"/>
            <w:bottom w:val="none" w:sz="0" w:space="0" w:color="auto"/>
            <w:right w:val="none" w:sz="0" w:space="0" w:color="auto"/>
          </w:divBdr>
        </w:div>
        <w:div w:id="1224373663">
          <w:marLeft w:val="640"/>
          <w:marRight w:val="0"/>
          <w:marTop w:val="0"/>
          <w:marBottom w:val="0"/>
          <w:divBdr>
            <w:top w:val="none" w:sz="0" w:space="0" w:color="auto"/>
            <w:left w:val="none" w:sz="0" w:space="0" w:color="auto"/>
            <w:bottom w:val="none" w:sz="0" w:space="0" w:color="auto"/>
            <w:right w:val="none" w:sz="0" w:space="0" w:color="auto"/>
          </w:divBdr>
        </w:div>
        <w:div w:id="1233543410">
          <w:marLeft w:val="640"/>
          <w:marRight w:val="0"/>
          <w:marTop w:val="0"/>
          <w:marBottom w:val="0"/>
          <w:divBdr>
            <w:top w:val="none" w:sz="0" w:space="0" w:color="auto"/>
            <w:left w:val="none" w:sz="0" w:space="0" w:color="auto"/>
            <w:bottom w:val="none" w:sz="0" w:space="0" w:color="auto"/>
            <w:right w:val="none" w:sz="0" w:space="0" w:color="auto"/>
          </w:divBdr>
        </w:div>
        <w:div w:id="1286110029">
          <w:marLeft w:val="640"/>
          <w:marRight w:val="0"/>
          <w:marTop w:val="0"/>
          <w:marBottom w:val="0"/>
          <w:divBdr>
            <w:top w:val="none" w:sz="0" w:space="0" w:color="auto"/>
            <w:left w:val="none" w:sz="0" w:space="0" w:color="auto"/>
            <w:bottom w:val="none" w:sz="0" w:space="0" w:color="auto"/>
            <w:right w:val="none" w:sz="0" w:space="0" w:color="auto"/>
          </w:divBdr>
        </w:div>
        <w:div w:id="1387800047">
          <w:marLeft w:val="640"/>
          <w:marRight w:val="0"/>
          <w:marTop w:val="0"/>
          <w:marBottom w:val="0"/>
          <w:divBdr>
            <w:top w:val="none" w:sz="0" w:space="0" w:color="auto"/>
            <w:left w:val="none" w:sz="0" w:space="0" w:color="auto"/>
            <w:bottom w:val="none" w:sz="0" w:space="0" w:color="auto"/>
            <w:right w:val="none" w:sz="0" w:space="0" w:color="auto"/>
          </w:divBdr>
        </w:div>
        <w:div w:id="1442994403">
          <w:marLeft w:val="640"/>
          <w:marRight w:val="0"/>
          <w:marTop w:val="0"/>
          <w:marBottom w:val="0"/>
          <w:divBdr>
            <w:top w:val="none" w:sz="0" w:space="0" w:color="auto"/>
            <w:left w:val="none" w:sz="0" w:space="0" w:color="auto"/>
            <w:bottom w:val="none" w:sz="0" w:space="0" w:color="auto"/>
            <w:right w:val="none" w:sz="0" w:space="0" w:color="auto"/>
          </w:divBdr>
        </w:div>
        <w:div w:id="1726025334">
          <w:marLeft w:val="640"/>
          <w:marRight w:val="0"/>
          <w:marTop w:val="0"/>
          <w:marBottom w:val="0"/>
          <w:divBdr>
            <w:top w:val="none" w:sz="0" w:space="0" w:color="auto"/>
            <w:left w:val="none" w:sz="0" w:space="0" w:color="auto"/>
            <w:bottom w:val="none" w:sz="0" w:space="0" w:color="auto"/>
            <w:right w:val="none" w:sz="0" w:space="0" w:color="auto"/>
          </w:divBdr>
        </w:div>
        <w:div w:id="1754862704">
          <w:marLeft w:val="640"/>
          <w:marRight w:val="0"/>
          <w:marTop w:val="0"/>
          <w:marBottom w:val="0"/>
          <w:divBdr>
            <w:top w:val="none" w:sz="0" w:space="0" w:color="auto"/>
            <w:left w:val="none" w:sz="0" w:space="0" w:color="auto"/>
            <w:bottom w:val="none" w:sz="0" w:space="0" w:color="auto"/>
            <w:right w:val="none" w:sz="0" w:space="0" w:color="auto"/>
          </w:divBdr>
        </w:div>
        <w:div w:id="1814256114">
          <w:marLeft w:val="640"/>
          <w:marRight w:val="0"/>
          <w:marTop w:val="0"/>
          <w:marBottom w:val="0"/>
          <w:divBdr>
            <w:top w:val="none" w:sz="0" w:space="0" w:color="auto"/>
            <w:left w:val="none" w:sz="0" w:space="0" w:color="auto"/>
            <w:bottom w:val="none" w:sz="0" w:space="0" w:color="auto"/>
            <w:right w:val="none" w:sz="0" w:space="0" w:color="auto"/>
          </w:divBdr>
        </w:div>
        <w:div w:id="2140108639">
          <w:marLeft w:val="640"/>
          <w:marRight w:val="0"/>
          <w:marTop w:val="0"/>
          <w:marBottom w:val="0"/>
          <w:divBdr>
            <w:top w:val="none" w:sz="0" w:space="0" w:color="auto"/>
            <w:left w:val="none" w:sz="0" w:space="0" w:color="auto"/>
            <w:bottom w:val="none" w:sz="0" w:space="0" w:color="auto"/>
            <w:right w:val="none" w:sz="0" w:space="0" w:color="auto"/>
          </w:divBdr>
        </w:div>
      </w:divsChild>
    </w:div>
    <w:div w:id="903102209">
      <w:bodyDiv w:val="1"/>
      <w:marLeft w:val="0"/>
      <w:marRight w:val="0"/>
      <w:marTop w:val="0"/>
      <w:marBottom w:val="0"/>
      <w:divBdr>
        <w:top w:val="none" w:sz="0" w:space="0" w:color="auto"/>
        <w:left w:val="none" w:sz="0" w:space="0" w:color="auto"/>
        <w:bottom w:val="none" w:sz="0" w:space="0" w:color="auto"/>
        <w:right w:val="none" w:sz="0" w:space="0" w:color="auto"/>
      </w:divBdr>
      <w:divsChild>
        <w:div w:id="75632066">
          <w:marLeft w:val="640"/>
          <w:marRight w:val="0"/>
          <w:marTop w:val="0"/>
          <w:marBottom w:val="0"/>
          <w:divBdr>
            <w:top w:val="none" w:sz="0" w:space="0" w:color="auto"/>
            <w:left w:val="none" w:sz="0" w:space="0" w:color="auto"/>
            <w:bottom w:val="none" w:sz="0" w:space="0" w:color="auto"/>
            <w:right w:val="none" w:sz="0" w:space="0" w:color="auto"/>
          </w:divBdr>
        </w:div>
        <w:div w:id="167521126">
          <w:marLeft w:val="640"/>
          <w:marRight w:val="0"/>
          <w:marTop w:val="0"/>
          <w:marBottom w:val="0"/>
          <w:divBdr>
            <w:top w:val="none" w:sz="0" w:space="0" w:color="auto"/>
            <w:left w:val="none" w:sz="0" w:space="0" w:color="auto"/>
            <w:bottom w:val="none" w:sz="0" w:space="0" w:color="auto"/>
            <w:right w:val="none" w:sz="0" w:space="0" w:color="auto"/>
          </w:divBdr>
        </w:div>
        <w:div w:id="193733511">
          <w:marLeft w:val="640"/>
          <w:marRight w:val="0"/>
          <w:marTop w:val="0"/>
          <w:marBottom w:val="0"/>
          <w:divBdr>
            <w:top w:val="none" w:sz="0" w:space="0" w:color="auto"/>
            <w:left w:val="none" w:sz="0" w:space="0" w:color="auto"/>
            <w:bottom w:val="none" w:sz="0" w:space="0" w:color="auto"/>
            <w:right w:val="none" w:sz="0" w:space="0" w:color="auto"/>
          </w:divBdr>
        </w:div>
        <w:div w:id="197088182">
          <w:marLeft w:val="640"/>
          <w:marRight w:val="0"/>
          <w:marTop w:val="0"/>
          <w:marBottom w:val="0"/>
          <w:divBdr>
            <w:top w:val="none" w:sz="0" w:space="0" w:color="auto"/>
            <w:left w:val="none" w:sz="0" w:space="0" w:color="auto"/>
            <w:bottom w:val="none" w:sz="0" w:space="0" w:color="auto"/>
            <w:right w:val="none" w:sz="0" w:space="0" w:color="auto"/>
          </w:divBdr>
        </w:div>
        <w:div w:id="237205907">
          <w:marLeft w:val="640"/>
          <w:marRight w:val="0"/>
          <w:marTop w:val="0"/>
          <w:marBottom w:val="0"/>
          <w:divBdr>
            <w:top w:val="none" w:sz="0" w:space="0" w:color="auto"/>
            <w:left w:val="none" w:sz="0" w:space="0" w:color="auto"/>
            <w:bottom w:val="none" w:sz="0" w:space="0" w:color="auto"/>
            <w:right w:val="none" w:sz="0" w:space="0" w:color="auto"/>
          </w:divBdr>
        </w:div>
        <w:div w:id="253367694">
          <w:marLeft w:val="640"/>
          <w:marRight w:val="0"/>
          <w:marTop w:val="0"/>
          <w:marBottom w:val="0"/>
          <w:divBdr>
            <w:top w:val="none" w:sz="0" w:space="0" w:color="auto"/>
            <w:left w:val="none" w:sz="0" w:space="0" w:color="auto"/>
            <w:bottom w:val="none" w:sz="0" w:space="0" w:color="auto"/>
            <w:right w:val="none" w:sz="0" w:space="0" w:color="auto"/>
          </w:divBdr>
        </w:div>
        <w:div w:id="372579165">
          <w:marLeft w:val="640"/>
          <w:marRight w:val="0"/>
          <w:marTop w:val="0"/>
          <w:marBottom w:val="0"/>
          <w:divBdr>
            <w:top w:val="none" w:sz="0" w:space="0" w:color="auto"/>
            <w:left w:val="none" w:sz="0" w:space="0" w:color="auto"/>
            <w:bottom w:val="none" w:sz="0" w:space="0" w:color="auto"/>
            <w:right w:val="none" w:sz="0" w:space="0" w:color="auto"/>
          </w:divBdr>
        </w:div>
        <w:div w:id="378826470">
          <w:marLeft w:val="640"/>
          <w:marRight w:val="0"/>
          <w:marTop w:val="0"/>
          <w:marBottom w:val="0"/>
          <w:divBdr>
            <w:top w:val="none" w:sz="0" w:space="0" w:color="auto"/>
            <w:left w:val="none" w:sz="0" w:space="0" w:color="auto"/>
            <w:bottom w:val="none" w:sz="0" w:space="0" w:color="auto"/>
            <w:right w:val="none" w:sz="0" w:space="0" w:color="auto"/>
          </w:divBdr>
        </w:div>
        <w:div w:id="394015033">
          <w:marLeft w:val="640"/>
          <w:marRight w:val="0"/>
          <w:marTop w:val="0"/>
          <w:marBottom w:val="0"/>
          <w:divBdr>
            <w:top w:val="none" w:sz="0" w:space="0" w:color="auto"/>
            <w:left w:val="none" w:sz="0" w:space="0" w:color="auto"/>
            <w:bottom w:val="none" w:sz="0" w:space="0" w:color="auto"/>
            <w:right w:val="none" w:sz="0" w:space="0" w:color="auto"/>
          </w:divBdr>
        </w:div>
        <w:div w:id="460729105">
          <w:marLeft w:val="640"/>
          <w:marRight w:val="0"/>
          <w:marTop w:val="0"/>
          <w:marBottom w:val="0"/>
          <w:divBdr>
            <w:top w:val="none" w:sz="0" w:space="0" w:color="auto"/>
            <w:left w:val="none" w:sz="0" w:space="0" w:color="auto"/>
            <w:bottom w:val="none" w:sz="0" w:space="0" w:color="auto"/>
            <w:right w:val="none" w:sz="0" w:space="0" w:color="auto"/>
          </w:divBdr>
        </w:div>
        <w:div w:id="514879601">
          <w:marLeft w:val="640"/>
          <w:marRight w:val="0"/>
          <w:marTop w:val="0"/>
          <w:marBottom w:val="0"/>
          <w:divBdr>
            <w:top w:val="none" w:sz="0" w:space="0" w:color="auto"/>
            <w:left w:val="none" w:sz="0" w:space="0" w:color="auto"/>
            <w:bottom w:val="none" w:sz="0" w:space="0" w:color="auto"/>
            <w:right w:val="none" w:sz="0" w:space="0" w:color="auto"/>
          </w:divBdr>
        </w:div>
        <w:div w:id="522402306">
          <w:marLeft w:val="640"/>
          <w:marRight w:val="0"/>
          <w:marTop w:val="0"/>
          <w:marBottom w:val="0"/>
          <w:divBdr>
            <w:top w:val="none" w:sz="0" w:space="0" w:color="auto"/>
            <w:left w:val="none" w:sz="0" w:space="0" w:color="auto"/>
            <w:bottom w:val="none" w:sz="0" w:space="0" w:color="auto"/>
            <w:right w:val="none" w:sz="0" w:space="0" w:color="auto"/>
          </w:divBdr>
        </w:div>
        <w:div w:id="577639864">
          <w:marLeft w:val="640"/>
          <w:marRight w:val="0"/>
          <w:marTop w:val="0"/>
          <w:marBottom w:val="0"/>
          <w:divBdr>
            <w:top w:val="none" w:sz="0" w:space="0" w:color="auto"/>
            <w:left w:val="none" w:sz="0" w:space="0" w:color="auto"/>
            <w:bottom w:val="none" w:sz="0" w:space="0" w:color="auto"/>
            <w:right w:val="none" w:sz="0" w:space="0" w:color="auto"/>
          </w:divBdr>
        </w:div>
        <w:div w:id="587346429">
          <w:marLeft w:val="640"/>
          <w:marRight w:val="0"/>
          <w:marTop w:val="0"/>
          <w:marBottom w:val="0"/>
          <w:divBdr>
            <w:top w:val="none" w:sz="0" w:space="0" w:color="auto"/>
            <w:left w:val="none" w:sz="0" w:space="0" w:color="auto"/>
            <w:bottom w:val="none" w:sz="0" w:space="0" w:color="auto"/>
            <w:right w:val="none" w:sz="0" w:space="0" w:color="auto"/>
          </w:divBdr>
        </w:div>
        <w:div w:id="590353226">
          <w:marLeft w:val="640"/>
          <w:marRight w:val="0"/>
          <w:marTop w:val="0"/>
          <w:marBottom w:val="0"/>
          <w:divBdr>
            <w:top w:val="none" w:sz="0" w:space="0" w:color="auto"/>
            <w:left w:val="none" w:sz="0" w:space="0" w:color="auto"/>
            <w:bottom w:val="none" w:sz="0" w:space="0" w:color="auto"/>
            <w:right w:val="none" w:sz="0" w:space="0" w:color="auto"/>
          </w:divBdr>
        </w:div>
        <w:div w:id="699623577">
          <w:marLeft w:val="640"/>
          <w:marRight w:val="0"/>
          <w:marTop w:val="0"/>
          <w:marBottom w:val="0"/>
          <w:divBdr>
            <w:top w:val="none" w:sz="0" w:space="0" w:color="auto"/>
            <w:left w:val="none" w:sz="0" w:space="0" w:color="auto"/>
            <w:bottom w:val="none" w:sz="0" w:space="0" w:color="auto"/>
            <w:right w:val="none" w:sz="0" w:space="0" w:color="auto"/>
          </w:divBdr>
        </w:div>
        <w:div w:id="721710499">
          <w:marLeft w:val="640"/>
          <w:marRight w:val="0"/>
          <w:marTop w:val="0"/>
          <w:marBottom w:val="0"/>
          <w:divBdr>
            <w:top w:val="none" w:sz="0" w:space="0" w:color="auto"/>
            <w:left w:val="none" w:sz="0" w:space="0" w:color="auto"/>
            <w:bottom w:val="none" w:sz="0" w:space="0" w:color="auto"/>
            <w:right w:val="none" w:sz="0" w:space="0" w:color="auto"/>
          </w:divBdr>
        </w:div>
        <w:div w:id="826483237">
          <w:marLeft w:val="640"/>
          <w:marRight w:val="0"/>
          <w:marTop w:val="0"/>
          <w:marBottom w:val="0"/>
          <w:divBdr>
            <w:top w:val="none" w:sz="0" w:space="0" w:color="auto"/>
            <w:left w:val="none" w:sz="0" w:space="0" w:color="auto"/>
            <w:bottom w:val="none" w:sz="0" w:space="0" w:color="auto"/>
            <w:right w:val="none" w:sz="0" w:space="0" w:color="auto"/>
          </w:divBdr>
        </w:div>
        <w:div w:id="887646434">
          <w:marLeft w:val="640"/>
          <w:marRight w:val="0"/>
          <w:marTop w:val="0"/>
          <w:marBottom w:val="0"/>
          <w:divBdr>
            <w:top w:val="none" w:sz="0" w:space="0" w:color="auto"/>
            <w:left w:val="none" w:sz="0" w:space="0" w:color="auto"/>
            <w:bottom w:val="none" w:sz="0" w:space="0" w:color="auto"/>
            <w:right w:val="none" w:sz="0" w:space="0" w:color="auto"/>
          </w:divBdr>
        </w:div>
        <w:div w:id="969281577">
          <w:marLeft w:val="640"/>
          <w:marRight w:val="0"/>
          <w:marTop w:val="0"/>
          <w:marBottom w:val="0"/>
          <w:divBdr>
            <w:top w:val="none" w:sz="0" w:space="0" w:color="auto"/>
            <w:left w:val="none" w:sz="0" w:space="0" w:color="auto"/>
            <w:bottom w:val="none" w:sz="0" w:space="0" w:color="auto"/>
            <w:right w:val="none" w:sz="0" w:space="0" w:color="auto"/>
          </w:divBdr>
        </w:div>
        <w:div w:id="978680916">
          <w:marLeft w:val="640"/>
          <w:marRight w:val="0"/>
          <w:marTop w:val="0"/>
          <w:marBottom w:val="0"/>
          <w:divBdr>
            <w:top w:val="none" w:sz="0" w:space="0" w:color="auto"/>
            <w:left w:val="none" w:sz="0" w:space="0" w:color="auto"/>
            <w:bottom w:val="none" w:sz="0" w:space="0" w:color="auto"/>
            <w:right w:val="none" w:sz="0" w:space="0" w:color="auto"/>
          </w:divBdr>
        </w:div>
        <w:div w:id="1067074639">
          <w:marLeft w:val="640"/>
          <w:marRight w:val="0"/>
          <w:marTop w:val="0"/>
          <w:marBottom w:val="0"/>
          <w:divBdr>
            <w:top w:val="none" w:sz="0" w:space="0" w:color="auto"/>
            <w:left w:val="none" w:sz="0" w:space="0" w:color="auto"/>
            <w:bottom w:val="none" w:sz="0" w:space="0" w:color="auto"/>
            <w:right w:val="none" w:sz="0" w:space="0" w:color="auto"/>
          </w:divBdr>
        </w:div>
        <w:div w:id="1086919292">
          <w:marLeft w:val="640"/>
          <w:marRight w:val="0"/>
          <w:marTop w:val="0"/>
          <w:marBottom w:val="0"/>
          <w:divBdr>
            <w:top w:val="none" w:sz="0" w:space="0" w:color="auto"/>
            <w:left w:val="none" w:sz="0" w:space="0" w:color="auto"/>
            <w:bottom w:val="none" w:sz="0" w:space="0" w:color="auto"/>
            <w:right w:val="none" w:sz="0" w:space="0" w:color="auto"/>
          </w:divBdr>
        </w:div>
        <w:div w:id="1197157145">
          <w:marLeft w:val="640"/>
          <w:marRight w:val="0"/>
          <w:marTop w:val="0"/>
          <w:marBottom w:val="0"/>
          <w:divBdr>
            <w:top w:val="none" w:sz="0" w:space="0" w:color="auto"/>
            <w:left w:val="none" w:sz="0" w:space="0" w:color="auto"/>
            <w:bottom w:val="none" w:sz="0" w:space="0" w:color="auto"/>
            <w:right w:val="none" w:sz="0" w:space="0" w:color="auto"/>
          </w:divBdr>
        </w:div>
        <w:div w:id="1252082723">
          <w:marLeft w:val="640"/>
          <w:marRight w:val="0"/>
          <w:marTop w:val="0"/>
          <w:marBottom w:val="0"/>
          <w:divBdr>
            <w:top w:val="none" w:sz="0" w:space="0" w:color="auto"/>
            <w:left w:val="none" w:sz="0" w:space="0" w:color="auto"/>
            <w:bottom w:val="none" w:sz="0" w:space="0" w:color="auto"/>
            <w:right w:val="none" w:sz="0" w:space="0" w:color="auto"/>
          </w:divBdr>
        </w:div>
        <w:div w:id="1330716422">
          <w:marLeft w:val="640"/>
          <w:marRight w:val="0"/>
          <w:marTop w:val="0"/>
          <w:marBottom w:val="0"/>
          <w:divBdr>
            <w:top w:val="none" w:sz="0" w:space="0" w:color="auto"/>
            <w:left w:val="none" w:sz="0" w:space="0" w:color="auto"/>
            <w:bottom w:val="none" w:sz="0" w:space="0" w:color="auto"/>
            <w:right w:val="none" w:sz="0" w:space="0" w:color="auto"/>
          </w:divBdr>
        </w:div>
        <w:div w:id="1346051863">
          <w:marLeft w:val="640"/>
          <w:marRight w:val="0"/>
          <w:marTop w:val="0"/>
          <w:marBottom w:val="0"/>
          <w:divBdr>
            <w:top w:val="none" w:sz="0" w:space="0" w:color="auto"/>
            <w:left w:val="none" w:sz="0" w:space="0" w:color="auto"/>
            <w:bottom w:val="none" w:sz="0" w:space="0" w:color="auto"/>
            <w:right w:val="none" w:sz="0" w:space="0" w:color="auto"/>
          </w:divBdr>
        </w:div>
        <w:div w:id="1347974770">
          <w:marLeft w:val="640"/>
          <w:marRight w:val="0"/>
          <w:marTop w:val="0"/>
          <w:marBottom w:val="0"/>
          <w:divBdr>
            <w:top w:val="none" w:sz="0" w:space="0" w:color="auto"/>
            <w:left w:val="none" w:sz="0" w:space="0" w:color="auto"/>
            <w:bottom w:val="none" w:sz="0" w:space="0" w:color="auto"/>
            <w:right w:val="none" w:sz="0" w:space="0" w:color="auto"/>
          </w:divBdr>
        </w:div>
        <w:div w:id="1353068342">
          <w:marLeft w:val="640"/>
          <w:marRight w:val="0"/>
          <w:marTop w:val="0"/>
          <w:marBottom w:val="0"/>
          <w:divBdr>
            <w:top w:val="none" w:sz="0" w:space="0" w:color="auto"/>
            <w:left w:val="none" w:sz="0" w:space="0" w:color="auto"/>
            <w:bottom w:val="none" w:sz="0" w:space="0" w:color="auto"/>
            <w:right w:val="none" w:sz="0" w:space="0" w:color="auto"/>
          </w:divBdr>
        </w:div>
        <w:div w:id="1360354037">
          <w:marLeft w:val="640"/>
          <w:marRight w:val="0"/>
          <w:marTop w:val="0"/>
          <w:marBottom w:val="0"/>
          <w:divBdr>
            <w:top w:val="none" w:sz="0" w:space="0" w:color="auto"/>
            <w:left w:val="none" w:sz="0" w:space="0" w:color="auto"/>
            <w:bottom w:val="none" w:sz="0" w:space="0" w:color="auto"/>
            <w:right w:val="none" w:sz="0" w:space="0" w:color="auto"/>
          </w:divBdr>
        </w:div>
        <w:div w:id="1360862543">
          <w:marLeft w:val="640"/>
          <w:marRight w:val="0"/>
          <w:marTop w:val="0"/>
          <w:marBottom w:val="0"/>
          <w:divBdr>
            <w:top w:val="none" w:sz="0" w:space="0" w:color="auto"/>
            <w:left w:val="none" w:sz="0" w:space="0" w:color="auto"/>
            <w:bottom w:val="none" w:sz="0" w:space="0" w:color="auto"/>
            <w:right w:val="none" w:sz="0" w:space="0" w:color="auto"/>
          </w:divBdr>
        </w:div>
        <w:div w:id="1386756349">
          <w:marLeft w:val="640"/>
          <w:marRight w:val="0"/>
          <w:marTop w:val="0"/>
          <w:marBottom w:val="0"/>
          <w:divBdr>
            <w:top w:val="none" w:sz="0" w:space="0" w:color="auto"/>
            <w:left w:val="none" w:sz="0" w:space="0" w:color="auto"/>
            <w:bottom w:val="none" w:sz="0" w:space="0" w:color="auto"/>
            <w:right w:val="none" w:sz="0" w:space="0" w:color="auto"/>
          </w:divBdr>
        </w:div>
        <w:div w:id="1391925769">
          <w:marLeft w:val="640"/>
          <w:marRight w:val="0"/>
          <w:marTop w:val="0"/>
          <w:marBottom w:val="0"/>
          <w:divBdr>
            <w:top w:val="none" w:sz="0" w:space="0" w:color="auto"/>
            <w:left w:val="none" w:sz="0" w:space="0" w:color="auto"/>
            <w:bottom w:val="none" w:sz="0" w:space="0" w:color="auto"/>
            <w:right w:val="none" w:sz="0" w:space="0" w:color="auto"/>
          </w:divBdr>
        </w:div>
        <w:div w:id="1415004958">
          <w:marLeft w:val="640"/>
          <w:marRight w:val="0"/>
          <w:marTop w:val="0"/>
          <w:marBottom w:val="0"/>
          <w:divBdr>
            <w:top w:val="none" w:sz="0" w:space="0" w:color="auto"/>
            <w:left w:val="none" w:sz="0" w:space="0" w:color="auto"/>
            <w:bottom w:val="none" w:sz="0" w:space="0" w:color="auto"/>
            <w:right w:val="none" w:sz="0" w:space="0" w:color="auto"/>
          </w:divBdr>
        </w:div>
        <w:div w:id="1429424899">
          <w:marLeft w:val="640"/>
          <w:marRight w:val="0"/>
          <w:marTop w:val="0"/>
          <w:marBottom w:val="0"/>
          <w:divBdr>
            <w:top w:val="none" w:sz="0" w:space="0" w:color="auto"/>
            <w:left w:val="none" w:sz="0" w:space="0" w:color="auto"/>
            <w:bottom w:val="none" w:sz="0" w:space="0" w:color="auto"/>
            <w:right w:val="none" w:sz="0" w:space="0" w:color="auto"/>
          </w:divBdr>
        </w:div>
        <w:div w:id="1456682876">
          <w:marLeft w:val="640"/>
          <w:marRight w:val="0"/>
          <w:marTop w:val="0"/>
          <w:marBottom w:val="0"/>
          <w:divBdr>
            <w:top w:val="none" w:sz="0" w:space="0" w:color="auto"/>
            <w:left w:val="none" w:sz="0" w:space="0" w:color="auto"/>
            <w:bottom w:val="none" w:sz="0" w:space="0" w:color="auto"/>
            <w:right w:val="none" w:sz="0" w:space="0" w:color="auto"/>
          </w:divBdr>
        </w:div>
        <w:div w:id="1473671448">
          <w:marLeft w:val="640"/>
          <w:marRight w:val="0"/>
          <w:marTop w:val="0"/>
          <w:marBottom w:val="0"/>
          <w:divBdr>
            <w:top w:val="none" w:sz="0" w:space="0" w:color="auto"/>
            <w:left w:val="none" w:sz="0" w:space="0" w:color="auto"/>
            <w:bottom w:val="none" w:sz="0" w:space="0" w:color="auto"/>
            <w:right w:val="none" w:sz="0" w:space="0" w:color="auto"/>
          </w:divBdr>
        </w:div>
        <w:div w:id="1478759381">
          <w:marLeft w:val="640"/>
          <w:marRight w:val="0"/>
          <w:marTop w:val="0"/>
          <w:marBottom w:val="0"/>
          <w:divBdr>
            <w:top w:val="none" w:sz="0" w:space="0" w:color="auto"/>
            <w:left w:val="none" w:sz="0" w:space="0" w:color="auto"/>
            <w:bottom w:val="none" w:sz="0" w:space="0" w:color="auto"/>
            <w:right w:val="none" w:sz="0" w:space="0" w:color="auto"/>
          </w:divBdr>
        </w:div>
        <w:div w:id="1538084438">
          <w:marLeft w:val="640"/>
          <w:marRight w:val="0"/>
          <w:marTop w:val="0"/>
          <w:marBottom w:val="0"/>
          <w:divBdr>
            <w:top w:val="none" w:sz="0" w:space="0" w:color="auto"/>
            <w:left w:val="none" w:sz="0" w:space="0" w:color="auto"/>
            <w:bottom w:val="none" w:sz="0" w:space="0" w:color="auto"/>
            <w:right w:val="none" w:sz="0" w:space="0" w:color="auto"/>
          </w:divBdr>
        </w:div>
        <w:div w:id="1552495703">
          <w:marLeft w:val="640"/>
          <w:marRight w:val="0"/>
          <w:marTop w:val="0"/>
          <w:marBottom w:val="0"/>
          <w:divBdr>
            <w:top w:val="none" w:sz="0" w:space="0" w:color="auto"/>
            <w:left w:val="none" w:sz="0" w:space="0" w:color="auto"/>
            <w:bottom w:val="none" w:sz="0" w:space="0" w:color="auto"/>
            <w:right w:val="none" w:sz="0" w:space="0" w:color="auto"/>
          </w:divBdr>
        </w:div>
        <w:div w:id="1632974622">
          <w:marLeft w:val="640"/>
          <w:marRight w:val="0"/>
          <w:marTop w:val="0"/>
          <w:marBottom w:val="0"/>
          <w:divBdr>
            <w:top w:val="none" w:sz="0" w:space="0" w:color="auto"/>
            <w:left w:val="none" w:sz="0" w:space="0" w:color="auto"/>
            <w:bottom w:val="none" w:sz="0" w:space="0" w:color="auto"/>
            <w:right w:val="none" w:sz="0" w:space="0" w:color="auto"/>
          </w:divBdr>
        </w:div>
        <w:div w:id="1651129832">
          <w:marLeft w:val="640"/>
          <w:marRight w:val="0"/>
          <w:marTop w:val="0"/>
          <w:marBottom w:val="0"/>
          <w:divBdr>
            <w:top w:val="none" w:sz="0" w:space="0" w:color="auto"/>
            <w:left w:val="none" w:sz="0" w:space="0" w:color="auto"/>
            <w:bottom w:val="none" w:sz="0" w:space="0" w:color="auto"/>
            <w:right w:val="none" w:sz="0" w:space="0" w:color="auto"/>
          </w:divBdr>
        </w:div>
        <w:div w:id="1763526039">
          <w:marLeft w:val="640"/>
          <w:marRight w:val="0"/>
          <w:marTop w:val="0"/>
          <w:marBottom w:val="0"/>
          <w:divBdr>
            <w:top w:val="none" w:sz="0" w:space="0" w:color="auto"/>
            <w:left w:val="none" w:sz="0" w:space="0" w:color="auto"/>
            <w:bottom w:val="none" w:sz="0" w:space="0" w:color="auto"/>
            <w:right w:val="none" w:sz="0" w:space="0" w:color="auto"/>
          </w:divBdr>
        </w:div>
        <w:div w:id="1795635481">
          <w:marLeft w:val="640"/>
          <w:marRight w:val="0"/>
          <w:marTop w:val="0"/>
          <w:marBottom w:val="0"/>
          <w:divBdr>
            <w:top w:val="none" w:sz="0" w:space="0" w:color="auto"/>
            <w:left w:val="none" w:sz="0" w:space="0" w:color="auto"/>
            <w:bottom w:val="none" w:sz="0" w:space="0" w:color="auto"/>
            <w:right w:val="none" w:sz="0" w:space="0" w:color="auto"/>
          </w:divBdr>
        </w:div>
        <w:div w:id="1816070474">
          <w:marLeft w:val="640"/>
          <w:marRight w:val="0"/>
          <w:marTop w:val="0"/>
          <w:marBottom w:val="0"/>
          <w:divBdr>
            <w:top w:val="none" w:sz="0" w:space="0" w:color="auto"/>
            <w:left w:val="none" w:sz="0" w:space="0" w:color="auto"/>
            <w:bottom w:val="none" w:sz="0" w:space="0" w:color="auto"/>
            <w:right w:val="none" w:sz="0" w:space="0" w:color="auto"/>
          </w:divBdr>
        </w:div>
        <w:div w:id="1871726136">
          <w:marLeft w:val="640"/>
          <w:marRight w:val="0"/>
          <w:marTop w:val="0"/>
          <w:marBottom w:val="0"/>
          <w:divBdr>
            <w:top w:val="none" w:sz="0" w:space="0" w:color="auto"/>
            <w:left w:val="none" w:sz="0" w:space="0" w:color="auto"/>
            <w:bottom w:val="none" w:sz="0" w:space="0" w:color="auto"/>
            <w:right w:val="none" w:sz="0" w:space="0" w:color="auto"/>
          </w:divBdr>
        </w:div>
        <w:div w:id="1888030796">
          <w:marLeft w:val="640"/>
          <w:marRight w:val="0"/>
          <w:marTop w:val="0"/>
          <w:marBottom w:val="0"/>
          <w:divBdr>
            <w:top w:val="none" w:sz="0" w:space="0" w:color="auto"/>
            <w:left w:val="none" w:sz="0" w:space="0" w:color="auto"/>
            <w:bottom w:val="none" w:sz="0" w:space="0" w:color="auto"/>
            <w:right w:val="none" w:sz="0" w:space="0" w:color="auto"/>
          </w:divBdr>
        </w:div>
        <w:div w:id="1927415345">
          <w:marLeft w:val="640"/>
          <w:marRight w:val="0"/>
          <w:marTop w:val="0"/>
          <w:marBottom w:val="0"/>
          <w:divBdr>
            <w:top w:val="none" w:sz="0" w:space="0" w:color="auto"/>
            <w:left w:val="none" w:sz="0" w:space="0" w:color="auto"/>
            <w:bottom w:val="none" w:sz="0" w:space="0" w:color="auto"/>
            <w:right w:val="none" w:sz="0" w:space="0" w:color="auto"/>
          </w:divBdr>
        </w:div>
        <w:div w:id="2035954620">
          <w:marLeft w:val="640"/>
          <w:marRight w:val="0"/>
          <w:marTop w:val="0"/>
          <w:marBottom w:val="0"/>
          <w:divBdr>
            <w:top w:val="none" w:sz="0" w:space="0" w:color="auto"/>
            <w:left w:val="none" w:sz="0" w:space="0" w:color="auto"/>
            <w:bottom w:val="none" w:sz="0" w:space="0" w:color="auto"/>
            <w:right w:val="none" w:sz="0" w:space="0" w:color="auto"/>
          </w:divBdr>
        </w:div>
        <w:div w:id="2053991183">
          <w:marLeft w:val="640"/>
          <w:marRight w:val="0"/>
          <w:marTop w:val="0"/>
          <w:marBottom w:val="0"/>
          <w:divBdr>
            <w:top w:val="none" w:sz="0" w:space="0" w:color="auto"/>
            <w:left w:val="none" w:sz="0" w:space="0" w:color="auto"/>
            <w:bottom w:val="none" w:sz="0" w:space="0" w:color="auto"/>
            <w:right w:val="none" w:sz="0" w:space="0" w:color="auto"/>
          </w:divBdr>
        </w:div>
        <w:div w:id="2083602360">
          <w:marLeft w:val="640"/>
          <w:marRight w:val="0"/>
          <w:marTop w:val="0"/>
          <w:marBottom w:val="0"/>
          <w:divBdr>
            <w:top w:val="none" w:sz="0" w:space="0" w:color="auto"/>
            <w:left w:val="none" w:sz="0" w:space="0" w:color="auto"/>
            <w:bottom w:val="none" w:sz="0" w:space="0" w:color="auto"/>
            <w:right w:val="none" w:sz="0" w:space="0" w:color="auto"/>
          </w:divBdr>
        </w:div>
        <w:div w:id="2095127229">
          <w:marLeft w:val="640"/>
          <w:marRight w:val="0"/>
          <w:marTop w:val="0"/>
          <w:marBottom w:val="0"/>
          <w:divBdr>
            <w:top w:val="none" w:sz="0" w:space="0" w:color="auto"/>
            <w:left w:val="none" w:sz="0" w:space="0" w:color="auto"/>
            <w:bottom w:val="none" w:sz="0" w:space="0" w:color="auto"/>
            <w:right w:val="none" w:sz="0" w:space="0" w:color="auto"/>
          </w:divBdr>
        </w:div>
        <w:div w:id="2143845108">
          <w:marLeft w:val="640"/>
          <w:marRight w:val="0"/>
          <w:marTop w:val="0"/>
          <w:marBottom w:val="0"/>
          <w:divBdr>
            <w:top w:val="none" w:sz="0" w:space="0" w:color="auto"/>
            <w:left w:val="none" w:sz="0" w:space="0" w:color="auto"/>
            <w:bottom w:val="none" w:sz="0" w:space="0" w:color="auto"/>
            <w:right w:val="none" w:sz="0" w:space="0" w:color="auto"/>
          </w:divBdr>
        </w:div>
      </w:divsChild>
    </w:div>
    <w:div w:id="915018837">
      <w:bodyDiv w:val="1"/>
      <w:marLeft w:val="0"/>
      <w:marRight w:val="0"/>
      <w:marTop w:val="0"/>
      <w:marBottom w:val="0"/>
      <w:divBdr>
        <w:top w:val="none" w:sz="0" w:space="0" w:color="auto"/>
        <w:left w:val="none" w:sz="0" w:space="0" w:color="auto"/>
        <w:bottom w:val="none" w:sz="0" w:space="0" w:color="auto"/>
        <w:right w:val="none" w:sz="0" w:space="0" w:color="auto"/>
      </w:divBdr>
    </w:div>
    <w:div w:id="915046046">
      <w:bodyDiv w:val="1"/>
      <w:marLeft w:val="0"/>
      <w:marRight w:val="0"/>
      <w:marTop w:val="0"/>
      <w:marBottom w:val="0"/>
      <w:divBdr>
        <w:top w:val="none" w:sz="0" w:space="0" w:color="auto"/>
        <w:left w:val="none" w:sz="0" w:space="0" w:color="auto"/>
        <w:bottom w:val="none" w:sz="0" w:space="0" w:color="auto"/>
        <w:right w:val="none" w:sz="0" w:space="0" w:color="auto"/>
      </w:divBdr>
      <w:divsChild>
        <w:div w:id="233321904">
          <w:marLeft w:val="640"/>
          <w:marRight w:val="0"/>
          <w:marTop w:val="0"/>
          <w:marBottom w:val="0"/>
          <w:divBdr>
            <w:top w:val="none" w:sz="0" w:space="0" w:color="auto"/>
            <w:left w:val="none" w:sz="0" w:space="0" w:color="auto"/>
            <w:bottom w:val="none" w:sz="0" w:space="0" w:color="auto"/>
            <w:right w:val="none" w:sz="0" w:space="0" w:color="auto"/>
          </w:divBdr>
        </w:div>
        <w:div w:id="299841985">
          <w:marLeft w:val="640"/>
          <w:marRight w:val="0"/>
          <w:marTop w:val="0"/>
          <w:marBottom w:val="0"/>
          <w:divBdr>
            <w:top w:val="none" w:sz="0" w:space="0" w:color="auto"/>
            <w:left w:val="none" w:sz="0" w:space="0" w:color="auto"/>
            <w:bottom w:val="none" w:sz="0" w:space="0" w:color="auto"/>
            <w:right w:val="none" w:sz="0" w:space="0" w:color="auto"/>
          </w:divBdr>
        </w:div>
        <w:div w:id="401098849">
          <w:marLeft w:val="640"/>
          <w:marRight w:val="0"/>
          <w:marTop w:val="0"/>
          <w:marBottom w:val="0"/>
          <w:divBdr>
            <w:top w:val="none" w:sz="0" w:space="0" w:color="auto"/>
            <w:left w:val="none" w:sz="0" w:space="0" w:color="auto"/>
            <w:bottom w:val="none" w:sz="0" w:space="0" w:color="auto"/>
            <w:right w:val="none" w:sz="0" w:space="0" w:color="auto"/>
          </w:divBdr>
        </w:div>
        <w:div w:id="417488126">
          <w:marLeft w:val="640"/>
          <w:marRight w:val="0"/>
          <w:marTop w:val="0"/>
          <w:marBottom w:val="0"/>
          <w:divBdr>
            <w:top w:val="none" w:sz="0" w:space="0" w:color="auto"/>
            <w:left w:val="none" w:sz="0" w:space="0" w:color="auto"/>
            <w:bottom w:val="none" w:sz="0" w:space="0" w:color="auto"/>
            <w:right w:val="none" w:sz="0" w:space="0" w:color="auto"/>
          </w:divBdr>
        </w:div>
        <w:div w:id="821697820">
          <w:marLeft w:val="640"/>
          <w:marRight w:val="0"/>
          <w:marTop w:val="0"/>
          <w:marBottom w:val="0"/>
          <w:divBdr>
            <w:top w:val="none" w:sz="0" w:space="0" w:color="auto"/>
            <w:left w:val="none" w:sz="0" w:space="0" w:color="auto"/>
            <w:bottom w:val="none" w:sz="0" w:space="0" w:color="auto"/>
            <w:right w:val="none" w:sz="0" w:space="0" w:color="auto"/>
          </w:divBdr>
        </w:div>
        <w:div w:id="862061153">
          <w:marLeft w:val="640"/>
          <w:marRight w:val="0"/>
          <w:marTop w:val="0"/>
          <w:marBottom w:val="0"/>
          <w:divBdr>
            <w:top w:val="none" w:sz="0" w:space="0" w:color="auto"/>
            <w:left w:val="none" w:sz="0" w:space="0" w:color="auto"/>
            <w:bottom w:val="none" w:sz="0" w:space="0" w:color="auto"/>
            <w:right w:val="none" w:sz="0" w:space="0" w:color="auto"/>
          </w:divBdr>
        </w:div>
        <w:div w:id="963003036">
          <w:marLeft w:val="640"/>
          <w:marRight w:val="0"/>
          <w:marTop w:val="0"/>
          <w:marBottom w:val="0"/>
          <w:divBdr>
            <w:top w:val="none" w:sz="0" w:space="0" w:color="auto"/>
            <w:left w:val="none" w:sz="0" w:space="0" w:color="auto"/>
            <w:bottom w:val="none" w:sz="0" w:space="0" w:color="auto"/>
            <w:right w:val="none" w:sz="0" w:space="0" w:color="auto"/>
          </w:divBdr>
        </w:div>
        <w:div w:id="1229800710">
          <w:marLeft w:val="640"/>
          <w:marRight w:val="0"/>
          <w:marTop w:val="0"/>
          <w:marBottom w:val="0"/>
          <w:divBdr>
            <w:top w:val="none" w:sz="0" w:space="0" w:color="auto"/>
            <w:left w:val="none" w:sz="0" w:space="0" w:color="auto"/>
            <w:bottom w:val="none" w:sz="0" w:space="0" w:color="auto"/>
            <w:right w:val="none" w:sz="0" w:space="0" w:color="auto"/>
          </w:divBdr>
        </w:div>
        <w:div w:id="1437405636">
          <w:marLeft w:val="640"/>
          <w:marRight w:val="0"/>
          <w:marTop w:val="0"/>
          <w:marBottom w:val="0"/>
          <w:divBdr>
            <w:top w:val="none" w:sz="0" w:space="0" w:color="auto"/>
            <w:left w:val="none" w:sz="0" w:space="0" w:color="auto"/>
            <w:bottom w:val="none" w:sz="0" w:space="0" w:color="auto"/>
            <w:right w:val="none" w:sz="0" w:space="0" w:color="auto"/>
          </w:divBdr>
        </w:div>
        <w:div w:id="1638683185">
          <w:marLeft w:val="640"/>
          <w:marRight w:val="0"/>
          <w:marTop w:val="0"/>
          <w:marBottom w:val="0"/>
          <w:divBdr>
            <w:top w:val="none" w:sz="0" w:space="0" w:color="auto"/>
            <w:left w:val="none" w:sz="0" w:space="0" w:color="auto"/>
            <w:bottom w:val="none" w:sz="0" w:space="0" w:color="auto"/>
            <w:right w:val="none" w:sz="0" w:space="0" w:color="auto"/>
          </w:divBdr>
        </w:div>
        <w:div w:id="2004163069">
          <w:marLeft w:val="640"/>
          <w:marRight w:val="0"/>
          <w:marTop w:val="0"/>
          <w:marBottom w:val="0"/>
          <w:divBdr>
            <w:top w:val="none" w:sz="0" w:space="0" w:color="auto"/>
            <w:left w:val="none" w:sz="0" w:space="0" w:color="auto"/>
            <w:bottom w:val="none" w:sz="0" w:space="0" w:color="auto"/>
            <w:right w:val="none" w:sz="0" w:space="0" w:color="auto"/>
          </w:divBdr>
        </w:div>
      </w:divsChild>
    </w:div>
    <w:div w:id="933905687">
      <w:bodyDiv w:val="1"/>
      <w:marLeft w:val="0"/>
      <w:marRight w:val="0"/>
      <w:marTop w:val="0"/>
      <w:marBottom w:val="0"/>
      <w:divBdr>
        <w:top w:val="none" w:sz="0" w:space="0" w:color="auto"/>
        <w:left w:val="none" w:sz="0" w:space="0" w:color="auto"/>
        <w:bottom w:val="none" w:sz="0" w:space="0" w:color="auto"/>
        <w:right w:val="none" w:sz="0" w:space="0" w:color="auto"/>
      </w:divBdr>
      <w:divsChild>
        <w:div w:id="5182992">
          <w:marLeft w:val="640"/>
          <w:marRight w:val="0"/>
          <w:marTop w:val="0"/>
          <w:marBottom w:val="0"/>
          <w:divBdr>
            <w:top w:val="none" w:sz="0" w:space="0" w:color="auto"/>
            <w:left w:val="none" w:sz="0" w:space="0" w:color="auto"/>
            <w:bottom w:val="none" w:sz="0" w:space="0" w:color="auto"/>
            <w:right w:val="none" w:sz="0" w:space="0" w:color="auto"/>
          </w:divBdr>
        </w:div>
        <w:div w:id="45301408">
          <w:marLeft w:val="640"/>
          <w:marRight w:val="0"/>
          <w:marTop w:val="0"/>
          <w:marBottom w:val="0"/>
          <w:divBdr>
            <w:top w:val="none" w:sz="0" w:space="0" w:color="auto"/>
            <w:left w:val="none" w:sz="0" w:space="0" w:color="auto"/>
            <w:bottom w:val="none" w:sz="0" w:space="0" w:color="auto"/>
            <w:right w:val="none" w:sz="0" w:space="0" w:color="auto"/>
          </w:divBdr>
        </w:div>
        <w:div w:id="62457798">
          <w:marLeft w:val="640"/>
          <w:marRight w:val="0"/>
          <w:marTop w:val="0"/>
          <w:marBottom w:val="0"/>
          <w:divBdr>
            <w:top w:val="none" w:sz="0" w:space="0" w:color="auto"/>
            <w:left w:val="none" w:sz="0" w:space="0" w:color="auto"/>
            <w:bottom w:val="none" w:sz="0" w:space="0" w:color="auto"/>
            <w:right w:val="none" w:sz="0" w:space="0" w:color="auto"/>
          </w:divBdr>
        </w:div>
        <w:div w:id="103350857">
          <w:marLeft w:val="640"/>
          <w:marRight w:val="0"/>
          <w:marTop w:val="0"/>
          <w:marBottom w:val="0"/>
          <w:divBdr>
            <w:top w:val="none" w:sz="0" w:space="0" w:color="auto"/>
            <w:left w:val="none" w:sz="0" w:space="0" w:color="auto"/>
            <w:bottom w:val="none" w:sz="0" w:space="0" w:color="auto"/>
            <w:right w:val="none" w:sz="0" w:space="0" w:color="auto"/>
          </w:divBdr>
        </w:div>
        <w:div w:id="105272170">
          <w:marLeft w:val="640"/>
          <w:marRight w:val="0"/>
          <w:marTop w:val="0"/>
          <w:marBottom w:val="0"/>
          <w:divBdr>
            <w:top w:val="none" w:sz="0" w:space="0" w:color="auto"/>
            <w:left w:val="none" w:sz="0" w:space="0" w:color="auto"/>
            <w:bottom w:val="none" w:sz="0" w:space="0" w:color="auto"/>
            <w:right w:val="none" w:sz="0" w:space="0" w:color="auto"/>
          </w:divBdr>
        </w:div>
        <w:div w:id="118883191">
          <w:marLeft w:val="640"/>
          <w:marRight w:val="0"/>
          <w:marTop w:val="0"/>
          <w:marBottom w:val="0"/>
          <w:divBdr>
            <w:top w:val="none" w:sz="0" w:space="0" w:color="auto"/>
            <w:left w:val="none" w:sz="0" w:space="0" w:color="auto"/>
            <w:bottom w:val="none" w:sz="0" w:space="0" w:color="auto"/>
            <w:right w:val="none" w:sz="0" w:space="0" w:color="auto"/>
          </w:divBdr>
        </w:div>
        <w:div w:id="236786614">
          <w:marLeft w:val="640"/>
          <w:marRight w:val="0"/>
          <w:marTop w:val="0"/>
          <w:marBottom w:val="0"/>
          <w:divBdr>
            <w:top w:val="none" w:sz="0" w:space="0" w:color="auto"/>
            <w:left w:val="none" w:sz="0" w:space="0" w:color="auto"/>
            <w:bottom w:val="none" w:sz="0" w:space="0" w:color="auto"/>
            <w:right w:val="none" w:sz="0" w:space="0" w:color="auto"/>
          </w:divBdr>
        </w:div>
        <w:div w:id="264701859">
          <w:marLeft w:val="640"/>
          <w:marRight w:val="0"/>
          <w:marTop w:val="0"/>
          <w:marBottom w:val="0"/>
          <w:divBdr>
            <w:top w:val="none" w:sz="0" w:space="0" w:color="auto"/>
            <w:left w:val="none" w:sz="0" w:space="0" w:color="auto"/>
            <w:bottom w:val="none" w:sz="0" w:space="0" w:color="auto"/>
            <w:right w:val="none" w:sz="0" w:space="0" w:color="auto"/>
          </w:divBdr>
        </w:div>
        <w:div w:id="294987248">
          <w:marLeft w:val="640"/>
          <w:marRight w:val="0"/>
          <w:marTop w:val="0"/>
          <w:marBottom w:val="0"/>
          <w:divBdr>
            <w:top w:val="none" w:sz="0" w:space="0" w:color="auto"/>
            <w:left w:val="none" w:sz="0" w:space="0" w:color="auto"/>
            <w:bottom w:val="none" w:sz="0" w:space="0" w:color="auto"/>
            <w:right w:val="none" w:sz="0" w:space="0" w:color="auto"/>
          </w:divBdr>
        </w:div>
        <w:div w:id="378821416">
          <w:marLeft w:val="640"/>
          <w:marRight w:val="0"/>
          <w:marTop w:val="0"/>
          <w:marBottom w:val="0"/>
          <w:divBdr>
            <w:top w:val="none" w:sz="0" w:space="0" w:color="auto"/>
            <w:left w:val="none" w:sz="0" w:space="0" w:color="auto"/>
            <w:bottom w:val="none" w:sz="0" w:space="0" w:color="auto"/>
            <w:right w:val="none" w:sz="0" w:space="0" w:color="auto"/>
          </w:divBdr>
        </w:div>
        <w:div w:id="450129369">
          <w:marLeft w:val="640"/>
          <w:marRight w:val="0"/>
          <w:marTop w:val="0"/>
          <w:marBottom w:val="0"/>
          <w:divBdr>
            <w:top w:val="none" w:sz="0" w:space="0" w:color="auto"/>
            <w:left w:val="none" w:sz="0" w:space="0" w:color="auto"/>
            <w:bottom w:val="none" w:sz="0" w:space="0" w:color="auto"/>
            <w:right w:val="none" w:sz="0" w:space="0" w:color="auto"/>
          </w:divBdr>
        </w:div>
        <w:div w:id="456918766">
          <w:marLeft w:val="640"/>
          <w:marRight w:val="0"/>
          <w:marTop w:val="0"/>
          <w:marBottom w:val="0"/>
          <w:divBdr>
            <w:top w:val="none" w:sz="0" w:space="0" w:color="auto"/>
            <w:left w:val="none" w:sz="0" w:space="0" w:color="auto"/>
            <w:bottom w:val="none" w:sz="0" w:space="0" w:color="auto"/>
            <w:right w:val="none" w:sz="0" w:space="0" w:color="auto"/>
          </w:divBdr>
        </w:div>
        <w:div w:id="501554020">
          <w:marLeft w:val="640"/>
          <w:marRight w:val="0"/>
          <w:marTop w:val="0"/>
          <w:marBottom w:val="0"/>
          <w:divBdr>
            <w:top w:val="none" w:sz="0" w:space="0" w:color="auto"/>
            <w:left w:val="none" w:sz="0" w:space="0" w:color="auto"/>
            <w:bottom w:val="none" w:sz="0" w:space="0" w:color="auto"/>
            <w:right w:val="none" w:sz="0" w:space="0" w:color="auto"/>
          </w:divBdr>
        </w:div>
        <w:div w:id="566961192">
          <w:marLeft w:val="640"/>
          <w:marRight w:val="0"/>
          <w:marTop w:val="0"/>
          <w:marBottom w:val="0"/>
          <w:divBdr>
            <w:top w:val="none" w:sz="0" w:space="0" w:color="auto"/>
            <w:left w:val="none" w:sz="0" w:space="0" w:color="auto"/>
            <w:bottom w:val="none" w:sz="0" w:space="0" w:color="auto"/>
            <w:right w:val="none" w:sz="0" w:space="0" w:color="auto"/>
          </w:divBdr>
        </w:div>
        <w:div w:id="571814095">
          <w:marLeft w:val="640"/>
          <w:marRight w:val="0"/>
          <w:marTop w:val="0"/>
          <w:marBottom w:val="0"/>
          <w:divBdr>
            <w:top w:val="none" w:sz="0" w:space="0" w:color="auto"/>
            <w:left w:val="none" w:sz="0" w:space="0" w:color="auto"/>
            <w:bottom w:val="none" w:sz="0" w:space="0" w:color="auto"/>
            <w:right w:val="none" w:sz="0" w:space="0" w:color="auto"/>
          </w:divBdr>
        </w:div>
        <w:div w:id="633416088">
          <w:marLeft w:val="640"/>
          <w:marRight w:val="0"/>
          <w:marTop w:val="0"/>
          <w:marBottom w:val="0"/>
          <w:divBdr>
            <w:top w:val="none" w:sz="0" w:space="0" w:color="auto"/>
            <w:left w:val="none" w:sz="0" w:space="0" w:color="auto"/>
            <w:bottom w:val="none" w:sz="0" w:space="0" w:color="auto"/>
            <w:right w:val="none" w:sz="0" w:space="0" w:color="auto"/>
          </w:divBdr>
        </w:div>
        <w:div w:id="682586959">
          <w:marLeft w:val="640"/>
          <w:marRight w:val="0"/>
          <w:marTop w:val="0"/>
          <w:marBottom w:val="0"/>
          <w:divBdr>
            <w:top w:val="none" w:sz="0" w:space="0" w:color="auto"/>
            <w:left w:val="none" w:sz="0" w:space="0" w:color="auto"/>
            <w:bottom w:val="none" w:sz="0" w:space="0" w:color="auto"/>
            <w:right w:val="none" w:sz="0" w:space="0" w:color="auto"/>
          </w:divBdr>
        </w:div>
        <w:div w:id="759328963">
          <w:marLeft w:val="640"/>
          <w:marRight w:val="0"/>
          <w:marTop w:val="0"/>
          <w:marBottom w:val="0"/>
          <w:divBdr>
            <w:top w:val="none" w:sz="0" w:space="0" w:color="auto"/>
            <w:left w:val="none" w:sz="0" w:space="0" w:color="auto"/>
            <w:bottom w:val="none" w:sz="0" w:space="0" w:color="auto"/>
            <w:right w:val="none" w:sz="0" w:space="0" w:color="auto"/>
          </w:divBdr>
        </w:div>
        <w:div w:id="783428776">
          <w:marLeft w:val="640"/>
          <w:marRight w:val="0"/>
          <w:marTop w:val="0"/>
          <w:marBottom w:val="0"/>
          <w:divBdr>
            <w:top w:val="none" w:sz="0" w:space="0" w:color="auto"/>
            <w:left w:val="none" w:sz="0" w:space="0" w:color="auto"/>
            <w:bottom w:val="none" w:sz="0" w:space="0" w:color="auto"/>
            <w:right w:val="none" w:sz="0" w:space="0" w:color="auto"/>
          </w:divBdr>
        </w:div>
        <w:div w:id="795216381">
          <w:marLeft w:val="640"/>
          <w:marRight w:val="0"/>
          <w:marTop w:val="0"/>
          <w:marBottom w:val="0"/>
          <w:divBdr>
            <w:top w:val="none" w:sz="0" w:space="0" w:color="auto"/>
            <w:left w:val="none" w:sz="0" w:space="0" w:color="auto"/>
            <w:bottom w:val="none" w:sz="0" w:space="0" w:color="auto"/>
            <w:right w:val="none" w:sz="0" w:space="0" w:color="auto"/>
          </w:divBdr>
        </w:div>
        <w:div w:id="817111880">
          <w:marLeft w:val="640"/>
          <w:marRight w:val="0"/>
          <w:marTop w:val="0"/>
          <w:marBottom w:val="0"/>
          <w:divBdr>
            <w:top w:val="none" w:sz="0" w:space="0" w:color="auto"/>
            <w:left w:val="none" w:sz="0" w:space="0" w:color="auto"/>
            <w:bottom w:val="none" w:sz="0" w:space="0" w:color="auto"/>
            <w:right w:val="none" w:sz="0" w:space="0" w:color="auto"/>
          </w:divBdr>
        </w:div>
        <w:div w:id="839271383">
          <w:marLeft w:val="640"/>
          <w:marRight w:val="0"/>
          <w:marTop w:val="0"/>
          <w:marBottom w:val="0"/>
          <w:divBdr>
            <w:top w:val="none" w:sz="0" w:space="0" w:color="auto"/>
            <w:left w:val="none" w:sz="0" w:space="0" w:color="auto"/>
            <w:bottom w:val="none" w:sz="0" w:space="0" w:color="auto"/>
            <w:right w:val="none" w:sz="0" w:space="0" w:color="auto"/>
          </w:divBdr>
        </w:div>
        <w:div w:id="842938495">
          <w:marLeft w:val="640"/>
          <w:marRight w:val="0"/>
          <w:marTop w:val="0"/>
          <w:marBottom w:val="0"/>
          <w:divBdr>
            <w:top w:val="none" w:sz="0" w:space="0" w:color="auto"/>
            <w:left w:val="none" w:sz="0" w:space="0" w:color="auto"/>
            <w:bottom w:val="none" w:sz="0" w:space="0" w:color="auto"/>
            <w:right w:val="none" w:sz="0" w:space="0" w:color="auto"/>
          </w:divBdr>
        </w:div>
        <w:div w:id="850488584">
          <w:marLeft w:val="640"/>
          <w:marRight w:val="0"/>
          <w:marTop w:val="0"/>
          <w:marBottom w:val="0"/>
          <w:divBdr>
            <w:top w:val="none" w:sz="0" w:space="0" w:color="auto"/>
            <w:left w:val="none" w:sz="0" w:space="0" w:color="auto"/>
            <w:bottom w:val="none" w:sz="0" w:space="0" w:color="auto"/>
            <w:right w:val="none" w:sz="0" w:space="0" w:color="auto"/>
          </w:divBdr>
        </w:div>
        <w:div w:id="892813373">
          <w:marLeft w:val="640"/>
          <w:marRight w:val="0"/>
          <w:marTop w:val="0"/>
          <w:marBottom w:val="0"/>
          <w:divBdr>
            <w:top w:val="none" w:sz="0" w:space="0" w:color="auto"/>
            <w:left w:val="none" w:sz="0" w:space="0" w:color="auto"/>
            <w:bottom w:val="none" w:sz="0" w:space="0" w:color="auto"/>
            <w:right w:val="none" w:sz="0" w:space="0" w:color="auto"/>
          </w:divBdr>
        </w:div>
        <w:div w:id="895579914">
          <w:marLeft w:val="640"/>
          <w:marRight w:val="0"/>
          <w:marTop w:val="0"/>
          <w:marBottom w:val="0"/>
          <w:divBdr>
            <w:top w:val="none" w:sz="0" w:space="0" w:color="auto"/>
            <w:left w:val="none" w:sz="0" w:space="0" w:color="auto"/>
            <w:bottom w:val="none" w:sz="0" w:space="0" w:color="auto"/>
            <w:right w:val="none" w:sz="0" w:space="0" w:color="auto"/>
          </w:divBdr>
        </w:div>
        <w:div w:id="972322437">
          <w:marLeft w:val="640"/>
          <w:marRight w:val="0"/>
          <w:marTop w:val="0"/>
          <w:marBottom w:val="0"/>
          <w:divBdr>
            <w:top w:val="none" w:sz="0" w:space="0" w:color="auto"/>
            <w:left w:val="none" w:sz="0" w:space="0" w:color="auto"/>
            <w:bottom w:val="none" w:sz="0" w:space="0" w:color="auto"/>
            <w:right w:val="none" w:sz="0" w:space="0" w:color="auto"/>
          </w:divBdr>
        </w:div>
        <w:div w:id="1029835747">
          <w:marLeft w:val="640"/>
          <w:marRight w:val="0"/>
          <w:marTop w:val="0"/>
          <w:marBottom w:val="0"/>
          <w:divBdr>
            <w:top w:val="none" w:sz="0" w:space="0" w:color="auto"/>
            <w:left w:val="none" w:sz="0" w:space="0" w:color="auto"/>
            <w:bottom w:val="none" w:sz="0" w:space="0" w:color="auto"/>
            <w:right w:val="none" w:sz="0" w:space="0" w:color="auto"/>
          </w:divBdr>
        </w:div>
        <w:div w:id="1068378980">
          <w:marLeft w:val="640"/>
          <w:marRight w:val="0"/>
          <w:marTop w:val="0"/>
          <w:marBottom w:val="0"/>
          <w:divBdr>
            <w:top w:val="none" w:sz="0" w:space="0" w:color="auto"/>
            <w:left w:val="none" w:sz="0" w:space="0" w:color="auto"/>
            <w:bottom w:val="none" w:sz="0" w:space="0" w:color="auto"/>
            <w:right w:val="none" w:sz="0" w:space="0" w:color="auto"/>
          </w:divBdr>
        </w:div>
        <w:div w:id="1074398830">
          <w:marLeft w:val="640"/>
          <w:marRight w:val="0"/>
          <w:marTop w:val="0"/>
          <w:marBottom w:val="0"/>
          <w:divBdr>
            <w:top w:val="none" w:sz="0" w:space="0" w:color="auto"/>
            <w:left w:val="none" w:sz="0" w:space="0" w:color="auto"/>
            <w:bottom w:val="none" w:sz="0" w:space="0" w:color="auto"/>
            <w:right w:val="none" w:sz="0" w:space="0" w:color="auto"/>
          </w:divBdr>
        </w:div>
        <w:div w:id="1090127390">
          <w:marLeft w:val="640"/>
          <w:marRight w:val="0"/>
          <w:marTop w:val="0"/>
          <w:marBottom w:val="0"/>
          <w:divBdr>
            <w:top w:val="none" w:sz="0" w:space="0" w:color="auto"/>
            <w:left w:val="none" w:sz="0" w:space="0" w:color="auto"/>
            <w:bottom w:val="none" w:sz="0" w:space="0" w:color="auto"/>
            <w:right w:val="none" w:sz="0" w:space="0" w:color="auto"/>
          </w:divBdr>
        </w:div>
        <w:div w:id="1102723814">
          <w:marLeft w:val="640"/>
          <w:marRight w:val="0"/>
          <w:marTop w:val="0"/>
          <w:marBottom w:val="0"/>
          <w:divBdr>
            <w:top w:val="none" w:sz="0" w:space="0" w:color="auto"/>
            <w:left w:val="none" w:sz="0" w:space="0" w:color="auto"/>
            <w:bottom w:val="none" w:sz="0" w:space="0" w:color="auto"/>
            <w:right w:val="none" w:sz="0" w:space="0" w:color="auto"/>
          </w:divBdr>
        </w:div>
        <w:div w:id="1139420550">
          <w:marLeft w:val="640"/>
          <w:marRight w:val="0"/>
          <w:marTop w:val="0"/>
          <w:marBottom w:val="0"/>
          <w:divBdr>
            <w:top w:val="none" w:sz="0" w:space="0" w:color="auto"/>
            <w:left w:val="none" w:sz="0" w:space="0" w:color="auto"/>
            <w:bottom w:val="none" w:sz="0" w:space="0" w:color="auto"/>
            <w:right w:val="none" w:sz="0" w:space="0" w:color="auto"/>
          </w:divBdr>
        </w:div>
        <w:div w:id="1161434452">
          <w:marLeft w:val="640"/>
          <w:marRight w:val="0"/>
          <w:marTop w:val="0"/>
          <w:marBottom w:val="0"/>
          <w:divBdr>
            <w:top w:val="none" w:sz="0" w:space="0" w:color="auto"/>
            <w:left w:val="none" w:sz="0" w:space="0" w:color="auto"/>
            <w:bottom w:val="none" w:sz="0" w:space="0" w:color="auto"/>
            <w:right w:val="none" w:sz="0" w:space="0" w:color="auto"/>
          </w:divBdr>
        </w:div>
        <w:div w:id="1189103833">
          <w:marLeft w:val="640"/>
          <w:marRight w:val="0"/>
          <w:marTop w:val="0"/>
          <w:marBottom w:val="0"/>
          <w:divBdr>
            <w:top w:val="none" w:sz="0" w:space="0" w:color="auto"/>
            <w:left w:val="none" w:sz="0" w:space="0" w:color="auto"/>
            <w:bottom w:val="none" w:sz="0" w:space="0" w:color="auto"/>
            <w:right w:val="none" w:sz="0" w:space="0" w:color="auto"/>
          </w:divBdr>
        </w:div>
        <w:div w:id="1302149395">
          <w:marLeft w:val="640"/>
          <w:marRight w:val="0"/>
          <w:marTop w:val="0"/>
          <w:marBottom w:val="0"/>
          <w:divBdr>
            <w:top w:val="none" w:sz="0" w:space="0" w:color="auto"/>
            <w:left w:val="none" w:sz="0" w:space="0" w:color="auto"/>
            <w:bottom w:val="none" w:sz="0" w:space="0" w:color="auto"/>
            <w:right w:val="none" w:sz="0" w:space="0" w:color="auto"/>
          </w:divBdr>
        </w:div>
        <w:div w:id="1310280614">
          <w:marLeft w:val="640"/>
          <w:marRight w:val="0"/>
          <w:marTop w:val="0"/>
          <w:marBottom w:val="0"/>
          <w:divBdr>
            <w:top w:val="none" w:sz="0" w:space="0" w:color="auto"/>
            <w:left w:val="none" w:sz="0" w:space="0" w:color="auto"/>
            <w:bottom w:val="none" w:sz="0" w:space="0" w:color="auto"/>
            <w:right w:val="none" w:sz="0" w:space="0" w:color="auto"/>
          </w:divBdr>
        </w:div>
        <w:div w:id="1339193512">
          <w:marLeft w:val="640"/>
          <w:marRight w:val="0"/>
          <w:marTop w:val="0"/>
          <w:marBottom w:val="0"/>
          <w:divBdr>
            <w:top w:val="none" w:sz="0" w:space="0" w:color="auto"/>
            <w:left w:val="none" w:sz="0" w:space="0" w:color="auto"/>
            <w:bottom w:val="none" w:sz="0" w:space="0" w:color="auto"/>
            <w:right w:val="none" w:sz="0" w:space="0" w:color="auto"/>
          </w:divBdr>
        </w:div>
        <w:div w:id="1416510736">
          <w:marLeft w:val="640"/>
          <w:marRight w:val="0"/>
          <w:marTop w:val="0"/>
          <w:marBottom w:val="0"/>
          <w:divBdr>
            <w:top w:val="none" w:sz="0" w:space="0" w:color="auto"/>
            <w:left w:val="none" w:sz="0" w:space="0" w:color="auto"/>
            <w:bottom w:val="none" w:sz="0" w:space="0" w:color="auto"/>
            <w:right w:val="none" w:sz="0" w:space="0" w:color="auto"/>
          </w:divBdr>
        </w:div>
        <w:div w:id="1446073460">
          <w:marLeft w:val="640"/>
          <w:marRight w:val="0"/>
          <w:marTop w:val="0"/>
          <w:marBottom w:val="0"/>
          <w:divBdr>
            <w:top w:val="none" w:sz="0" w:space="0" w:color="auto"/>
            <w:left w:val="none" w:sz="0" w:space="0" w:color="auto"/>
            <w:bottom w:val="none" w:sz="0" w:space="0" w:color="auto"/>
            <w:right w:val="none" w:sz="0" w:space="0" w:color="auto"/>
          </w:divBdr>
        </w:div>
        <w:div w:id="1642811157">
          <w:marLeft w:val="640"/>
          <w:marRight w:val="0"/>
          <w:marTop w:val="0"/>
          <w:marBottom w:val="0"/>
          <w:divBdr>
            <w:top w:val="none" w:sz="0" w:space="0" w:color="auto"/>
            <w:left w:val="none" w:sz="0" w:space="0" w:color="auto"/>
            <w:bottom w:val="none" w:sz="0" w:space="0" w:color="auto"/>
            <w:right w:val="none" w:sz="0" w:space="0" w:color="auto"/>
          </w:divBdr>
        </w:div>
        <w:div w:id="1663004159">
          <w:marLeft w:val="640"/>
          <w:marRight w:val="0"/>
          <w:marTop w:val="0"/>
          <w:marBottom w:val="0"/>
          <w:divBdr>
            <w:top w:val="none" w:sz="0" w:space="0" w:color="auto"/>
            <w:left w:val="none" w:sz="0" w:space="0" w:color="auto"/>
            <w:bottom w:val="none" w:sz="0" w:space="0" w:color="auto"/>
            <w:right w:val="none" w:sz="0" w:space="0" w:color="auto"/>
          </w:divBdr>
        </w:div>
        <w:div w:id="1680541611">
          <w:marLeft w:val="640"/>
          <w:marRight w:val="0"/>
          <w:marTop w:val="0"/>
          <w:marBottom w:val="0"/>
          <w:divBdr>
            <w:top w:val="none" w:sz="0" w:space="0" w:color="auto"/>
            <w:left w:val="none" w:sz="0" w:space="0" w:color="auto"/>
            <w:bottom w:val="none" w:sz="0" w:space="0" w:color="auto"/>
            <w:right w:val="none" w:sz="0" w:space="0" w:color="auto"/>
          </w:divBdr>
        </w:div>
        <w:div w:id="1709798270">
          <w:marLeft w:val="640"/>
          <w:marRight w:val="0"/>
          <w:marTop w:val="0"/>
          <w:marBottom w:val="0"/>
          <w:divBdr>
            <w:top w:val="none" w:sz="0" w:space="0" w:color="auto"/>
            <w:left w:val="none" w:sz="0" w:space="0" w:color="auto"/>
            <w:bottom w:val="none" w:sz="0" w:space="0" w:color="auto"/>
            <w:right w:val="none" w:sz="0" w:space="0" w:color="auto"/>
          </w:divBdr>
        </w:div>
        <w:div w:id="1746146669">
          <w:marLeft w:val="640"/>
          <w:marRight w:val="0"/>
          <w:marTop w:val="0"/>
          <w:marBottom w:val="0"/>
          <w:divBdr>
            <w:top w:val="none" w:sz="0" w:space="0" w:color="auto"/>
            <w:left w:val="none" w:sz="0" w:space="0" w:color="auto"/>
            <w:bottom w:val="none" w:sz="0" w:space="0" w:color="auto"/>
            <w:right w:val="none" w:sz="0" w:space="0" w:color="auto"/>
          </w:divBdr>
        </w:div>
        <w:div w:id="1752044540">
          <w:marLeft w:val="640"/>
          <w:marRight w:val="0"/>
          <w:marTop w:val="0"/>
          <w:marBottom w:val="0"/>
          <w:divBdr>
            <w:top w:val="none" w:sz="0" w:space="0" w:color="auto"/>
            <w:left w:val="none" w:sz="0" w:space="0" w:color="auto"/>
            <w:bottom w:val="none" w:sz="0" w:space="0" w:color="auto"/>
            <w:right w:val="none" w:sz="0" w:space="0" w:color="auto"/>
          </w:divBdr>
        </w:div>
        <w:div w:id="1895387255">
          <w:marLeft w:val="640"/>
          <w:marRight w:val="0"/>
          <w:marTop w:val="0"/>
          <w:marBottom w:val="0"/>
          <w:divBdr>
            <w:top w:val="none" w:sz="0" w:space="0" w:color="auto"/>
            <w:left w:val="none" w:sz="0" w:space="0" w:color="auto"/>
            <w:bottom w:val="none" w:sz="0" w:space="0" w:color="auto"/>
            <w:right w:val="none" w:sz="0" w:space="0" w:color="auto"/>
          </w:divBdr>
        </w:div>
        <w:div w:id="1913537609">
          <w:marLeft w:val="640"/>
          <w:marRight w:val="0"/>
          <w:marTop w:val="0"/>
          <w:marBottom w:val="0"/>
          <w:divBdr>
            <w:top w:val="none" w:sz="0" w:space="0" w:color="auto"/>
            <w:left w:val="none" w:sz="0" w:space="0" w:color="auto"/>
            <w:bottom w:val="none" w:sz="0" w:space="0" w:color="auto"/>
            <w:right w:val="none" w:sz="0" w:space="0" w:color="auto"/>
          </w:divBdr>
        </w:div>
        <w:div w:id="1916697389">
          <w:marLeft w:val="640"/>
          <w:marRight w:val="0"/>
          <w:marTop w:val="0"/>
          <w:marBottom w:val="0"/>
          <w:divBdr>
            <w:top w:val="none" w:sz="0" w:space="0" w:color="auto"/>
            <w:left w:val="none" w:sz="0" w:space="0" w:color="auto"/>
            <w:bottom w:val="none" w:sz="0" w:space="0" w:color="auto"/>
            <w:right w:val="none" w:sz="0" w:space="0" w:color="auto"/>
          </w:divBdr>
        </w:div>
        <w:div w:id="2030837986">
          <w:marLeft w:val="640"/>
          <w:marRight w:val="0"/>
          <w:marTop w:val="0"/>
          <w:marBottom w:val="0"/>
          <w:divBdr>
            <w:top w:val="none" w:sz="0" w:space="0" w:color="auto"/>
            <w:left w:val="none" w:sz="0" w:space="0" w:color="auto"/>
            <w:bottom w:val="none" w:sz="0" w:space="0" w:color="auto"/>
            <w:right w:val="none" w:sz="0" w:space="0" w:color="auto"/>
          </w:divBdr>
        </w:div>
        <w:div w:id="2048526981">
          <w:marLeft w:val="640"/>
          <w:marRight w:val="0"/>
          <w:marTop w:val="0"/>
          <w:marBottom w:val="0"/>
          <w:divBdr>
            <w:top w:val="none" w:sz="0" w:space="0" w:color="auto"/>
            <w:left w:val="none" w:sz="0" w:space="0" w:color="auto"/>
            <w:bottom w:val="none" w:sz="0" w:space="0" w:color="auto"/>
            <w:right w:val="none" w:sz="0" w:space="0" w:color="auto"/>
          </w:divBdr>
        </w:div>
        <w:div w:id="2105878295">
          <w:marLeft w:val="640"/>
          <w:marRight w:val="0"/>
          <w:marTop w:val="0"/>
          <w:marBottom w:val="0"/>
          <w:divBdr>
            <w:top w:val="none" w:sz="0" w:space="0" w:color="auto"/>
            <w:left w:val="none" w:sz="0" w:space="0" w:color="auto"/>
            <w:bottom w:val="none" w:sz="0" w:space="0" w:color="auto"/>
            <w:right w:val="none" w:sz="0" w:space="0" w:color="auto"/>
          </w:divBdr>
        </w:div>
        <w:div w:id="2130706613">
          <w:marLeft w:val="640"/>
          <w:marRight w:val="0"/>
          <w:marTop w:val="0"/>
          <w:marBottom w:val="0"/>
          <w:divBdr>
            <w:top w:val="none" w:sz="0" w:space="0" w:color="auto"/>
            <w:left w:val="none" w:sz="0" w:space="0" w:color="auto"/>
            <w:bottom w:val="none" w:sz="0" w:space="0" w:color="auto"/>
            <w:right w:val="none" w:sz="0" w:space="0" w:color="auto"/>
          </w:divBdr>
        </w:div>
      </w:divsChild>
    </w:div>
    <w:div w:id="957486683">
      <w:bodyDiv w:val="1"/>
      <w:marLeft w:val="0"/>
      <w:marRight w:val="0"/>
      <w:marTop w:val="0"/>
      <w:marBottom w:val="0"/>
      <w:divBdr>
        <w:top w:val="none" w:sz="0" w:space="0" w:color="auto"/>
        <w:left w:val="none" w:sz="0" w:space="0" w:color="auto"/>
        <w:bottom w:val="none" w:sz="0" w:space="0" w:color="auto"/>
        <w:right w:val="none" w:sz="0" w:space="0" w:color="auto"/>
      </w:divBdr>
      <w:divsChild>
        <w:div w:id="10844310">
          <w:marLeft w:val="640"/>
          <w:marRight w:val="0"/>
          <w:marTop w:val="0"/>
          <w:marBottom w:val="0"/>
          <w:divBdr>
            <w:top w:val="none" w:sz="0" w:space="0" w:color="auto"/>
            <w:left w:val="none" w:sz="0" w:space="0" w:color="auto"/>
            <w:bottom w:val="none" w:sz="0" w:space="0" w:color="auto"/>
            <w:right w:val="none" w:sz="0" w:space="0" w:color="auto"/>
          </w:divBdr>
        </w:div>
        <w:div w:id="20329498">
          <w:marLeft w:val="640"/>
          <w:marRight w:val="0"/>
          <w:marTop w:val="0"/>
          <w:marBottom w:val="0"/>
          <w:divBdr>
            <w:top w:val="none" w:sz="0" w:space="0" w:color="auto"/>
            <w:left w:val="none" w:sz="0" w:space="0" w:color="auto"/>
            <w:bottom w:val="none" w:sz="0" w:space="0" w:color="auto"/>
            <w:right w:val="none" w:sz="0" w:space="0" w:color="auto"/>
          </w:divBdr>
        </w:div>
        <w:div w:id="35396237">
          <w:marLeft w:val="640"/>
          <w:marRight w:val="0"/>
          <w:marTop w:val="0"/>
          <w:marBottom w:val="0"/>
          <w:divBdr>
            <w:top w:val="none" w:sz="0" w:space="0" w:color="auto"/>
            <w:left w:val="none" w:sz="0" w:space="0" w:color="auto"/>
            <w:bottom w:val="none" w:sz="0" w:space="0" w:color="auto"/>
            <w:right w:val="none" w:sz="0" w:space="0" w:color="auto"/>
          </w:divBdr>
        </w:div>
        <w:div w:id="81024392">
          <w:marLeft w:val="640"/>
          <w:marRight w:val="0"/>
          <w:marTop w:val="0"/>
          <w:marBottom w:val="0"/>
          <w:divBdr>
            <w:top w:val="none" w:sz="0" w:space="0" w:color="auto"/>
            <w:left w:val="none" w:sz="0" w:space="0" w:color="auto"/>
            <w:bottom w:val="none" w:sz="0" w:space="0" w:color="auto"/>
            <w:right w:val="none" w:sz="0" w:space="0" w:color="auto"/>
          </w:divBdr>
        </w:div>
        <w:div w:id="175190245">
          <w:marLeft w:val="640"/>
          <w:marRight w:val="0"/>
          <w:marTop w:val="0"/>
          <w:marBottom w:val="0"/>
          <w:divBdr>
            <w:top w:val="none" w:sz="0" w:space="0" w:color="auto"/>
            <w:left w:val="none" w:sz="0" w:space="0" w:color="auto"/>
            <w:bottom w:val="none" w:sz="0" w:space="0" w:color="auto"/>
            <w:right w:val="none" w:sz="0" w:space="0" w:color="auto"/>
          </w:divBdr>
        </w:div>
        <w:div w:id="209193523">
          <w:marLeft w:val="640"/>
          <w:marRight w:val="0"/>
          <w:marTop w:val="0"/>
          <w:marBottom w:val="0"/>
          <w:divBdr>
            <w:top w:val="none" w:sz="0" w:space="0" w:color="auto"/>
            <w:left w:val="none" w:sz="0" w:space="0" w:color="auto"/>
            <w:bottom w:val="none" w:sz="0" w:space="0" w:color="auto"/>
            <w:right w:val="none" w:sz="0" w:space="0" w:color="auto"/>
          </w:divBdr>
        </w:div>
        <w:div w:id="211701063">
          <w:marLeft w:val="640"/>
          <w:marRight w:val="0"/>
          <w:marTop w:val="0"/>
          <w:marBottom w:val="0"/>
          <w:divBdr>
            <w:top w:val="none" w:sz="0" w:space="0" w:color="auto"/>
            <w:left w:val="none" w:sz="0" w:space="0" w:color="auto"/>
            <w:bottom w:val="none" w:sz="0" w:space="0" w:color="auto"/>
            <w:right w:val="none" w:sz="0" w:space="0" w:color="auto"/>
          </w:divBdr>
        </w:div>
        <w:div w:id="233859327">
          <w:marLeft w:val="640"/>
          <w:marRight w:val="0"/>
          <w:marTop w:val="0"/>
          <w:marBottom w:val="0"/>
          <w:divBdr>
            <w:top w:val="none" w:sz="0" w:space="0" w:color="auto"/>
            <w:left w:val="none" w:sz="0" w:space="0" w:color="auto"/>
            <w:bottom w:val="none" w:sz="0" w:space="0" w:color="auto"/>
            <w:right w:val="none" w:sz="0" w:space="0" w:color="auto"/>
          </w:divBdr>
        </w:div>
        <w:div w:id="253246638">
          <w:marLeft w:val="640"/>
          <w:marRight w:val="0"/>
          <w:marTop w:val="0"/>
          <w:marBottom w:val="0"/>
          <w:divBdr>
            <w:top w:val="none" w:sz="0" w:space="0" w:color="auto"/>
            <w:left w:val="none" w:sz="0" w:space="0" w:color="auto"/>
            <w:bottom w:val="none" w:sz="0" w:space="0" w:color="auto"/>
            <w:right w:val="none" w:sz="0" w:space="0" w:color="auto"/>
          </w:divBdr>
        </w:div>
        <w:div w:id="299769824">
          <w:marLeft w:val="640"/>
          <w:marRight w:val="0"/>
          <w:marTop w:val="0"/>
          <w:marBottom w:val="0"/>
          <w:divBdr>
            <w:top w:val="none" w:sz="0" w:space="0" w:color="auto"/>
            <w:left w:val="none" w:sz="0" w:space="0" w:color="auto"/>
            <w:bottom w:val="none" w:sz="0" w:space="0" w:color="auto"/>
            <w:right w:val="none" w:sz="0" w:space="0" w:color="auto"/>
          </w:divBdr>
        </w:div>
        <w:div w:id="376012512">
          <w:marLeft w:val="640"/>
          <w:marRight w:val="0"/>
          <w:marTop w:val="0"/>
          <w:marBottom w:val="0"/>
          <w:divBdr>
            <w:top w:val="none" w:sz="0" w:space="0" w:color="auto"/>
            <w:left w:val="none" w:sz="0" w:space="0" w:color="auto"/>
            <w:bottom w:val="none" w:sz="0" w:space="0" w:color="auto"/>
            <w:right w:val="none" w:sz="0" w:space="0" w:color="auto"/>
          </w:divBdr>
        </w:div>
        <w:div w:id="387143144">
          <w:marLeft w:val="640"/>
          <w:marRight w:val="0"/>
          <w:marTop w:val="0"/>
          <w:marBottom w:val="0"/>
          <w:divBdr>
            <w:top w:val="none" w:sz="0" w:space="0" w:color="auto"/>
            <w:left w:val="none" w:sz="0" w:space="0" w:color="auto"/>
            <w:bottom w:val="none" w:sz="0" w:space="0" w:color="auto"/>
            <w:right w:val="none" w:sz="0" w:space="0" w:color="auto"/>
          </w:divBdr>
        </w:div>
        <w:div w:id="635912877">
          <w:marLeft w:val="640"/>
          <w:marRight w:val="0"/>
          <w:marTop w:val="0"/>
          <w:marBottom w:val="0"/>
          <w:divBdr>
            <w:top w:val="none" w:sz="0" w:space="0" w:color="auto"/>
            <w:left w:val="none" w:sz="0" w:space="0" w:color="auto"/>
            <w:bottom w:val="none" w:sz="0" w:space="0" w:color="auto"/>
            <w:right w:val="none" w:sz="0" w:space="0" w:color="auto"/>
          </w:divBdr>
        </w:div>
        <w:div w:id="716392525">
          <w:marLeft w:val="640"/>
          <w:marRight w:val="0"/>
          <w:marTop w:val="0"/>
          <w:marBottom w:val="0"/>
          <w:divBdr>
            <w:top w:val="none" w:sz="0" w:space="0" w:color="auto"/>
            <w:left w:val="none" w:sz="0" w:space="0" w:color="auto"/>
            <w:bottom w:val="none" w:sz="0" w:space="0" w:color="auto"/>
            <w:right w:val="none" w:sz="0" w:space="0" w:color="auto"/>
          </w:divBdr>
        </w:div>
        <w:div w:id="756899599">
          <w:marLeft w:val="640"/>
          <w:marRight w:val="0"/>
          <w:marTop w:val="0"/>
          <w:marBottom w:val="0"/>
          <w:divBdr>
            <w:top w:val="none" w:sz="0" w:space="0" w:color="auto"/>
            <w:left w:val="none" w:sz="0" w:space="0" w:color="auto"/>
            <w:bottom w:val="none" w:sz="0" w:space="0" w:color="auto"/>
            <w:right w:val="none" w:sz="0" w:space="0" w:color="auto"/>
          </w:divBdr>
        </w:div>
        <w:div w:id="759058415">
          <w:marLeft w:val="640"/>
          <w:marRight w:val="0"/>
          <w:marTop w:val="0"/>
          <w:marBottom w:val="0"/>
          <w:divBdr>
            <w:top w:val="none" w:sz="0" w:space="0" w:color="auto"/>
            <w:left w:val="none" w:sz="0" w:space="0" w:color="auto"/>
            <w:bottom w:val="none" w:sz="0" w:space="0" w:color="auto"/>
            <w:right w:val="none" w:sz="0" w:space="0" w:color="auto"/>
          </w:divBdr>
        </w:div>
        <w:div w:id="781730122">
          <w:marLeft w:val="640"/>
          <w:marRight w:val="0"/>
          <w:marTop w:val="0"/>
          <w:marBottom w:val="0"/>
          <w:divBdr>
            <w:top w:val="none" w:sz="0" w:space="0" w:color="auto"/>
            <w:left w:val="none" w:sz="0" w:space="0" w:color="auto"/>
            <w:bottom w:val="none" w:sz="0" w:space="0" w:color="auto"/>
            <w:right w:val="none" w:sz="0" w:space="0" w:color="auto"/>
          </w:divBdr>
        </w:div>
        <w:div w:id="850074285">
          <w:marLeft w:val="640"/>
          <w:marRight w:val="0"/>
          <w:marTop w:val="0"/>
          <w:marBottom w:val="0"/>
          <w:divBdr>
            <w:top w:val="none" w:sz="0" w:space="0" w:color="auto"/>
            <w:left w:val="none" w:sz="0" w:space="0" w:color="auto"/>
            <w:bottom w:val="none" w:sz="0" w:space="0" w:color="auto"/>
            <w:right w:val="none" w:sz="0" w:space="0" w:color="auto"/>
          </w:divBdr>
        </w:div>
        <w:div w:id="872231717">
          <w:marLeft w:val="640"/>
          <w:marRight w:val="0"/>
          <w:marTop w:val="0"/>
          <w:marBottom w:val="0"/>
          <w:divBdr>
            <w:top w:val="none" w:sz="0" w:space="0" w:color="auto"/>
            <w:left w:val="none" w:sz="0" w:space="0" w:color="auto"/>
            <w:bottom w:val="none" w:sz="0" w:space="0" w:color="auto"/>
            <w:right w:val="none" w:sz="0" w:space="0" w:color="auto"/>
          </w:divBdr>
        </w:div>
        <w:div w:id="920985979">
          <w:marLeft w:val="640"/>
          <w:marRight w:val="0"/>
          <w:marTop w:val="0"/>
          <w:marBottom w:val="0"/>
          <w:divBdr>
            <w:top w:val="none" w:sz="0" w:space="0" w:color="auto"/>
            <w:left w:val="none" w:sz="0" w:space="0" w:color="auto"/>
            <w:bottom w:val="none" w:sz="0" w:space="0" w:color="auto"/>
            <w:right w:val="none" w:sz="0" w:space="0" w:color="auto"/>
          </w:divBdr>
        </w:div>
        <w:div w:id="1081489442">
          <w:marLeft w:val="640"/>
          <w:marRight w:val="0"/>
          <w:marTop w:val="0"/>
          <w:marBottom w:val="0"/>
          <w:divBdr>
            <w:top w:val="none" w:sz="0" w:space="0" w:color="auto"/>
            <w:left w:val="none" w:sz="0" w:space="0" w:color="auto"/>
            <w:bottom w:val="none" w:sz="0" w:space="0" w:color="auto"/>
            <w:right w:val="none" w:sz="0" w:space="0" w:color="auto"/>
          </w:divBdr>
        </w:div>
        <w:div w:id="1098065555">
          <w:marLeft w:val="640"/>
          <w:marRight w:val="0"/>
          <w:marTop w:val="0"/>
          <w:marBottom w:val="0"/>
          <w:divBdr>
            <w:top w:val="none" w:sz="0" w:space="0" w:color="auto"/>
            <w:left w:val="none" w:sz="0" w:space="0" w:color="auto"/>
            <w:bottom w:val="none" w:sz="0" w:space="0" w:color="auto"/>
            <w:right w:val="none" w:sz="0" w:space="0" w:color="auto"/>
          </w:divBdr>
        </w:div>
        <w:div w:id="1137258816">
          <w:marLeft w:val="640"/>
          <w:marRight w:val="0"/>
          <w:marTop w:val="0"/>
          <w:marBottom w:val="0"/>
          <w:divBdr>
            <w:top w:val="none" w:sz="0" w:space="0" w:color="auto"/>
            <w:left w:val="none" w:sz="0" w:space="0" w:color="auto"/>
            <w:bottom w:val="none" w:sz="0" w:space="0" w:color="auto"/>
            <w:right w:val="none" w:sz="0" w:space="0" w:color="auto"/>
          </w:divBdr>
        </w:div>
        <w:div w:id="1184242619">
          <w:marLeft w:val="640"/>
          <w:marRight w:val="0"/>
          <w:marTop w:val="0"/>
          <w:marBottom w:val="0"/>
          <w:divBdr>
            <w:top w:val="none" w:sz="0" w:space="0" w:color="auto"/>
            <w:left w:val="none" w:sz="0" w:space="0" w:color="auto"/>
            <w:bottom w:val="none" w:sz="0" w:space="0" w:color="auto"/>
            <w:right w:val="none" w:sz="0" w:space="0" w:color="auto"/>
          </w:divBdr>
        </w:div>
        <w:div w:id="1264339273">
          <w:marLeft w:val="640"/>
          <w:marRight w:val="0"/>
          <w:marTop w:val="0"/>
          <w:marBottom w:val="0"/>
          <w:divBdr>
            <w:top w:val="none" w:sz="0" w:space="0" w:color="auto"/>
            <w:left w:val="none" w:sz="0" w:space="0" w:color="auto"/>
            <w:bottom w:val="none" w:sz="0" w:space="0" w:color="auto"/>
            <w:right w:val="none" w:sz="0" w:space="0" w:color="auto"/>
          </w:divBdr>
        </w:div>
        <w:div w:id="1266691307">
          <w:marLeft w:val="640"/>
          <w:marRight w:val="0"/>
          <w:marTop w:val="0"/>
          <w:marBottom w:val="0"/>
          <w:divBdr>
            <w:top w:val="none" w:sz="0" w:space="0" w:color="auto"/>
            <w:left w:val="none" w:sz="0" w:space="0" w:color="auto"/>
            <w:bottom w:val="none" w:sz="0" w:space="0" w:color="auto"/>
            <w:right w:val="none" w:sz="0" w:space="0" w:color="auto"/>
          </w:divBdr>
        </w:div>
        <w:div w:id="1285693692">
          <w:marLeft w:val="640"/>
          <w:marRight w:val="0"/>
          <w:marTop w:val="0"/>
          <w:marBottom w:val="0"/>
          <w:divBdr>
            <w:top w:val="none" w:sz="0" w:space="0" w:color="auto"/>
            <w:left w:val="none" w:sz="0" w:space="0" w:color="auto"/>
            <w:bottom w:val="none" w:sz="0" w:space="0" w:color="auto"/>
            <w:right w:val="none" w:sz="0" w:space="0" w:color="auto"/>
          </w:divBdr>
        </w:div>
        <w:div w:id="1324892244">
          <w:marLeft w:val="640"/>
          <w:marRight w:val="0"/>
          <w:marTop w:val="0"/>
          <w:marBottom w:val="0"/>
          <w:divBdr>
            <w:top w:val="none" w:sz="0" w:space="0" w:color="auto"/>
            <w:left w:val="none" w:sz="0" w:space="0" w:color="auto"/>
            <w:bottom w:val="none" w:sz="0" w:space="0" w:color="auto"/>
            <w:right w:val="none" w:sz="0" w:space="0" w:color="auto"/>
          </w:divBdr>
        </w:div>
        <w:div w:id="1418943966">
          <w:marLeft w:val="640"/>
          <w:marRight w:val="0"/>
          <w:marTop w:val="0"/>
          <w:marBottom w:val="0"/>
          <w:divBdr>
            <w:top w:val="none" w:sz="0" w:space="0" w:color="auto"/>
            <w:left w:val="none" w:sz="0" w:space="0" w:color="auto"/>
            <w:bottom w:val="none" w:sz="0" w:space="0" w:color="auto"/>
            <w:right w:val="none" w:sz="0" w:space="0" w:color="auto"/>
          </w:divBdr>
        </w:div>
        <w:div w:id="1508792944">
          <w:marLeft w:val="640"/>
          <w:marRight w:val="0"/>
          <w:marTop w:val="0"/>
          <w:marBottom w:val="0"/>
          <w:divBdr>
            <w:top w:val="none" w:sz="0" w:space="0" w:color="auto"/>
            <w:left w:val="none" w:sz="0" w:space="0" w:color="auto"/>
            <w:bottom w:val="none" w:sz="0" w:space="0" w:color="auto"/>
            <w:right w:val="none" w:sz="0" w:space="0" w:color="auto"/>
          </w:divBdr>
        </w:div>
        <w:div w:id="1599871573">
          <w:marLeft w:val="640"/>
          <w:marRight w:val="0"/>
          <w:marTop w:val="0"/>
          <w:marBottom w:val="0"/>
          <w:divBdr>
            <w:top w:val="none" w:sz="0" w:space="0" w:color="auto"/>
            <w:left w:val="none" w:sz="0" w:space="0" w:color="auto"/>
            <w:bottom w:val="none" w:sz="0" w:space="0" w:color="auto"/>
            <w:right w:val="none" w:sz="0" w:space="0" w:color="auto"/>
          </w:divBdr>
        </w:div>
        <w:div w:id="1661881622">
          <w:marLeft w:val="640"/>
          <w:marRight w:val="0"/>
          <w:marTop w:val="0"/>
          <w:marBottom w:val="0"/>
          <w:divBdr>
            <w:top w:val="none" w:sz="0" w:space="0" w:color="auto"/>
            <w:left w:val="none" w:sz="0" w:space="0" w:color="auto"/>
            <w:bottom w:val="none" w:sz="0" w:space="0" w:color="auto"/>
            <w:right w:val="none" w:sz="0" w:space="0" w:color="auto"/>
          </w:divBdr>
        </w:div>
        <w:div w:id="1695302465">
          <w:marLeft w:val="640"/>
          <w:marRight w:val="0"/>
          <w:marTop w:val="0"/>
          <w:marBottom w:val="0"/>
          <w:divBdr>
            <w:top w:val="none" w:sz="0" w:space="0" w:color="auto"/>
            <w:left w:val="none" w:sz="0" w:space="0" w:color="auto"/>
            <w:bottom w:val="none" w:sz="0" w:space="0" w:color="auto"/>
            <w:right w:val="none" w:sz="0" w:space="0" w:color="auto"/>
          </w:divBdr>
        </w:div>
        <w:div w:id="1695494329">
          <w:marLeft w:val="640"/>
          <w:marRight w:val="0"/>
          <w:marTop w:val="0"/>
          <w:marBottom w:val="0"/>
          <w:divBdr>
            <w:top w:val="none" w:sz="0" w:space="0" w:color="auto"/>
            <w:left w:val="none" w:sz="0" w:space="0" w:color="auto"/>
            <w:bottom w:val="none" w:sz="0" w:space="0" w:color="auto"/>
            <w:right w:val="none" w:sz="0" w:space="0" w:color="auto"/>
          </w:divBdr>
        </w:div>
        <w:div w:id="1818570085">
          <w:marLeft w:val="640"/>
          <w:marRight w:val="0"/>
          <w:marTop w:val="0"/>
          <w:marBottom w:val="0"/>
          <w:divBdr>
            <w:top w:val="none" w:sz="0" w:space="0" w:color="auto"/>
            <w:left w:val="none" w:sz="0" w:space="0" w:color="auto"/>
            <w:bottom w:val="none" w:sz="0" w:space="0" w:color="auto"/>
            <w:right w:val="none" w:sz="0" w:space="0" w:color="auto"/>
          </w:divBdr>
          <w:divsChild>
            <w:div w:id="1140339477">
              <w:marLeft w:val="0"/>
              <w:marRight w:val="0"/>
              <w:marTop w:val="0"/>
              <w:marBottom w:val="0"/>
              <w:divBdr>
                <w:top w:val="none" w:sz="0" w:space="0" w:color="auto"/>
                <w:left w:val="none" w:sz="0" w:space="0" w:color="auto"/>
                <w:bottom w:val="none" w:sz="0" w:space="0" w:color="auto"/>
                <w:right w:val="none" w:sz="0" w:space="0" w:color="auto"/>
              </w:divBdr>
              <w:divsChild>
                <w:div w:id="31686137">
                  <w:marLeft w:val="640"/>
                  <w:marRight w:val="0"/>
                  <w:marTop w:val="0"/>
                  <w:marBottom w:val="0"/>
                  <w:divBdr>
                    <w:top w:val="none" w:sz="0" w:space="0" w:color="auto"/>
                    <w:left w:val="none" w:sz="0" w:space="0" w:color="auto"/>
                    <w:bottom w:val="none" w:sz="0" w:space="0" w:color="auto"/>
                    <w:right w:val="none" w:sz="0" w:space="0" w:color="auto"/>
                  </w:divBdr>
                </w:div>
                <w:div w:id="93016986">
                  <w:marLeft w:val="640"/>
                  <w:marRight w:val="0"/>
                  <w:marTop w:val="0"/>
                  <w:marBottom w:val="0"/>
                  <w:divBdr>
                    <w:top w:val="none" w:sz="0" w:space="0" w:color="auto"/>
                    <w:left w:val="none" w:sz="0" w:space="0" w:color="auto"/>
                    <w:bottom w:val="none" w:sz="0" w:space="0" w:color="auto"/>
                    <w:right w:val="none" w:sz="0" w:space="0" w:color="auto"/>
                  </w:divBdr>
                </w:div>
                <w:div w:id="141889864">
                  <w:marLeft w:val="640"/>
                  <w:marRight w:val="0"/>
                  <w:marTop w:val="0"/>
                  <w:marBottom w:val="0"/>
                  <w:divBdr>
                    <w:top w:val="none" w:sz="0" w:space="0" w:color="auto"/>
                    <w:left w:val="none" w:sz="0" w:space="0" w:color="auto"/>
                    <w:bottom w:val="none" w:sz="0" w:space="0" w:color="auto"/>
                    <w:right w:val="none" w:sz="0" w:space="0" w:color="auto"/>
                  </w:divBdr>
                </w:div>
                <w:div w:id="162207621">
                  <w:marLeft w:val="640"/>
                  <w:marRight w:val="0"/>
                  <w:marTop w:val="0"/>
                  <w:marBottom w:val="0"/>
                  <w:divBdr>
                    <w:top w:val="none" w:sz="0" w:space="0" w:color="auto"/>
                    <w:left w:val="none" w:sz="0" w:space="0" w:color="auto"/>
                    <w:bottom w:val="none" w:sz="0" w:space="0" w:color="auto"/>
                    <w:right w:val="none" w:sz="0" w:space="0" w:color="auto"/>
                  </w:divBdr>
                </w:div>
                <w:div w:id="176962873">
                  <w:marLeft w:val="640"/>
                  <w:marRight w:val="0"/>
                  <w:marTop w:val="0"/>
                  <w:marBottom w:val="0"/>
                  <w:divBdr>
                    <w:top w:val="none" w:sz="0" w:space="0" w:color="auto"/>
                    <w:left w:val="none" w:sz="0" w:space="0" w:color="auto"/>
                    <w:bottom w:val="none" w:sz="0" w:space="0" w:color="auto"/>
                    <w:right w:val="none" w:sz="0" w:space="0" w:color="auto"/>
                  </w:divBdr>
                </w:div>
                <w:div w:id="182867118">
                  <w:marLeft w:val="640"/>
                  <w:marRight w:val="0"/>
                  <w:marTop w:val="0"/>
                  <w:marBottom w:val="0"/>
                  <w:divBdr>
                    <w:top w:val="none" w:sz="0" w:space="0" w:color="auto"/>
                    <w:left w:val="none" w:sz="0" w:space="0" w:color="auto"/>
                    <w:bottom w:val="none" w:sz="0" w:space="0" w:color="auto"/>
                    <w:right w:val="none" w:sz="0" w:space="0" w:color="auto"/>
                  </w:divBdr>
                </w:div>
                <w:div w:id="220096075">
                  <w:marLeft w:val="640"/>
                  <w:marRight w:val="0"/>
                  <w:marTop w:val="0"/>
                  <w:marBottom w:val="0"/>
                  <w:divBdr>
                    <w:top w:val="none" w:sz="0" w:space="0" w:color="auto"/>
                    <w:left w:val="none" w:sz="0" w:space="0" w:color="auto"/>
                    <w:bottom w:val="none" w:sz="0" w:space="0" w:color="auto"/>
                    <w:right w:val="none" w:sz="0" w:space="0" w:color="auto"/>
                  </w:divBdr>
                </w:div>
                <w:div w:id="342705995">
                  <w:marLeft w:val="640"/>
                  <w:marRight w:val="0"/>
                  <w:marTop w:val="0"/>
                  <w:marBottom w:val="0"/>
                  <w:divBdr>
                    <w:top w:val="none" w:sz="0" w:space="0" w:color="auto"/>
                    <w:left w:val="none" w:sz="0" w:space="0" w:color="auto"/>
                    <w:bottom w:val="none" w:sz="0" w:space="0" w:color="auto"/>
                    <w:right w:val="none" w:sz="0" w:space="0" w:color="auto"/>
                  </w:divBdr>
                </w:div>
                <w:div w:id="413749461">
                  <w:marLeft w:val="640"/>
                  <w:marRight w:val="0"/>
                  <w:marTop w:val="0"/>
                  <w:marBottom w:val="0"/>
                  <w:divBdr>
                    <w:top w:val="none" w:sz="0" w:space="0" w:color="auto"/>
                    <w:left w:val="none" w:sz="0" w:space="0" w:color="auto"/>
                    <w:bottom w:val="none" w:sz="0" w:space="0" w:color="auto"/>
                    <w:right w:val="none" w:sz="0" w:space="0" w:color="auto"/>
                  </w:divBdr>
                </w:div>
                <w:div w:id="502162809">
                  <w:marLeft w:val="640"/>
                  <w:marRight w:val="0"/>
                  <w:marTop w:val="0"/>
                  <w:marBottom w:val="0"/>
                  <w:divBdr>
                    <w:top w:val="none" w:sz="0" w:space="0" w:color="auto"/>
                    <w:left w:val="none" w:sz="0" w:space="0" w:color="auto"/>
                    <w:bottom w:val="none" w:sz="0" w:space="0" w:color="auto"/>
                    <w:right w:val="none" w:sz="0" w:space="0" w:color="auto"/>
                  </w:divBdr>
                </w:div>
                <w:div w:id="513305355">
                  <w:marLeft w:val="640"/>
                  <w:marRight w:val="0"/>
                  <w:marTop w:val="0"/>
                  <w:marBottom w:val="0"/>
                  <w:divBdr>
                    <w:top w:val="none" w:sz="0" w:space="0" w:color="auto"/>
                    <w:left w:val="none" w:sz="0" w:space="0" w:color="auto"/>
                    <w:bottom w:val="none" w:sz="0" w:space="0" w:color="auto"/>
                    <w:right w:val="none" w:sz="0" w:space="0" w:color="auto"/>
                  </w:divBdr>
                </w:div>
                <w:div w:id="584731884">
                  <w:marLeft w:val="640"/>
                  <w:marRight w:val="0"/>
                  <w:marTop w:val="0"/>
                  <w:marBottom w:val="0"/>
                  <w:divBdr>
                    <w:top w:val="none" w:sz="0" w:space="0" w:color="auto"/>
                    <w:left w:val="none" w:sz="0" w:space="0" w:color="auto"/>
                    <w:bottom w:val="none" w:sz="0" w:space="0" w:color="auto"/>
                    <w:right w:val="none" w:sz="0" w:space="0" w:color="auto"/>
                  </w:divBdr>
                </w:div>
                <w:div w:id="626861658">
                  <w:marLeft w:val="640"/>
                  <w:marRight w:val="0"/>
                  <w:marTop w:val="0"/>
                  <w:marBottom w:val="0"/>
                  <w:divBdr>
                    <w:top w:val="none" w:sz="0" w:space="0" w:color="auto"/>
                    <w:left w:val="none" w:sz="0" w:space="0" w:color="auto"/>
                    <w:bottom w:val="none" w:sz="0" w:space="0" w:color="auto"/>
                    <w:right w:val="none" w:sz="0" w:space="0" w:color="auto"/>
                  </w:divBdr>
                </w:div>
                <w:div w:id="669450278">
                  <w:marLeft w:val="640"/>
                  <w:marRight w:val="0"/>
                  <w:marTop w:val="0"/>
                  <w:marBottom w:val="0"/>
                  <w:divBdr>
                    <w:top w:val="none" w:sz="0" w:space="0" w:color="auto"/>
                    <w:left w:val="none" w:sz="0" w:space="0" w:color="auto"/>
                    <w:bottom w:val="none" w:sz="0" w:space="0" w:color="auto"/>
                    <w:right w:val="none" w:sz="0" w:space="0" w:color="auto"/>
                  </w:divBdr>
                </w:div>
                <w:div w:id="708607888">
                  <w:marLeft w:val="640"/>
                  <w:marRight w:val="0"/>
                  <w:marTop w:val="0"/>
                  <w:marBottom w:val="0"/>
                  <w:divBdr>
                    <w:top w:val="none" w:sz="0" w:space="0" w:color="auto"/>
                    <w:left w:val="none" w:sz="0" w:space="0" w:color="auto"/>
                    <w:bottom w:val="none" w:sz="0" w:space="0" w:color="auto"/>
                    <w:right w:val="none" w:sz="0" w:space="0" w:color="auto"/>
                  </w:divBdr>
                </w:div>
                <w:div w:id="709957188">
                  <w:marLeft w:val="640"/>
                  <w:marRight w:val="0"/>
                  <w:marTop w:val="0"/>
                  <w:marBottom w:val="0"/>
                  <w:divBdr>
                    <w:top w:val="none" w:sz="0" w:space="0" w:color="auto"/>
                    <w:left w:val="none" w:sz="0" w:space="0" w:color="auto"/>
                    <w:bottom w:val="none" w:sz="0" w:space="0" w:color="auto"/>
                    <w:right w:val="none" w:sz="0" w:space="0" w:color="auto"/>
                  </w:divBdr>
                </w:div>
                <w:div w:id="782961089">
                  <w:marLeft w:val="640"/>
                  <w:marRight w:val="0"/>
                  <w:marTop w:val="0"/>
                  <w:marBottom w:val="0"/>
                  <w:divBdr>
                    <w:top w:val="none" w:sz="0" w:space="0" w:color="auto"/>
                    <w:left w:val="none" w:sz="0" w:space="0" w:color="auto"/>
                    <w:bottom w:val="none" w:sz="0" w:space="0" w:color="auto"/>
                    <w:right w:val="none" w:sz="0" w:space="0" w:color="auto"/>
                  </w:divBdr>
                </w:div>
                <w:div w:id="797722870">
                  <w:marLeft w:val="640"/>
                  <w:marRight w:val="0"/>
                  <w:marTop w:val="0"/>
                  <w:marBottom w:val="0"/>
                  <w:divBdr>
                    <w:top w:val="none" w:sz="0" w:space="0" w:color="auto"/>
                    <w:left w:val="none" w:sz="0" w:space="0" w:color="auto"/>
                    <w:bottom w:val="none" w:sz="0" w:space="0" w:color="auto"/>
                    <w:right w:val="none" w:sz="0" w:space="0" w:color="auto"/>
                  </w:divBdr>
                </w:div>
                <w:div w:id="812908878">
                  <w:marLeft w:val="640"/>
                  <w:marRight w:val="0"/>
                  <w:marTop w:val="0"/>
                  <w:marBottom w:val="0"/>
                  <w:divBdr>
                    <w:top w:val="none" w:sz="0" w:space="0" w:color="auto"/>
                    <w:left w:val="none" w:sz="0" w:space="0" w:color="auto"/>
                    <w:bottom w:val="none" w:sz="0" w:space="0" w:color="auto"/>
                    <w:right w:val="none" w:sz="0" w:space="0" w:color="auto"/>
                  </w:divBdr>
                </w:div>
                <w:div w:id="835851570">
                  <w:marLeft w:val="640"/>
                  <w:marRight w:val="0"/>
                  <w:marTop w:val="0"/>
                  <w:marBottom w:val="0"/>
                  <w:divBdr>
                    <w:top w:val="none" w:sz="0" w:space="0" w:color="auto"/>
                    <w:left w:val="none" w:sz="0" w:space="0" w:color="auto"/>
                    <w:bottom w:val="none" w:sz="0" w:space="0" w:color="auto"/>
                    <w:right w:val="none" w:sz="0" w:space="0" w:color="auto"/>
                  </w:divBdr>
                </w:div>
                <w:div w:id="871041781">
                  <w:marLeft w:val="640"/>
                  <w:marRight w:val="0"/>
                  <w:marTop w:val="0"/>
                  <w:marBottom w:val="0"/>
                  <w:divBdr>
                    <w:top w:val="none" w:sz="0" w:space="0" w:color="auto"/>
                    <w:left w:val="none" w:sz="0" w:space="0" w:color="auto"/>
                    <w:bottom w:val="none" w:sz="0" w:space="0" w:color="auto"/>
                    <w:right w:val="none" w:sz="0" w:space="0" w:color="auto"/>
                  </w:divBdr>
                </w:div>
                <w:div w:id="924613851">
                  <w:marLeft w:val="640"/>
                  <w:marRight w:val="0"/>
                  <w:marTop w:val="0"/>
                  <w:marBottom w:val="0"/>
                  <w:divBdr>
                    <w:top w:val="none" w:sz="0" w:space="0" w:color="auto"/>
                    <w:left w:val="none" w:sz="0" w:space="0" w:color="auto"/>
                    <w:bottom w:val="none" w:sz="0" w:space="0" w:color="auto"/>
                    <w:right w:val="none" w:sz="0" w:space="0" w:color="auto"/>
                  </w:divBdr>
                </w:div>
                <w:div w:id="992492610">
                  <w:marLeft w:val="640"/>
                  <w:marRight w:val="0"/>
                  <w:marTop w:val="0"/>
                  <w:marBottom w:val="0"/>
                  <w:divBdr>
                    <w:top w:val="none" w:sz="0" w:space="0" w:color="auto"/>
                    <w:left w:val="none" w:sz="0" w:space="0" w:color="auto"/>
                    <w:bottom w:val="none" w:sz="0" w:space="0" w:color="auto"/>
                    <w:right w:val="none" w:sz="0" w:space="0" w:color="auto"/>
                  </w:divBdr>
                </w:div>
                <w:div w:id="1035622543">
                  <w:marLeft w:val="640"/>
                  <w:marRight w:val="0"/>
                  <w:marTop w:val="0"/>
                  <w:marBottom w:val="0"/>
                  <w:divBdr>
                    <w:top w:val="none" w:sz="0" w:space="0" w:color="auto"/>
                    <w:left w:val="none" w:sz="0" w:space="0" w:color="auto"/>
                    <w:bottom w:val="none" w:sz="0" w:space="0" w:color="auto"/>
                    <w:right w:val="none" w:sz="0" w:space="0" w:color="auto"/>
                  </w:divBdr>
                </w:div>
                <w:div w:id="1170951699">
                  <w:marLeft w:val="640"/>
                  <w:marRight w:val="0"/>
                  <w:marTop w:val="0"/>
                  <w:marBottom w:val="0"/>
                  <w:divBdr>
                    <w:top w:val="none" w:sz="0" w:space="0" w:color="auto"/>
                    <w:left w:val="none" w:sz="0" w:space="0" w:color="auto"/>
                    <w:bottom w:val="none" w:sz="0" w:space="0" w:color="auto"/>
                    <w:right w:val="none" w:sz="0" w:space="0" w:color="auto"/>
                  </w:divBdr>
                </w:div>
                <w:div w:id="1175343900">
                  <w:marLeft w:val="640"/>
                  <w:marRight w:val="0"/>
                  <w:marTop w:val="0"/>
                  <w:marBottom w:val="0"/>
                  <w:divBdr>
                    <w:top w:val="none" w:sz="0" w:space="0" w:color="auto"/>
                    <w:left w:val="none" w:sz="0" w:space="0" w:color="auto"/>
                    <w:bottom w:val="none" w:sz="0" w:space="0" w:color="auto"/>
                    <w:right w:val="none" w:sz="0" w:space="0" w:color="auto"/>
                  </w:divBdr>
                </w:div>
                <w:div w:id="1264387501">
                  <w:marLeft w:val="640"/>
                  <w:marRight w:val="0"/>
                  <w:marTop w:val="0"/>
                  <w:marBottom w:val="0"/>
                  <w:divBdr>
                    <w:top w:val="none" w:sz="0" w:space="0" w:color="auto"/>
                    <w:left w:val="none" w:sz="0" w:space="0" w:color="auto"/>
                    <w:bottom w:val="none" w:sz="0" w:space="0" w:color="auto"/>
                    <w:right w:val="none" w:sz="0" w:space="0" w:color="auto"/>
                  </w:divBdr>
                </w:div>
                <w:div w:id="1270577904">
                  <w:marLeft w:val="640"/>
                  <w:marRight w:val="0"/>
                  <w:marTop w:val="0"/>
                  <w:marBottom w:val="0"/>
                  <w:divBdr>
                    <w:top w:val="none" w:sz="0" w:space="0" w:color="auto"/>
                    <w:left w:val="none" w:sz="0" w:space="0" w:color="auto"/>
                    <w:bottom w:val="none" w:sz="0" w:space="0" w:color="auto"/>
                    <w:right w:val="none" w:sz="0" w:space="0" w:color="auto"/>
                  </w:divBdr>
                </w:div>
                <w:div w:id="1330133870">
                  <w:marLeft w:val="640"/>
                  <w:marRight w:val="0"/>
                  <w:marTop w:val="0"/>
                  <w:marBottom w:val="0"/>
                  <w:divBdr>
                    <w:top w:val="none" w:sz="0" w:space="0" w:color="auto"/>
                    <w:left w:val="none" w:sz="0" w:space="0" w:color="auto"/>
                    <w:bottom w:val="none" w:sz="0" w:space="0" w:color="auto"/>
                    <w:right w:val="none" w:sz="0" w:space="0" w:color="auto"/>
                  </w:divBdr>
                </w:div>
                <w:div w:id="1423605354">
                  <w:marLeft w:val="640"/>
                  <w:marRight w:val="0"/>
                  <w:marTop w:val="0"/>
                  <w:marBottom w:val="0"/>
                  <w:divBdr>
                    <w:top w:val="none" w:sz="0" w:space="0" w:color="auto"/>
                    <w:left w:val="none" w:sz="0" w:space="0" w:color="auto"/>
                    <w:bottom w:val="none" w:sz="0" w:space="0" w:color="auto"/>
                    <w:right w:val="none" w:sz="0" w:space="0" w:color="auto"/>
                  </w:divBdr>
                </w:div>
                <w:div w:id="1489175210">
                  <w:marLeft w:val="640"/>
                  <w:marRight w:val="0"/>
                  <w:marTop w:val="0"/>
                  <w:marBottom w:val="0"/>
                  <w:divBdr>
                    <w:top w:val="none" w:sz="0" w:space="0" w:color="auto"/>
                    <w:left w:val="none" w:sz="0" w:space="0" w:color="auto"/>
                    <w:bottom w:val="none" w:sz="0" w:space="0" w:color="auto"/>
                    <w:right w:val="none" w:sz="0" w:space="0" w:color="auto"/>
                  </w:divBdr>
                </w:div>
                <w:div w:id="1506020177">
                  <w:marLeft w:val="640"/>
                  <w:marRight w:val="0"/>
                  <w:marTop w:val="0"/>
                  <w:marBottom w:val="0"/>
                  <w:divBdr>
                    <w:top w:val="none" w:sz="0" w:space="0" w:color="auto"/>
                    <w:left w:val="none" w:sz="0" w:space="0" w:color="auto"/>
                    <w:bottom w:val="none" w:sz="0" w:space="0" w:color="auto"/>
                    <w:right w:val="none" w:sz="0" w:space="0" w:color="auto"/>
                  </w:divBdr>
                </w:div>
                <w:div w:id="1506242344">
                  <w:marLeft w:val="640"/>
                  <w:marRight w:val="0"/>
                  <w:marTop w:val="0"/>
                  <w:marBottom w:val="0"/>
                  <w:divBdr>
                    <w:top w:val="none" w:sz="0" w:space="0" w:color="auto"/>
                    <w:left w:val="none" w:sz="0" w:space="0" w:color="auto"/>
                    <w:bottom w:val="none" w:sz="0" w:space="0" w:color="auto"/>
                    <w:right w:val="none" w:sz="0" w:space="0" w:color="auto"/>
                  </w:divBdr>
                </w:div>
                <w:div w:id="1538472198">
                  <w:marLeft w:val="640"/>
                  <w:marRight w:val="0"/>
                  <w:marTop w:val="0"/>
                  <w:marBottom w:val="0"/>
                  <w:divBdr>
                    <w:top w:val="none" w:sz="0" w:space="0" w:color="auto"/>
                    <w:left w:val="none" w:sz="0" w:space="0" w:color="auto"/>
                    <w:bottom w:val="none" w:sz="0" w:space="0" w:color="auto"/>
                    <w:right w:val="none" w:sz="0" w:space="0" w:color="auto"/>
                  </w:divBdr>
                </w:div>
                <w:div w:id="1632247027">
                  <w:marLeft w:val="640"/>
                  <w:marRight w:val="0"/>
                  <w:marTop w:val="0"/>
                  <w:marBottom w:val="0"/>
                  <w:divBdr>
                    <w:top w:val="none" w:sz="0" w:space="0" w:color="auto"/>
                    <w:left w:val="none" w:sz="0" w:space="0" w:color="auto"/>
                    <w:bottom w:val="none" w:sz="0" w:space="0" w:color="auto"/>
                    <w:right w:val="none" w:sz="0" w:space="0" w:color="auto"/>
                  </w:divBdr>
                </w:div>
                <w:div w:id="1662805789">
                  <w:marLeft w:val="640"/>
                  <w:marRight w:val="0"/>
                  <w:marTop w:val="0"/>
                  <w:marBottom w:val="0"/>
                  <w:divBdr>
                    <w:top w:val="none" w:sz="0" w:space="0" w:color="auto"/>
                    <w:left w:val="none" w:sz="0" w:space="0" w:color="auto"/>
                    <w:bottom w:val="none" w:sz="0" w:space="0" w:color="auto"/>
                    <w:right w:val="none" w:sz="0" w:space="0" w:color="auto"/>
                  </w:divBdr>
                </w:div>
                <w:div w:id="1712801270">
                  <w:marLeft w:val="640"/>
                  <w:marRight w:val="0"/>
                  <w:marTop w:val="0"/>
                  <w:marBottom w:val="0"/>
                  <w:divBdr>
                    <w:top w:val="none" w:sz="0" w:space="0" w:color="auto"/>
                    <w:left w:val="none" w:sz="0" w:space="0" w:color="auto"/>
                    <w:bottom w:val="none" w:sz="0" w:space="0" w:color="auto"/>
                    <w:right w:val="none" w:sz="0" w:space="0" w:color="auto"/>
                  </w:divBdr>
                </w:div>
                <w:div w:id="1888298671">
                  <w:marLeft w:val="640"/>
                  <w:marRight w:val="0"/>
                  <w:marTop w:val="0"/>
                  <w:marBottom w:val="0"/>
                  <w:divBdr>
                    <w:top w:val="none" w:sz="0" w:space="0" w:color="auto"/>
                    <w:left w:val="none" w:sz="0" w:space="0" w:color="auto"/>
                    <w:bottom w:val="none" w:sz="0" w:space="0" w:color="auto"/>
                    <w:right w:val="none" w:sz="0" w:space="0" w:color="auto"/>
                  </w:divBdr>
                </w:div>
                <w:div w:id="2020161801">
                  <w:marLeft w:val="640"/>
                  <w:marRight w:val="0"/>
                  <w:marTop w:val="0"/>
                  <w:marBottom w:val="0"/>
                  <w:divBdr>
                    <w:top w:val="none" w:sz="0" w:space="0" w:color="auto"/>
                    <w:left w:val="none" w:sz="0" w:space="0" w:color="auto"/>
                    <w:bottom w:val="none" w:sz="0" w:space="0" w:color="auto"/>
                    <w:right w:val="none" w:sz="0" w:space="0" w:color="auto"/>
                  </w:divBdr>
                </w:div>
                <w:div w:id="2061592552">
                  <w:marLeft w:val="640"/>
                  <w:marRight w:val="0"/>
                  <w:marTop w:val="0"/>
                  <w:marBottom w:val="0"/>
                  <w:divBdr>
                    <w:top w:val="none" w:sz="0" w:space="0" w:color="auto"/>
                    <w:left w:val="none" w:sz="0" w:space="0" w:color="auto"/>
                    <w:bottom w:val="none" w:sz="0" w:space="0" w:color="auto"/>
                    <w:right w:val="none" w:sz="0" w:space="0" w:color="auto"/>
                  </w:divBdr>
                </w:div>
                <w:div w:id="2090078997">
                  <w:marLeft w:val="640"/>
                  <w:marRight w:val="0"/>
                  <w:marTop w:val="0"/>
                  <w:marBottom w:val="0"/>
                  <w:divBdr>
                    <w:top w:val="none" w:sz="0" w:space="0" w:color="auto"/>
                    <w:left w:val="none" w:sz="0" w:space="0" w:color="auto"/>
                    <w:bottom w:val="none" w:sz="0" w:space="0" w:color="auto"/>
                    <w:right w:val="none" w:sz="0" w:space="0" w:color="auto"/>
                  </w:divBdr>
                </w:div>
                <w:div w:id="2092776836">
                  <w:marLeft w:val="640"/>
                  <w:marRight w:val="0"/>
                  <w:marTop w:val="0"/>
                  <w:marBottom w:val="0"/>
                  <w:divBdr>
                    <w:top w:val="none" w:sz="0" w:space="0" w:color="auto"/>
                    <w:left w:val="none" w:sz="0" w:space="0" w:color="auto"/>
                    <w:bottom w:val="none" w:sz="0" w:space="0" w:color="auto"/>
                    <w:right w:val="none" w:sz="0" w:space="0" w:color="auto"/>
                  </w:divBdr>
                </w:div>
                <w:div w:id="2109425794">
                  <w:marLeft w:val="640"/>
                  <w:marRight w:val="0"/>
                  <w:marTop w:val="0"/>
                  <w:marBottom w:val="0"/>
                  <w:divBdr>
                    <w:top w:val="none" w:sz="0" w:space="0" w:color="auto"/>
                    <w:left w:val="none" w:sz="0" w:space="0" w:color="auto"/>
                    <w:bottom w:val="none" w:sz="0" w:space="0" w:color="auto"/>
                    <w:right w:val="none" w:sz="0" w:space="0" w:color="auto"/>
                  </w:divBdr>
                </w:div>
              </w:divsChild>
            </w:div>
            <w:div w:id="1321497391">
              <w:marLeft w:val="0"/>
              <w:marRight w:val="0"/>
              <w:marTop w:val="0"/>
              <w:marBottom w:val="0"/>
              <w:divBdr>
                <w:top w:val="none" w:sz="0" w:space="0" w:color="auto"/>
                <w:left w:val="none" w:sz="0" w:space="0" w:color="auto"/>
                <w:bottom w:val="none" w:sz="0" w:space="0" w:color="auto"/>
                <w:right w:val="none" w:sz="0" w:space="0" w:color="auto"/>
              </w:divBdr>
              <w:divsChild>
                <w:div w:id="152722096">
                  <w:marLeft w:val="640"/>
                  <w:marRight w:val="0"/>
                  <w:marTop w:val="0"/>
                  <w:marBottom w:val="0"/>
                  <w:divBdr>
                    <w:top w:val="none" w:sz="0" w:space="0" w:color="auto"/>
                    <w:left w:val="none" w:sz="0" w:space="0" w:color="auto"/>
                    <w:bottom w:val="none" w:sz="0" w:space="0" w:color="auto"/>
                    <w:right w:val="none" w:sz="0" w:space="0" w:color="auto"/>
                  </w:divBdr>
                </w:div>
                <w:div w:id="164172039">
                  <w:marLeft w:val="640"/>
                  <w:marRight w:val="0"/>
                  <w:marTop w:val="0"/>
                  <w:marBottom w:val="0"/>
                  <w:divBdr>
                    <w:top w:val="none" w:sz="0" w:space="0" w:color="auto"/>
                    <w:left w:val="none" w:sz="0" w:space="0" w:color="auto"/>
                    <w:bottom w:val="none" w:sz="0" w:space="0" w:color="auto"/>
                    <w:right w:val="none" w:sz="0" w:space="0" w:color="auto"/>
                  </w:divBdr>
                </w:div>
                <w:div w:id="187724180">
                  <w:marLeft w:val="640"/>
                  <w:marRight w:val="0"/>
                  <w:marTop w:val="0"/>
                  <w:marBottom w:val="0"/>
                  <w:divBdr>
                    <w:top w:val="none" w:sz="0" w:space="0" w:color="auto"/>
                    <w:left w:val="none" w:sz="0" w:space="0" w:color="auto"/>
                    <w:bottom w:val="none" w:sz="0" w:space="0" w:color="auto"/>
                    <w:right w:val="none" w:sz="0" w:space="0" w:color="auto"/>
                  </w:divBdr>
                </w:div>
                <w:div w:id="211818187">
                  <w:marLeft w:val="640"/>
                  <w:marRight w:val="0"/>
                  <w:marTop w:val="0"/>
                  <w:marBottom w:val="0"/>
                  <w:divBdr>
                    <w:top w:val="none" w:sz="0" w:space="0" w:color="auto"/>
                    <w:left w:val="none" w:sz="0" w:space="0" w:color="auto"/>
                    <w:bottom w:val="none" w:sz="0" w:space="0" w:color="auto"/>
                    <w:right w:val="none" w:sz="0" w:space="0" w:color="auto"/>
                  </w:divBdr>
                </w:div>
                <w:div w:id="254291601">
                  <w:marLeft w:val="640"/>
                  <w:marRight w:val="0"/>
                  <w:marTop w:val="0"/>
                  <w:marBottom w:val="0"/>
                  <w:divBdr>
                    <w:top w:val="none" w:sz="0" w:space="0" w:color="auto"/>
                    <w:left w:val="none" w:sz="0" w:space="0" w:color="auto"/>
                    <w:bottom w:val="none" w:sz="0" w:space="0" w:color="auto"/>
                    <w:right w:val="none" w:sz="0" w:space="0" w:color="auto"/>
                  </w:divBdr>
                </w:div>
                <w:div w:id="266272908">
                  <w:marLeft w:val="640"/>
                  <w:marRight w:val="0"/>
                  <w:marTop w:val="0"/>
                  <w:marBottom w:val="0"/>
                  <w:divBdr>
                    <w:top w:val="none" w:sz="0" w:space="0" w:color="auto"/>
                    <w:left w:val="none" w:sz="0" w:space="0" w:color="auto"/>
                    <w:bottom w:val="none" w:sz="0" w:space="0" w:color="auto"/>
                    <w:right w:val="none" w:sz="0" w:space="0" w:color="auto"/>
                  </w:divBdr>
                </w:div>
                <w:div w:id="319772465">
                  <w:marLeft w:val="640"/>
                  <w:marRight w:val="0"/>
                  <w:marTop w:val="0"/>
                  <w:marBottom w:val="0"/>
                  <w:divBdr>
                    <w:top w:val="none" w:sz="0" w:space="0" w:color="auto"/>
                    <w:left w:val="none" w:sz="0" w:space="0" w:color="auto"/>
                    <w:bottom w:val="none" w:sz="0" w:space="0" w:color="auto"/>
                    <w:right w:val="none" w:sz="0" w:space="0" w:color="auto"/>
                  </w:divBdr>
                </w:div>
                <w:div w:id="406539180">
                  <w:marLeft w:val="640"/>
                  <w:marRight w:val="0"/>
                  <w:marTop w:val="0"/>
                  <w:marBottom w:val="0"/>
                  <w:divBdr>
                    <w:top w:val="none" w:sz="0" w:space="0" w:color="auto"/>
                    <w:left w:val="none" w:sz="0" w:space="0" w:color="auto"/>
                    <w:bottom w:val="none" w:sz="0" w:space="0" w:color="auto"/>
                    <w:right w:val="none" w:sz="0" w:space="0" w:color="auto"/>
                  </w:divBdr>
                </w:div>
                <w:div w:id="522400778">
                  <w:marLeft w:val="640"/>
                  <w:marRight w:val="0"/>
                  <w:marTop w:val="0"/>
                  <w:marBottom w:val="0"/>
                  <w:divBdr>
                    <w:top w:val="none" w:sz="0" w:space="0" w:color="auto"/>
                    <w:left w:val="none" w:sz="0" w:space="0" w:color="auto"/>
                    <w:bottom w:val="none" w:sz="0" w:space="0" w:color="auto"/>
                    <w:right w:val="none" w:sz="0" w:space="0" w:color="auto"/>
                  </w:divBdr>
                </w:div>
                <w:div w:id="535629713">
                  <w:marLeft w:val="640"/>
                  <w:marRight w:val="0"/>
                  <w:marTop w:val="0"/>
                  <w:marBottom w:val="0"/>
                  <w:divBdr>
                    <w:top w:val="none" w:sz="0" w:space="0" w:color="auto"/>
                    <w:left w:val="none" w:sz="0" w:space="0" w:color="auto"/>
                    <w:bottom w:val="none" w:sz="0" w:space="0" w:color="auto"/>
                    <w:right w:val="none" w:sz="0" w:space="0" w:color="auto"/>
                  </w:divBdr>
                </w:div>
                <w:div w:id="538469725">
                  <w:marLeft w:val="640"/>
                  <w:marRight w:val="0"/>
                  <w:marTop w:val="0"/>
                  <w:marBottom w:val="0"/>
                  <w:divBdr>
                    <w:top w:val="none" w:sz="0" w:space="0" w:color="auto"/>
                    <w:left w:val="none" w:sz="0" w:space="0" w:color="auto"/>
                    <w:bottom w:val="none" w:sz="0" w:space="0" w:color="auto"/>
                    <w:right w:val="none" w:sz="0" w:space="0" w:color="auto"/>
                  </w:divBdr>
                </w:div>
                <w:div w:id="538669089">
                  <w:marLeft w:val="640"/>
                  <w:marRight w:val="0"/>
                  <w:marTop w:val="0"/>
                  <w:marBottom w:val="0"/>
                  <w:divBdr>
                    <w:top w:val="none" w:sz="0" w:space="0" w:color="auto"/>
                    <w:left w:val="none" w:sz="0" w:space="0" w:color="auto"/>
                    <w:bottom w:val="none" w:sz="0" w:space="0" w:color="auto"/>
                    <w:right w:val="none" w:sz="0" w:space="0" w:color="auto"/>
                  </w:divBdr>
                </w:div>
                <w:div w:id="588659037">
                  <w:marLeft w:val="640"/>
                  <w:marRight w:val="0"/>
                  <w:marTop w:val="0"/>
                  <w:marBottom w:val="0"/>
                  <w:divBdr>
                    <w:top w:val="none" w:sz="0" w:space="0" w:color="auto"/>
                    <w:left w:val="none" w:sz="0" w:space="0" w:color="auto"/>
                    <w:bottom w:val="none" w:sz="0" w:space="0" w:color="auto"/>
                    <w:right w:val="none" w:sz="0" w:space="0" w:color="auto"/>
                  </w:divBdr>
                </w:div>
                <w:div w:id="614942595">
                  <w:marLeft w:val="640"/>
                  <w:marRight w:val="0"/>
                  <w:marTop w:val="0"/>
                  <w:marBottom w:val="0"/>
                  <w:divBdr>
                    <w:top w:val="none" w:sz="0" w:space="0" w:color="auto"/>
                    <w:left w:val="none" w:sz="0" w:space="0" w:color="auto"/>
                    <w:bottom w:val="none" w:sz="0" w:space="0" w:color="auto"/>
                    <w:right w:val="none" w:sz="0" w:space="0" w:color="auto"/>
                  </w:divBdr>
                  <w:divsChild>
                    <w:div w:id="315304623">
                      <w:marLeft w:val="0"/>
                      <w:marRight w:val="0"/>
                      <w:marTop w:val="0"/>
                      <w:marBottom w:val="0"/>
                      <w:divBdr>
                        <w:top w:val="none" w:sz="0" w:space="0" w:color="auto"/>
                        <w:left w:val="none" w:sz="0" w:space="0" w:color="auto"/>
                        <w:bottom w:val="none" w:sz="0" w:space="0" w:color="auto"/>
                        <w:right w:val="none" w:sz="0" w:space="0" w:color="auto"/>
                      </w:divBdr>
                      <w:divsChild>
                        <w:div w:id="4525045">
                          <w:marLeft w:val="640"/>
                          <w:marRight w:val="0"/>
                          <w:marTop w:val="0"/>
                          <w:marBottom w:val="0"/>
                          <w:divBdr>
                            <w:top w:val="none" w:sz="0" w:space="0" w:color="auto"/>
                            <w:left w:val="none" w:sz="0" w:space="0" w:color="auto"/>
                            <w:bottom w:val="none" w:sz="0" w:space="0" w:color="auto"/>
                            <w:right w:val="none" w:sz="0" w:space="0" w:color="auto"/>
                          </w:divBdr>
                        </w:div>
                        <w:div w:id="17976732">
                          <w:marLeft w:val="640"/>
                          <w:marRight w:val="0"/>
                          <w:marTop w:val="0"/>
                          <w:marBottom w:val="0"/>
                          <w:divBdr>
                            <w:top w:val="none" w:sz="0" w:space="0" w:color="auto"/>
                            <w:left w:val="none" w:sz="0" w:space="0" w:color="auto"/>
                            <w:bottom w:val="none" w:sz="0" w:space="0" w:color="auto"/>
                            <w:right w:val="none" w:sz="0" w:space="0" w:color="auto"/>
                          </w:divBdr>
                        </w:div>
                        <w:div w:id="120194028">
                          <w:marLeft w:val="640"/>
                          <w:marRight w:val="0"/>
                          <w:marTop w:val="0"/>
                          <w:marBottom w:val="0"/>
                          <w:divBdr>
                            <w:top w:val="none" w:sz="0" w:space="0" w:color="auto"/>
                            <w:left w:val="none" w:sz="0" w:space="0" w:color="auto"/>
                            <w:bottom w:val="none" w:sz="0" w:space="0" w:color="auto"/>
                            <w:right w:val="none" w:sz="0" w:space="0" w:color="auto"/>
                          </w:divBdr>
                        </w:div>
                        <w:div w:id="174462893">
                          <w:marLeft w:val="640"/>
                          <w:marRight w:val="0"/>
                          <w:marTop w:val="0"/>
                          <w:marBottom w:val="0"/>
                          <w:divBdr>
                            <w:top w:val="none" w:sz="0" w:space="0" w:color="auto"/>
                            <w:left w:val="none" w:sz="0" w:space="0" w:color="auto"/>
                            <w:bottom w:val="none" w:sz="0" w:space="0" w:color="auto"/>
                            <w:right w:val="none" w:sz="0" w:space="0" w:color="auto"/>
                          </w:divBdr>
                        </w:div>
                        <w:div w:id="178399441">
                          <w:marLeft w:val="640"/>
                          <w:marRight w:val="0"/>
                          <w:marTop w:val="0"/>
                          <w:marBottom w:val="0"/>
                          <w:divBdr>
                            <w:top w:val="none" w:sz="0" w:space="0" w:color="auto"/>
                            <w:left w:val="none" w:sz="0" w:space="0" w:color="auto"/>
                            <w:bottom w:val="none" w:sz="0" w:space="0" w:color="auto"/>
                            <w:right w:val="none" w:sz="0" w:space="0" w:color="auto"/>
                          </w:divBdr>
                        </w:div>
                        <w:div w:id="275521853">
                          <w:marLeft w:val="640"/>
                          <w:marRight w:val="0"/>
                          <w:marTop w:val="0"/>
                          <w:marBottom w:val="0"/>
                          <w:divBdr>
                            <w:top w:val="none" w:sz="0" w:space="0" w:color="auto"/>
                            <w:left w:val="none" w:sz="0" w:space="0" w:color="auto"/>
                            <w:bottom w:val="none" w:sz="0" w:space="0" w:color="auto"/>
                            <w:right w:val="none" w:sz="0" w:space="0" w:color="auto"/>
                          </w:divBdr>
                        </w:div>
                        <w:div w:id="311755176">
                          <w:marLeft w:val="640"/>
                          <w:marRight w:val="0"/>
                          <w:marTop w:val="0"/>
                          <w:marBottom w:val="0"/>
                          <w:divBdr>
                            <w:top w:val="none" w:sz="0" w:space="0" w:color="auto"/>
                            <w:left w:val="none" w:sz="0" w:space="0" w:color="auto"/>
                            <w:bottom w:val="none" w:sz="0" w:space="0" w:color="auto"/>
                            <w:right w:val="none" w:sz="0" w:space="0" w:color="auto"/>
                          </w:divBdr>
                        </w:div>
                        <w:div w:id="324742360">
                          <w:marLeft w:val="640"/>
                          <w:marRight w:val="0"/>
                          <w:marTop w:val="0"/>
                          <w:marBottom w:val="0"/>
                          <w:divBdr>
                            <w:top w:val="none" w:sz="0" w:space="0" w:color="auto"/>
                            <w:left w:val="none" w:sz="0" w:space="0" w:color="auto"/>
                            <w:bottom w:val="none" w:sz="0" w:space="0" w:color="auto"/>
                            <w:right w:val="none" w:sz="0" w:space="0" w:color="auto"/>
                          </w:divBdr>
                        </w:div>
                        <w:div w:id="324941169">
                          <w:marLeft w:val="640"/>
                          <w:marRight w:val="0"/>
                          <w:marTop w:val="0"/>
                          <w:marBottom w:val="0"/>
                          <w:divBdr>
                            <w:top w:val="none" w:sz="0" w:space="0" w:color="auto"/>
                            <w:left w:val="none" w:sz="0" w:space="0" w:color="auto"/>
                            <w:bottom w:val="none" w:sz="0" w:space="0" w:color="auto"/>
                            <w:right w:val="none" w:sz="0" w:space="0" w:color="auto"/>
                          </w:divBdr>
                        </w:div>
                        <w:div w:id="327902080">
                          <w:marLeft w:val="640"/>
                          <w:marRight w:val="0"/>
                          <w:marTop w:val="0"/>
                          <w:marBottom w:val="0"/>
                          <w:divBdr>
                            <w:top w:val="none" w:sz="0" w:space="0" w:color="auto"/>
                            <w:left w:val="none" w:sz="0" w:space="0" w:color="auto"/>
                            <w:bottom w:val="none" w:sz="0" w:space="0" w:color="auto"/>
                            <w:right w:val="none" w:sz="0" w:space="0" w:color="auto"/>
                          </w:divBdr>
                        </w:div>
                        <w:div w:id="354964548">
                          <w:marLeft w:val="640"/>
                          <w:marRight w:val="0"/>
                          <w:marTop w:val="0"/>
                          <w:marBottom w:val="0"/>
                          <w:divBdr>
                            <w:top w:val="none" w:sz="0" w:space="0" w:color="auto"/>
                            <w:left w:val="none" w:sz="0" w:space="0" w:color="auto"/>
                            <w:bottom w:val="none" w:sz="0" w:space="0" w:color="auto"/>
                            <w:right w:val="none" w:sz="0" w:space="0" w:color="auto"/>
                          </w:divBdr>
                        </w:div>
                        <w:div w:id="380176218">
                          <w:marLeft w:val="640"/>
                          <w:marRight w:val="0"/>
                          <w:marTop w:val="0"/>
                          <w:marBottom w:val="0"/>
                          <w:divBdr>
                            <w:top w:val="none" w:sz="0" w:space="0" w:color="auto"/>
                            <w:left w:val="none" w:sz="0" w:space="0" w:color="auto"/>
                            <w:bottom w:val="none" w:sz="0" w:space="0" w:color="auto"/>
                            <w:right w:val="none" w:sz="0" w:space="0" w:color="auto"/>
                          </w:divBdr>
                        </w:div>
                        <w:div w:id="381054075">
                          <w:marLeft w:val="640"/>
                          <w:marRight w:val="0"/>
                          <w:marTop w:val="0"/>
                          <w:marBottom w:val="0"/>
                          <w:divBdr>
                            <w:top w:val="none" w:sz="0" w:space="0" w:color="auto"/>
                            <w:left w:val="none" w:sz="0" w:space="0" w:color="auto"/>
                            <w:bottom w:val="none" w:sz="0" w:space="0" w:color="auto"/>
                            <w:right w:val="none" w:sz="0" w:space="0" w:color="auto"/>
                          </w:divBdr>
                        </w:div>
                        <w:div w:id="415978317">
                          <w:marLeft w:val="640"/>
                          <w:marRight w:val="0"/>
                          <w:marTop w:val="0"/>
                          <w:marBottom w:val="0"/>
                          <w:divBdr>
                            <w:top w:val="none" w:sz="0" w:space="0" w:color="auto"/>
                            <w:left w:val="none" w:sz="0" w:space="0" w:color="auto"/>
                            <w:bottom w:val="none" w:sz="0" w:space="0" w:color="auto"/>
                            <w:right w:val="none" w:sz="0" w:space="0" w:color="auto"/>
                          </w:divBdr>
                        </w:div>
                        <w:div w:id="501160250">
                          <w:marLeft w:val="640"/>
                          <w:marRight w:val="0"/>
                          <w:marTop w:val="0"/>
                          <w:marBottom w:val="0"/>
                          <w:divBdr>
                            <w:top w:val="none" w:sz="0" w:space="0" w:color="auto"/>
                            <w:left w:val="none" w:sz="0" w:space="0" w:color="auto"/>
                            <w:bottom w:val="none" w:sz="0" w:space="0" w:color="auto"/>
                            <w:right w:val="none" w:sz="0" w:space="0" w:color="auto"/>
                          </w:divBdr>
                        </w:div>
                        <w:div w:id="530076513">
                          <w:marLeft w:val="640"/>
                          <w:marRight w:val="0"/>
                          <w:marTop w:val="0"/>
                          <w:marBottom w:val="0"/>
                          <w:divBdr>
                            <w:top w:val="none" w:sz="0" w:space="0" w:color="auto"/>
                            <w:left w:val="none" w:sz="0" w:space="0" w:color="auto"/>
                            <w:bottom w:val="none" w:sz="0" w:space="0" w:color="auto"/>
                            <w:right w:val="none" w:sz="0" w:space="0" w:color="auto"/>
                          </w:divBdr>
                        </w:div>
                        <w:div w:id="536546010">
                          <w:marLeft w:val="640"/>
                          <w:marRight w:val="0"/>
                          <w:marTop w:val="0"/>
                          <w:marBottom w:val="0"/>
                          <w:divBdr>
                            <w:top w:val="none" w:sz="0" w:space="0" w:color="auto"/>
                            <w:left w:val="none" w:sz="0" w:space="0" w:color="auto"/>
                            <w:bottom w:val="none" w:sz="0" w:space="0" w:color="auto"/>
                            <w:right w:val="none" w:sz="0" w:space="0" w:color="auto"/>
                          </w:divBdr>
                        </w:div>
                        <w:div w:id="695888907">
                          <w:marLeft w:val="640"/>
                          <w:marRight w:val="0"/>
                          <w:marTop w:val="0"/>
                          <w:marBottom w:val="0"/>
                          <w:divBdr>
                            <w:top w:val="none" w:sz="0" w:space="0" w:color="auto"/>
                            <w:left w:val="none" w:sz="0" w:space="0" w:color="auto"/>
                            <w:bottom w:val="none" w:sz="0" w:space="0" w:color="auto"/>
                            <w:right w:val="none" w:sz="0" w:space="0" w:color="auto"/>
                          </w:divBdr>
                        </w:div>
                        <w:div w:id="850025567">
                          <w:marLeft w:val="640"/>
                          <w:marRight w:val="0"/>
                          <w:marTop w:val="0"/>
                          <w:marBottom w:val="0"/>
                          <w:divBdr>
                            <w:top w:val="none" w:sz="0" w:space="0" w:color="auto"/>
                            <w:left w:val="none" w:sz="0" w:space="0" w:color="auto"/>
                            <w:bottom w:val="none" w:sz="0" w:space="0" w:color="auto"/>
                            <w:right w:val="none" w:sz="0" w:space="0" w:color="auto"/>
                          </w:divBdr>
                        </w:div>
                        <w:div w:id="888880500">
                          <w:marLeft w:val="640"/>
                          <w:marRight w:val="0"/>
                          <w:marTop w:val="0"/>
                          <w:marBottom w:val="0"/>
                          <w:divBdr>
                            <w:top w:val="none" w:sz="0" w:space="0" w:color="auto"/>
                            <w:left w:val="none" w:sz="0" w:space="0" w:color="auto"/>
                            <w:bottom w:val="none" w:sz="0" w:space="0" w:color="auto"/>
                            <w:right w:val="none" w:sz="0" w:space="0" w:color="auto"/>
                          </w:divBdr>
                        </w:div>
                        <w:div w:id="910774238">
                          <w:marLeft w:val="640"/>
                          <w:marRight w:val="0"/>
                          <w:marTop w:val="0"/>
                          <w:marBottom w:val="0"/>
                          <w:divBdr>
                            <w:top w:val="none" w:sz="0" w:space="0" w:color="auto"/>
                            <w:left w:val="none" w:sz="0" w:space="0" w:color="auto"/>
                            <w:bottom w:val="none" w:sz="0" w:space="0" w:color="auto"/>
                            <w:right w:val="none" w:sz="0" w:space="0" w:color="auto"/>
                          </w:divBdr>
                        </w:div>
                        <w:div w:id="945817312">
                          <w:marLeft w:val="640"/>
                          <w:marRight w:val="0"/>
                          <w:marTop w:val="0"/>
                          <w:marBottom w:val="0"/>
                          <w:divBdr>
                            <w:top w:val="none" w:sz="0" w:space="0" w:color="auto"/>
                            <w:left w:val="none" w:sz="0" w:space="0" w:color="auto"/>
                            <w:bottom w:val="none" w:sz="0" w:space="0" w:color="auto"/>
                            <w:right w:val="none" w:sz="0" w:space="0" w:color="auto"/>
                          </w:divBdr>
                        </w:div>
                        <w:div w:id="1041709577">
                          <w:marLeft w:val="640"/>
                          <w:marRight w:val="0"/>
                          <w:marTop w:val="0"/>
                          <w:marBottom w:val="0"/>
                          <w:divBdr>
                            <w:top w:val="none" w:sz="0" w:space="0" w:color="auto"/>
                            <w:left w:val="none" w:sz="0" w:space="0" w:color="auto"/>
                            <w:bottom w:val="none" w:sz="0" w:space="0" w:color="auto"/>
                            <w:right w:val="none" w:sz="0" w:space="0" w:color="auto"/>
                          </w:divBdr>
                        </w:div>
                        <w:div w:id="1055816142">
                          <w:marLeft w:val="640"/>
                          <w:marRight w:val="0"/>
                          <w:marTop w:val="0"/>
                          <w:marBottom w:val="0"/>
                          <w:divBdr>
                            <w:top w:val="none" w:sz="0" w:space="0" w:color="auto"/>
                            <w:left w:val="none" w:sz="0" w:space="0" w:color="auto"/>
                            <w:bottom w:val="none" w:sz="0" w:space="0" w:color="auto"/>
                            <w:right w:val="none" w:sz="0" w:space="0" w:color="auto"/>
                          </w:divBdr>
                        </w:div>
                        <w:div w:id="1151364473">
                          <w:marLeft w:val="640"/>
                          <w:marRight w:val="0"/>
                          <w:marTop w:val="0"/>
                          <w:marBottom w:val="0"/>
                          <w:divBdr>
                            <w:top w:val="none" w:sz="0" w:space="0" w:color="auto"/>
                            <w:left w:val="none" w:sz="0" w:space="0" w:color="auto"/>
                            <w:bottom w:val="none" w:sz="0" w:space="0" w:color="auto"/>
                            <w:right w:val="none" w:sz="0" w:space="0" w:color="auto"/>
                          </w:divBdr>
                        </w:div>
                        <w:div w:id="1154761537">
                          <w:marLeft w:val="640"/>
                          <w:marRight w:val="0"/>
                          <w:marTop w:val="0"/>
                          <w:marBottom w:val="0"/>
                          <w:divBdr>
                            <w:top w:val="none" w:sz="0" w:space="0" w:color="auto"/>
                            <w:left w:val="none" w:sz="0" w:space="0" w:color="auto"/>
                            <w:bottom w:val="none" w:sz="0" w:space="0" w:color="auto"/>
                            <w:right w:val="none" w:sz="0" w:space="0" w:color="auto"/>
                          </w:divBdr>
                        </w:div>
                        <w:div w:id="1241132394">
                          <w:marLeft w:val="640"/>
                          <w:marRight w:val="0"/>
                          <w:marTop w:val="0"/>
                          <w:marBottom w:val="0"/>
                          <w:divBdr>
                            <w:top w:val="none" w:sz="0" w:space="0" w:color="auto"/>
                            <w:left w:val="none" w:sz="0" w:space="0" w:color="auto"/>
                            <w:bottom w:val="none" w:sz="0" w:space="0" w:color="auto"/>
                            <w:right w:val="none" w:sz="0" w:space="0" w:color="auto"/>
                          </w:divBdr>
                        </w:div>
                        <w:div w:id="1280336255">
                          <w:marLeft w:val="640"/>
                          <w:marRight w:val="0"/>
                          <w:marTop w:val="0"/>
                          <w:marBottom w:val="0"/>
                          <w:divBdr>
                            <w:top w:val="none" w:sz="0" w:space="0" w:color="auto"/>
                            <w:left w:val="none" w:sz="0" w:space="0" w:color="auto"/>
                            <w:bottom w:val="none" w:sz="0" w:space="0" w:color="auto"/>
                            <w:right w:val="none" w:sz="0" w:space="0" w:color="auto"/>
                          </w:divBdr>
                        </w:div>
                        <w:div w:id="1288193874">
                          <w:marLeft w:val="640"/>
                          <w:marRight w:val="0"/>
                          <w:marTop w:val="0"/>
                          <w:marBottom w:val="0"/>
                          <w:divBdr>
                            <w:top w:val="none" w:sz="0" w:space="0" w:color="auto"/>
                            <w:left w:val="none" w:sz="0" w:space="0" w:color="auto"/>
                            <w:bottom w:val="none" w:sz="0" w:space="0" w:color="auto"/>
                            <w:right w:val="none" w:sz="0" w:space="0" w:color="auto"/>
                          </w:divBdr>
                        </w:div>
                        <w:div w:id="1313216487">
                          <w:marLeft w:val="640"/>
                          <w:marRight w:val="0"/>
                          <w:marTop w:val="0"/>
                          <w:marBottom w:val="0"/>
                          <w:divBdr>
                            <w:top w:val="none" w:sz="0" w:space="0" w:color="auto"/>
                            <w:left w:val="none" w:sz="0" w:space="0" w:color="auto"/>
                            <w:bottom w:val="none" w:sz="0" w:space="0" w:color="auto"/>
                            <w:right w:val="none" w:sz="0" w:space="0" w:color="auto"/>
                          </w:divBdr>
                        </w:div>
                        <w:div w:id="1317107919">
                          <w:marLeft w:val="640"/>
                          <w:marRight w:val="0"/>
                          <w:marTop w:val="0"/>
                          <w:marBottom w:val="0"/>
                          <w:divBdr>
                            <w:top w:val="none" w:sz="0" w:space="0" w:color="auto"/>
                            <w:left w:val="none" w:sz="0" w:space="0" w:color="auto"/>
                            <w:bottom w:val="none" w:sz="0" w:space="0" w:color="auto"/>
                            <w:right w:val="none" w:sz="0" w:space="0" w:color="auto"/>
                          </w:divBdr>
                        </w:div>
                        <w:div w:id="1465393981">
                          <w:marLeft w:val="640"/>
                          <w:marRight w:val="0"/>
                          <w:marTop w:val="0"/>
                          <w:marBottom w:val="0"/>
                          <w:divBdr>
                            <w:top w:val="none" w:sz="0" w:space="0" w:color="auto"/>
                            <w:left w:val="none" w:sz="0" w:space="0" w:color="auto"/>
                            <w:bottom w:val="none" w:sz="0" w:space="0" w:color="auto"/>
                            <w:right w:val="none" w:sz="0" w:space="0" w:color="auto"/>
                          </w:divBdr>
                        </w:div>
                        <w:div w:id="1465805731">
                          <w:marLeft w:val="640"/>
                          <w:marRight w:val="0"/>
                          <w:marTop w:val="0"/>
                          <w:marBottom w:val="0"/>
                          <w:divBdr>
                            <w:top w:val="none" w:sz="0" w:space="0" w:color="auto"/>
                            <w:left w:val="none" w:sz="0" w:space="0" w:color="auto"/>
                            <w:bottom w:val="none" w:sz="0" w:space="0" w:color="auto"/>
                            <w:right w:val="none" w:sz="0" w:space="0" w:color="auto"/>
                          </w:divBdr>
                        </w:div>
                        <w:div w:id="1488477659">
                          <w:marLeft w:val="640"/>
                          <w:marRight w:val="0"/>
                          <w:marTop w:val="0"/>
                          <w:marBottom w:val="0"/>
                          <w:divBdr>
                            <w:top w:val="none" w:sz="0" w:space="0" w:color="auto"/>
                            <w:left w:val="none" w:sz="0" w:space="0" w:color="auto"/>
                            <w:bottom w:val="none" w:sz="0" w:space="0" w:color="auto"/>
                            <w:right w:val="none" w:sz="0" w:space="0" w:color="auto"/>
                          </w:divBdr>
                        </w:div>
                        <w:div w:id="1579557797">
                          <w:marLeft w:val="640"/>
                          <w:marRight w:val="0"/>
                          <w:marTop w:val="0"/>
                          <w:marBottom w:val="0"/>
                          <w:divBdr>
                            <w:top w:val="none" w:sz="0" w:space="0" w:color="auto"/>
                            <w:left w:val="none" w:sz="0" w:space="0" w:color="auto"/>
                            <w:bottom w:val="none" w:sz="0" w:space="0" w:color="auto"/>
                            <w:right w:val="none" w:sz="0" w:space="0" w:color="auto"/>
                          </w:divBdr>
                        </w:div>
                        <w:div w:id="1620405601">
                          <w:marLeft w:val="640"/>
                          <w:marRight w:val="0"/>
                          <w:marTop w:val="0"/>
                          <w:marBottom w:val="0"/>
                          <w:divBdr>
                            <w:top w:val="none" w:sz="0" w:space="0" w:color="auto"/>
                            <w:left w:val="none" w:sz="0" w:space="0" w:color="auto"/>
                            <w:bottom w:val="none" w:sz="0" w:space="0" w:color="auto"/>
                            <w:right w:val="none" w:sz="0" w:space="0" w:color="auto"/>
                          </w:divBdr>
                        </w:div>
                        <w:div w:id="1637444555">
                          <w:marLeft w:val="640"/>
                          <w:marRight w:val="0"/>
                          <w:marTop w:val="0"/>
                          <w:marBottom w:val="0"/>
                          <w:divBdr>
                            <w:top w:val="none" w:sz="0" w:space="0" w:color="auto"/>
                            <w:left w:val="none" w:sz="0" w:space="0" w:color="auto"/>
                            <w:bottom w:val="none" w:sz="0" w:space="0" w:color="auto"/>
                            <w:right w:val="none" w:sz="0" w:space="0" w:color="auto"/>
                          </w:divBdr>
                        </w:div>
                        <w:div w:id="1670713315">
                          <w:marLeft w:val="640"/>
                          <w:marRight w:val="0"/>
                          <w:marTop w:val="0"/>
                          <w:marBottom w:val="0"/>
                          <w:divBdr>
                            <w:top w:val="none" w:sz="0" w:space="0" w:color="auto"/>
                            <w:left w:val="none" w:sz="0" w:space="0" w:color="auto"/>
                            <w:bottom w:val="none" w:sz="0" w:space="0" w:color="auto"/>
                            <w:right w:val="none" w:sz="0" w:space="0" w:color="auto"/>
                          </w:divBdr>
                        </w:div>
                        <w:div w:id="1681467084">
                          <w:marLeft w:val="640"/>
                          <w:marRight w:val="0"/>
                          <w:marTop w:val="0"/>
                          <w:marBottom w:val="0"/>
                          <w:divBdr>
                            <w:top w:val="none" w:sz="0" w:space="0" w:color="auto"/>
                            <w:left w:val="none" w:sz="0" w:space="0" w:color="auto"/>
                            <w:bottom w:val="none" w:sz="0" w:space="0" w:color="auto"/>
                            <w:right w:val="none" w:sz="0" w:space="0" w:color="auto"/>
                          </w:divBdr>
                        </w:div>
                        <w:div w:id="1693844899">
                          <w:marLeft w:val="640"/>
                          <w:marRight w:val="0"/>
                          <w:marTop w:val="0"/>
                          <w:marBottom w:val="0"/>
                          <w:divBdr>
                            <w:top w:val="none" w:sz="0" w:space="0" w:color="auto"/>
                            <w:left w:val="none" w:sz="0" w:space="0" w:color="auto"/>
                            <w:bottom w:val="none" w:sz="0" w:space="0" w:color="auto"/>
                            <w:right w:val="none" w:sz="0" w:space="0" w:color="auto"/>
                          </w:divBdr>
                        </w:div>
                        <w:div w:id="1708025899">
                          <w:marLeft w:val="640"/>
                          <w:marRight w:val="0"/>
                          <w:marTop w:val="0"/>
                          <w:marBottom w:val="0"/>
                          <w:divBdr>
                            <w:top w:val="none" w:sz="0" w:space="0" w:color="auto"/>
                            <w:left w:val="none" w:sz="0" w:space="0" w:color="auto"/>
                            <w:bottom w:val="none" w:sz="0" w:space="0" w:color="auto"/>
                            <w:right w:val="none" w:sz="0" w:space="0" w:color="auto"/>
                          </w:divBdr>
                        </w:div>
                        <w:div w:id="1785150439">
                          <w:marLeft w:val="640"/>
                          <w:marRight w:val="0"/>
                          <w:marTop w:val="0"/>
                          <w:marBottom w:val="0"/>
                          <w:divBdr>
                            <w:top w:val="none" w:sz="0" w:space="0" w:color="auto"/>
                            <w:left w:val="none" w:sz="0" w:space="0" w:color="auto"/>
                            <w:bottom w:val="none" w:sz="0" w:space="0" w:color="auto"/>
                            <w:right w:val="none" w:sz="0" w:space="0" w:color="auto"/>
                          </w:divBdr>
                        </w:div>
                        <w:div w:id="1892306657">
                          <w:marLeft w:val="640"/>
                          <w:marRight w:val="0"/>
                          <w:marTop w:val="0"/>
                          <w:marBottom w:val="0"/>
                          <w:divBdr>
                            <w:top w:val="none" w:sz="0" w:space="0" w:color="auto"/>
                            <w:left w:val="none" w:sz="0" w:space="0" w:color="auto"/>
                            <w:bottom w:val="none" w:sz="0" w:space="0" w:color="auto"/>
                            <w:right w:val="none" w:sz="0" w:space="0" w:color="auto"/>
                          </w:divBdr>
                        </w:div>
                        <w:div w:id="1943339592">
                          <w:marLeft w:val="640"/>
                          <w:marRight w:val="0"/>
                          <w:marTop w:val="0"/>
                          <w:marBottom w:val="0"/>
                          <w:divBdr>
                            <w:top w:val="none" w:sz="0" w:space="0" w:color="auto"/>
                            <w:left w:val="none" w:sz="0" w:space="0" w:color="auto"/>
                            <w:bottom w:val="none" w:sz="0" w:space="0" w:color="auto"/>
                            <w:right w:val="none" w:sz="0" w:space="0" w:color="auto"/>
                          </w:divBdr>
                        </w:div>
                        <w:div w:id="1970434196">
                          <w:marLeft w:val="640"/>
                          <w:marRight w:val="0"/>
                          <w:marTop w:val="0"/>
                          <w:marBottom w:val="0"/>
                          <w:divBdr>
                            <w:top w:val="none" w:sz="0" w:space="0" w:color="auto"/>
                            <w:left w:val="none" w:sz="0" w:space="0" w:color="auto"/>
                            <w:bottom w:val="none" w:sz="0" w:space="0" w:color="auto"/>
                            <w:right w:val="none" w:sz="0" w:space="0" w:color="auto"/>
                          </w:divBdr>
                        </w:div>
                        <w:div w:id="2079739332">
                          <w:marLeft w:val="640"/>
                          <w:marRight w:val="0"/>
                          <w:marTop w:val="0"/>
                          <w:marBottom w:val="0"/>
                          <w:divBdr>
                            <w:top w:val="none" w:sz="0" w:space="0" w:color="auto"/>
                            <w:left w:val="none" w:sz="0" w:space="0" w:color="auto"/>
                            <w:bottom w:val="none" w:sz="0" w:space="0" w:color="auto"/>
                            <w:right w:val="none" w:sz="0" w:space="0" w:color="auto"/>
                          </w:divBdr>
                        </w:div>
                      </w:divsChild>
                    </w:div>
                    <w:div w:id="542013097">
                      <w:marLeft w:val="0"/>
                      <w:marRight w:val="0"/>
                      <w:marTop w:val="0"/>
                      <w:marBottom w:val="0"/>
                      <w:divBdr>
                        <w:top w:val="none" w:sz="0" w:space="0" w:color="auto"/>
                        <w:left w:val="none" w:sz="0" w:space="0" w:color="auto"/>
                        <w:bottom w:val="none" w:sz="0" w:space="0" w:color="auto"/>
                        <w:right w:val="none" w:sz="0" w:space="0" w:color="auto"/>
                      </w:divBdr>
                      <w:divsChild>
                        <w:div w:id="8262177">
                          <w:marLeft w:val="640"/>
                          <w:marRight w:val="0"/>
                          <w:marTop w:val="0"/>
                          <w:marBottom w:val="0"/>
                          <w:divBdr>
                            <w:top w:val="none" w:sz="0" w:space="0" w:color="auto"/>
                            <w:left w:val="none" w:sz="0" w:space="0" w:color="auto"/>
                            <w:bottom w:val="none" w:sz="0" w:space="0" w:color="auto"/>
                            <w:right w:val="none" w:sz="0" w:space="0" w:color="auto"/>
                          </w:divBdr>
                        </w:div>
                        <w:div w:id="36781569">
                          <w:marLeft w:val="640"/>
                          <w:marRight w:val="0"/>
                          <w:marTop w:val="0"/>
                          <w:marBottom w:val="0"/>
                          <w:divBdr>
                            <w:top w:val="none" w:sz="0" w:space="0" w:color="auto"/>
                            <w:left w:val="none" w:sz="0" w:space="0" w:color="auto"/>
                            <w:bottom w:val="none" w:sz="0" w:space="0" w:color="auto"/>
                            <w:right w:val="none" w:sz="0" w:space="0" w:color="auto"/>
                          </w:divBdr>
                        </w:div>
                        <w:div w:id="120727912">
                          <w:marLeft w:val="640"/>
                          <w:marRight w:val="0"/>
                          <w:marTop w:val="0"/>
                          <w:marBottom w:val="0"/>
                          <w:divBdr>
                            <w:top w:val="none" w:sz="0" w:space="0" w:color="auto"/>
                            <w:left w:val="none" w:sz="0" w:space="0" w:color="auto"/>
                            <w:bottom w:val="none" w:sz="0" w:space="0" w:color="auto"/>
                            <w:right w:val="none" w:sz="0" w:space="0" w:color="auto"/>
                          </w:divBdr>
                        </w:div>
                        <w:div w:id="127163803">
                          <w:marLeft w:val="640"/>
                          <w:marRight w:val="0"/>
                          <w:marTop w:val="0"/>
                          <w:marBottom w:val="0"/>
                          <w:divBdr>
                            <w:top w:val="none" w:sz="0" w:space="0" w:color="auto"/>
                            <w:left w:val="none" w:sz="0" w:space="0" w:color="auto"/>
                            <w:bottom w:val="none" w:sz="0" w:space="0" w:color="auto"/>
                            <w:right w:val="none" w:sz="0" w:space="0" w:color="auto"/>
                          </w:divBdr>
                        </w:div>
                        <w:div w:id="130680029">
                          <w:marLeft w:val="640"/>
                          <w:marRight w:val="0"/>
                          <w:marTop w:val="0"/>
                          <w:marBottom w:val="0"/>
                          <w:divBdr>
                            <w:top w:val="none" w:sz="0" w:space="0" w:color="auto"/>
                            <w:left w:val="none" w:sz="0" w:space="0" w:color="auto"/>
                            <w:bottom w:val="none" w:sz="0" w:space="0" w:color="auto"/>
                            <w:right w:val="none" w:sz="0" w:space="0" w:color="auto"/>
                          </w:divBdr>
                        </w:div>
                        <w:div w:id="132065220">
                          <w:marLeft w:val="640"/>
                          <w:marRight w:val="0"/>
                          <w:marTop w:val="0"/>
                          <w:marBottom w:val="0"/>
                          <w:divBdr>
                            <w:top w:val="none" w:sz="0" w:space="0" w:color="auto"/>
                            <w:left w:val="none" w:sz="0" w:space="0" w:color="auto"/>
                            <w:bottom w:val="none" w:sz="0" w:space="0" w:color="auto"/>
                            <w:right w:val="none" w:sz="0" w:space="0" w:color="auto"/>
                          </w:divBdr>
                        </w:div>
                        <w:div w:id="153381512">
                          <w:marLeft w:val="640"/>
                          <w:marRight w:val="0"/>
                          <w:marTop w:val="0"/>
                          <w:marBottom w:val="0"/>
                          <w:divBdr>
                            <w:top w:val="none" w:sz="0" w:space="0" w:color="auto"/>
                            <w:left w:val="none" w:sz="0" w:space="0" w:color="auto"/>
                            <w:bottom w:val="none" w:sz="0" w:space="0" w:color="auto"/>
                            <w:right w:val="none" w:sz="0" w:space="0" w:color="auto"/>
                          </w:divBdr>
                        </w:div>
                        <w:div w:id="159544082">
                          <w:marLeft w:val="640"/>
                          <w:marRight w:val="0"/>
                          <w:marTop w:val="0"/>
                          <w:marBottom w:val="0"/>
                          <w:divBdr>
                            <w:top w:val="none" w:sz="0" w:space="0" w:color="auto"/>
                            <w:left w:val="none" w:sz="0" w:space="0" w:color="auto"/>
                            <w:bottom w:val="none" w:sz="0" w:space="0" w:color="auto"/>
                            <w:right w:val="none" w:sz="0" w:space="0" w:color="auto"/>
                          </w:divBdr>
                        </w:div>
                        <w:div w:id="167528978">
                          <w:marLeft w:val="640"/>
                          <w:marRight w:val="0"/>
                          <w:marTop w:val="0"/>
                          <w:marBottom w:val="0"/>
                          <w:divBdr>
                            <w:top w:val="none" w:sz="0" w:space="0" w:color="auto"/>
                            <w:left w:val="none" w:sz="0" w:space="0" w:color="auto"/>
                            <w:bottom w:val="none" w:sz="0" w:space="0" w:color="auto"/>
                            <w:right w:val="none" w:sz="0" w:space="0" w:color="auto"/>
                          </w:divBdr>
                        </w:div>
                        <w:div w:id="234898831">
                          <w:marLeft w:val="640"/>
                          <w:marRight w:val="0"/>
                          <w:marTop w:val="0"/>
                          <w:marBottom w:val="0"/>
                          <w:divBdr>
                            <w:top w:val="none" w:sz="0" w:space="0" w:color="auto"/>
                            <w:left w:val="none" w:sz="0" w:space="0" w:color="auto"/>
                            <w:bottom w:val="none" w:sz="0" w:space="0" w:color="auto"/>
                            <w:right w:val="none" w:sz="0" w:space="0" w:color="auto"/>
                          </w:divBdr>
                        </w:div>
                        <w:div w:id="261034682">
                          <w:marLeft w:val="640"/>
                          <w:marRight w:val="0"/>
                          <w:marTop w:val="0"/>
                          <w:marBottom w:val="0"/>
                          <w:divBdr>
                            <w:top w:val="none" w:sz="0" w:space="0" w:color="auto"/>
                            <w:left w:val="none" w:sz="0" w:space="0" w:color="auto"/>
                            <w:bottom w:val="none" w:sz="0" w:space="0" w:color="auto"/>
                            <w:right w:val="none" w:sz="0" w:space="0" w:color="auto"/>
                          </w:divBdr>
                        </w:div>
                        <w:div w:id="267079334">
                          <w:marLeft w:val="640"/>
                          <w:marRight w:val="0"/>
                          <w:marTop w:val="0"/>
                          <w:marBottom w:val="0"/>
                          <w:divBdr>
                            <w:top w:val="none" w:sz="0" w:space="0" w:color="auto"/>
                            <w:left w:val="none" w:sz="0" w:space="0" w:color="auto"/>
                            <w:bottom w:val="none" w:sz="0" w:space="0" w:color="auto"/>
                            <w:right w:val="none" w:sz="0" w:space="0" w:color="auto"/>
                          </w:divBdr>
                        </w:div>
                        <w:div w:id="385178730">
                          <w:marLeft w:val="640"/>
                          <w:marRight w:val="0"/>
                          <w:marTop w:val="0"/>
                          <w:marBottom w:val="0"/>
                          <w:divBdr>
                            <w:top w:val="none" w:sz="0" w:space="0" w:color="auto"/>
                            <w:left w:val="none" w:sz="0" w:space="0" w:color="auto"/>
                            <w:bottom w:val="none" w:sz="0" w:space="0" w:color="auto"/>
                            <w:right w:val="none" w:sz="0" w:space="0" w:color="auto"/>
                          </w:divBdr>
                        </w:div>
                        <w:div w:id="416634466">
                          <w:marLeft w:val="640"/>
                          <w:marRight w:val="0"/>
                          <w:marTop w:val="0"/>
                          <w:marBottom w:val="0"/>
                          <w:divBdr>
                            <w:top w:val="none" w:sz="0" w:space="0" w:color="auto"/>
                            <w:left w:val="none" w:sz="0" w:space="0" w:color="auto"/>
                            <w:bottom w:val="none" w:sz="0" w:space="0" w:color="auto"/>
                            <w:right w:val="none" w:sz="0" w:space="0" w:color="auto"/>
                          </w:divBdr>
                        </w:div>
                        <w:div w:id="417605354">
                          <w:marLeft w:val="640"/>
                          <w:marRight w:val="0"/>
                          <w:marTop w:val="0"/>
                          <w:marBottom w:val="0"/>
                          <w:divBdr>
                            <w:top w:val="none" w:sz="0" w:space="0" w:color="auto"/>
                            <w:left w:val="none" w:sz="0" w:space="0" w:color="auto"/>
                            <w:bottom w:val="none" w:sz="0" w:space="0" w:color="auto"/>
                            <w:right w:val="none" w:sz="0" w:space="0" w:color="auto"/>
                          </w:divBdr>
                        </w:div>
                        <w:div w:id="423574875">
                          <w:marLeft w:val="640"/>
                          <w:marRight w:val="0"/>
                          <w:marTop w:val="0"/>
                          <w:marBottom w:val="0"/>
                          <w:divBdr>
                            <w:top w:val="none" w:sz="0" w:space="0" w:color="auto"/>
                            <w:left w:val="none" w:sz="0" w:space="0" w:color="auto"/>
                            <w:bottom w:val="none" w:sz="0" w:space="0" w:color="auto"/>
                            <w:right w:val="none" w:sz="0" w:space="0" w:color="auto"/>
                          </w:divBdr>
                        </w:div>
                        <w:div w:id="459810932">
                          <w:marLeft w:val="640"/>
                          <w:marRight w:val="0"/>
                          <w:marTop w:val="0"/>
                          <w:marBottom w:val="0"/>
                          <w:divBdr>
                            <w:top w:val="none" w:sz="0" w:space="0" w:color="auto"/>
                            <w:left w:val="none" w:sz="0" w:space="0" w:color="auto"/>
                            <w:bottom w:val="none" w:sz="0" w:space="0" w:color="auto"/>
                            <w:right w:val="none" w:sz="0" w:space="0" w:color="auto"/>
                          </w:divBdr>
                        </w:div>
                        <w:div w:id="566771778">
                          <w:marLeft w:val="640"/>
                          <w:marRight w:val="0"/>
                          <w:marTop w:val="0"/>
                          <w:marBottom w:val="0"/>
                          <w:divBdr>
                            <w:top w:val="none" w:sz="0" w:space="0" w:color="auto"/>
                            <w:left w:val="none" w:sz="0" w:space="0" w:color="auto"/>
                            <w:bottom w:val="none" w:sz="0" w:space="0" w:color="auto"/>
                            <w:right w:val="none" w:sz="0" w:space="0" w:color="auto"/>
                          </w:divBdr>
                        </w:div>
                        <w:div w:id="629938276">
                          <w:marLeft w:val="640"/>
                          <w:marRight w:val="0"/>
                          <w:marTop w:val="0"/>
                          <w:marBottom w:val="0"/>
                          <w:divBdr>
                            <w:top w:val="none" w:sz="0" w:space="0" w:color="auto"/>
                            <w:left w:val="none" w:sz="0" w:space="0" w:color="auto"/>
                            <w:bottom w:val="none" w:sz="0" w:space="0" w:color="auto"/>
                            <w:right w:val="none" w:sz="0" w:space="0" w:color="auto"/>
                          </w:divBdr>
                        </w:div>
                        <w:div w:id="728724354">
                          <w:marLeft w:val="640"/>
                          <w:marRight w:val="0"/>
                          <w:marTop w:val="0"/>
                          <w:marBottom w:val="0"/>
                          <w:divBdr>
                            <w:top w:val="none" w:sz="0" w:space="0" w:color="auto"/>
                            <w:left w:val="none" w:sz="0" w:space="0" w:color="auto"/>
                            <w:bottom w:val="none" w:sz="0" w:space="0" w:color="auto"/>
                            <w:right w:val="none" w:sz="0" w:space="0" w:color="auto"/>
                          </w:divBdr>
                        </w:div>
                        <w:div w:id="756554755">
                          <w:marLeft w:val="640"/>
                          <w:marRight w:val="0"/>
                          <w:marTop w:val="0"/>
                          <w:marBottom w:val="0"/>
                          <w:divBdr>
                            <w:top w:val="none" w:sz="0" w:space="0" w:color="auto"/>
                            <w:left w:val="none" w:sz="0" w:space="0" w:color="auto"/>
                            <w:bottom w:val="none" w:sz="0" w:space="0" w:color="auto"/>
                            <w:right w:val="none" w:sz="0" w:space="0" w:color="auto"/>
                          </w:divBdr>
                        </w:div>
                        <w:div w:id="759176232">
                          <w:marLeft w:val="640"/>
                          <w:marRight w:val="0"/>
                          <w:marTop w:val="0"/>
                          <w:marBottom w:val="0"/>
                          <w:divBdr>
                            <w:top w:val="none" w:sz="0" w:space="0" w:color="auto"/>
                            <w:left w:val="none" w:sz="0" w:space="0" w:color="auto"/>
                            <w:bottom w:val="none" w:sz="0" w:space="0" w:color="auto"/>
                            <w:right w:val="none" w:sz="0" w:space="0" w:color="auto"/>
                          </w:divBdr>
                        </w:div>
                        <w:div w:id="759331174">
                          <w:marLeft w:val="640"/>
                          <w:marRight w:val="0"/>
                          <w:marTop w:val="0"/>
                          <w:marBottom w:val="0"/>
                          <w:divBdr>
                            <w:top w:val="none" w:sz="0" w:space="0" w:color="auto"/>
                            <w:left w:val="none" w:sz="0" w:space="0" w:color="auto"/>
                            <w:bottom w:val="none" w:sz="0" w:space="0" w:color="auto"/>
                            <w:right w:val="none" w:sz="0" w:space="0" w:color="auto"/>
                          </w:divBdr>
                        </w:div>
                        <w:div w:id="779956397">
                          <w:marLeft w:val="640"/>
                          <w:marRight w:val="0"/>
                          <w:marTop w:val="0"/>
                          <w:marBottom w:val="0"/>
                          <w:divBdr>
                            <w:top w:val="none" w:sz="0" w:space="0" w:color="auto"/>
                            <w:left w:val="none" w:sz="0" w:space="0" w:color="auto"/>
                            <w:bottom w:val="none" w:sz="0" w:space="0" w:color="auto"/>
                            <w:right w:val="none" w:sz="0" w:space="0" w:color="auto"/>
                          </w:divBdr>
                        </w:div>
                        <w:div w:id="880947231">
                          <w:marLeft w:val="640"/>
                          <w:marRight w:val="0"/>
                          <w:marTop w:val="0"/>
                          <w:marBottom w:val="0"/>
                          <w:divBdr>
                            <w:top w:val="none" w:sz="0" w:space="0" w:color="auto"/>
                            <w:left w:val="none" w:sz="0" w:space="0" w:color="auto"/>
                            <w:bottom w:val="none" w:sz="0" w:space="0" w:color="auto"/>
                            <w:right w:val="none" w:sz="0" w:space="0" w:color="auto"/>
                          </w:divBdr>
                        </w:div>
                        <w:div w:id="897521909">
                          <w:marLeft w:val="640"/>
                          <w:marRight w:val="0"/>
                          <w:marTop w:val="0"/>
                          <w:marBottom w:val="0"/>
                          <w:divBdr>
                            <w:top w:val="none" w:sz="0" w:space="0" w:color="auto"/>
                            <w:left w:val="none" w:sz="0" w:space="0" w:color="auto"/>
                            <w:bottom w:val="none" w:sz="0" w:space="0" w:color="auto"/>
                            <w:right w:val="none" w:sz="0" w:space="0" w:color="auto"/>
                          </w:divBdr>
                        </w:div>
                        <w:div w:id="938103919">
                          <w:marLeft w:val="640"/>
                          <w:marRight w:val="0"/>
                          <w:marTop w:val="0"/>
                          <w:marBottom w:val="0"/>
                          <w:divBdr>
                            <w:top w:val="none" w:sz="0" w:space="0" w:color="auto"/>
                            <w:left w:val="none" w:sz="0" w:space="0" w:color="auto"/>
                            <w:bottom w:val="none" w:sz="0" w:space="0" w:color="auto"/>
                            <w:right w:val="none" w:sz="0" w:space="0" w:color="auto"/>
                          </w:divBdr>
                        </w:div>
                        <w:div w:id="940725212">
                          <w:marLeft w:val="640"/>
                          <w:marRight w:val="0"/>
                          <w:marTop w:val="0"/>
                          <w:marBottom w:val="0"/>
                          <w:divBdr>
                            <w:top w:val="none" w:sz="0" w:space="0" w:color="auto"/>
                            <w:left w:val="none" w:sz="0" w:space="0" w:color="auto"/>
                            <w:bottom w:val="none" w:sz="0" w:space="0" w:color="auto"/>
                            <w:right w:val="none" w:sz="0" w:space="0" w:color="auto"/>
                          </w:divBdr>
                          <w:divsChild>
                            <w:div w:id="247740247">
                              <w:marLeft w:val="0"/>
                              <w:marRight w:val="0"/>
                              <w:marTop w:val="0"/>
                              <w:marBottom w:val="0"/>
                              <w:divBdr>
                                <w:top w:val="none" w:sz="0" w:space="0" w:color="auto"/>
                                <w:left w:val="none" w:sz="0" w:space="0" w:color="auto"/>
                                <w:bottom w:val="none" w:sz="0" w:space="0" w:color="auto"/>
                                <w:right w:val="none" w:sz="0" w:space="0" w:color="auto"/>
                              </w:divBdr>
                              <w:divsChild>
                                <w:div w:id="17507648">
                                  <w:marLeft w:val="640"/>
                                  <w:marRight w:val="0"/>
                                  <w:marTop w:val="0"/>
                                  <w:marBottom w:val="0"/>
                                  <w:divBdr>
                                    <w:top w:val="none" w:sz="0" w:space="0" w:color="auto"/>
                                    <w:left w:val="none" w:sz="0" w:space="0" w:color="auto"/>
                                    <w:bottom w:val="none" w:sz="0" w:space="0" w:color="auto"/>
                                    <w:right w:val="none" w:sz="0" w:space="0" w:color="auto"/>
                                  </w:divBdr>
                                </w:div>
                                <w:div w:id="19627269">
                                  <w:marLeft w:val="640"/>
                                  <w:marRight w:val="0"/>
                                  <w:marTop w:val="0"/>
                                  <w:marBottom w:val="0"/>
                                  <w:divBdr>
                                    <w:top w:val="none" w:sz="0" w:space="0" w:color="auto"/>
                                    <w:left w:val="none" w:sz="0" w:space="0" w:color="auto"/>
                                    <w:bottom w:val="none" w:sz="0" w:space="0" w:color="auto"/>
                                    <w:right w:val="none" w:sz="0" w:space="0" w:color="auto"/>
                                  </w:divBdr>
                                </w:div>
                                <w:div w:id="70592258">
                                  <w:marLeft w:val="640"/>
                                  <w:marRight w:val="0"/>
                                  <w:marTop w:val="0"/>
                                  <w:marBottom w:val="0"/>
                                  <w:divBdr>
                                    <w:top w:val="none" w:sz="0" w:space="0" w:color="auto"/>
                                    <w:left w:val="none" w:sz="0" w:space="0" w:color="auto"/>
                                    <w:bottom w:val="none" w:sz="0" w:space="0" w:color="auto"/>
                                    <w:right w:val="none" w:sz="0" w:space="0" w:color="auto"/>
                                  </w:divBdr>
                                </w:div>
                                <w:div w:id="80182382">
                                  <w:marLeft w:val="640"/>
                                  <w:marRight w:val="0"/>
                                  <w:marTop w:val="0"/>
                                  <w:marBottom w:val="0"/>
                                  <w:divBdr>
                                    <w:top w:val="none" w:sz="0" w:space="0" w:color="auto"/>
                                    <w:left w:val="none" w:sz="0" w:space="0" w:color="auto"/>
                                    <w:bottom w:val="none" w:sz="0" w:space="0" w:color="auto"/>
                                    <w:right w:val="none" w:sz="0" w:space="0" w:color="auto"/>
                                  </w:divBdr>
                                </w:div>
                                <w:div w:id="102043459">
                                  <w:marLeft w:val="640"/>
                                  <w:marRight w:val="0"/>
                                  <w:marTop w:val="0"/>
                                  <w:marBottom w:val="0"/>
                                  <w:divBdr>
                                    <w:top w:val="none" w:sz="0" w:space="0" w:color="auto"/>
                                    <w:left w:val="none" w:sz="0" w:space="0" w:color="auto"/>
                                    <w:bottom w:val="none" w:sz="0" w:space="0" w:color="auto"/>
                                    <w:right w:val="none" w:sz="0" w:space="0" w:color="auto"/>
                                  </w:divBdr>
                                </w:div>
                                <w:div w:id="143477435">
                                  <w:marLeft w:val="640"/>
                                  <w:marRight w:val="0"/>
                                  <w:marTop w:val="0"/>
                                  <w:marBottom w:val="0"/>
                                  <w:divBdr>
                                    <w:top w:val="none" w:sz="0" w:space="0" w:color="auto"/>
                                    <w:left w:val="none" w:sz="0" w:space="0" w:color="auto"/>
                                    <w:bottom w:val="none" w:sz="0" w:space="0" w:color="auto"/>
                                    <w:right w:val="none" w:sz="0" w:space="0" w:color="auto"/>
                                  </w:divBdr>
                                </w:div>
                                <w:div w:id="180164225">
                                  <w:marLeft w:val="640"/>
                                  <w:marRight w:val="0"/>
                                  <w:marTop w:val="0"/>
                                  <w:marBottom w:val="0"/>
                                  <w:divBdr>
                                    <w:top w:val="none" w:sz="0" w:space="0" w:color="auto"/>
                                    <w:left w:val="none" w:sz="0" w:space="0" w:color="auto"/>
                                    <w:bottom w:val="none" w:sz="0" w:space="0" w:color="auto"/>
                                    <w:right w:val="none" w:sz="0" w:space="0" w:color="auto"/>
                                  </w:divBdr>
                                </w:div>
                                <w:div w:id="182283637">
                                  <w:marLeft w:val="640"/>
                                  <w:marRight w:val="0"/>
                                  <w:marTop w:val="0"/>
                                  <w:marBottom w:val="0"/>
                                  <w:divBdr>
                                    <w:top w:val="none" w:sz="0" w:space="0" w:color="auto"/>
                                    <w:left w:val="none" w:sz="0" w:space="0" w:color="auto"/>
                                    <w:bottom w:val="none" w:sz="0" w:space="0" w:color="auto"/>
                                    <w:right w:val="none" w:sz="0" w:space="0" w:color="auto"/>
                                  </w:divBdr>
                                </w:div>
                                <w:div w:id="290209143">
                                  <w:marLeft w:val="640"/>
                                  <w:marRight w:val="0"/>
                                  <w:marTop w:val="0"/>
                                  <w:marBottom w:val="0"/>
                                  <w:divBdr>
                                    <w:top w:val="none" w:sz="0" w:space="0" w:color="auto"/>
                                    <w:left w:val="none" w:sz="0" w:space="0" w:color="auto"/>
                                    <w:bottom w:val="none" w:sz="0" w:space="0" w:color="auto"/>
                                    <w:right w:val="none" w:sz="0" w:space="0" w:color="auto"/>
                                  </w:divBdr>
                                </w:div>
                                <w:div w:id="294795572">
                                  <w:marLeft w:val="640"/>
                                  <w:marRight w:val="0"/>
                                  <w:marTop w:val="0"/>
                                  <w:marBottom w:val="0"/>
                                  <w:divBdr>
                                    <w:top w:val="none" w:sz="0" w:space="0" w:color="auto"/>
                                    <w:left w:val="none" w:sz="0" w:space="0" w:color="auto"/>
                                    <w:bottom w:val="none" w:sz="0" w:space="0" w:color="auto"/>
                                    <w:right w:val="none" w:sz="0" w:space="0" w:color="auto"/>
                                  </w:divBdr>
                                </w:div>
                                <w:div w:id="314257722">
                                  <w:marLeft w:val="640"/>
                                  <w:marRight w:val="0"/>
                                  <w:marTop w:val="0"/>
                                  <w:marBottom w:val="0"/>
                                  <w:divBdr>
                                    <w:top w:val="none" w:sz="0" w:space="0" w:color="auto"/>
                                    <w:left w:val="none" w:sz="0" w:space="0" w:color="auto"/>
                                    <w:bottom w:val="none" w:sz="0" w:space="0" w:color="auto"/>
                                    <w:right w:val="none" w:sz="0" w:space="0" w:color="auto"/>
                                  </w:divBdr>
                                </w:div>
                                <w:div w:id="316761353">
                                  <w:marLeft w:val="640"/>
                                  <w:marRight w:val="0"/>
                                  <w:marTop w:val="0"/>
                                  <w:marBottom w:val="0"/>
                                  <w:divBdr>
                                    <w:top w:val="none" w:sz="0" w:space="0" w:color="auto"/>
                                    <w:left w:val="none" w:sz="0" w:space="0" w:color="auto"/>
                                    <w:bottom w:val="none" w:sz="0" w:space="0" w:color="auto"/>
                                    <w:right w:val="none" w:sz="0" w:space="0" w:color="auto"/>
                                  </w:divBdr>
                                </w:div>
                                <w:div w:id="331181262">
                                  <w:marLeft w:val="640"/>
                                  <w:marRight w:val="0"/>
                                  <w:marTop w:val="0"/>
                                  <w:marBottom w:val="0"/>
                                  <w:divBdr>
                                    <w:top w:val="none" w:sz="0" w:space="0" w:color="auto"/>
                                    <w:left w:val="none" w:sz="0" w:space="0" w:color="auto"/>
                                    <w:bottom w:val="none" w:sz="0" w:space="0" w:color="auto"/>
                                    <w:right w:val="none" w:sz="0" w:space="0" w:color="auto"/>
                                  </w:divBdr>
                                </w:div>
                                <w:div w:id="376970426">
                                  <w:marLeft w:val="640"/>
                                  <w:marRight w:val="0"/>
                                  <w:marTop w:val="0"/>
                                  <w:marBottom w:val="0"/>
                                  <w:divBdr>
                                    <w:top w:val="none" w:sz="0" w:space="0" w:color="auto"/>
                                    <w:left w:val="none" w:sz="0" w:space="0" w:color="auto"/>
                                    <w:bottom w:val="none" w:sz="0" w:space="0" w:color="auto"/>
                                    <w:right w:val="none" w:sz="0" w:space="0" w:color="auto"/>
                                  </w:divBdr>
                                </w:div>
                                <w:div w:id="383606919">
                                  <w:marLeft w:val="640"/>
                                  <w:marRight w:val="0"/>
                                  <w:marTop w:val="0"/>
                                  <w:marBottom w:val="0"/>
                                  <w:divBdr>
                                    <w:top w:val="none" w:sz="0" w:space="0" w:color="auto"/>
                                    <w:left w:val="none" w:sz="0" w:space="0" w:color="auto"/>
                                    <w:bottom w:val="none" w:sz="0" w:space="0" w:color="auto"/>
                                    <w:right w:val="none" w:sz="0" w:space="0" w:color="auto"/>
                                  </w:divBdr>
                                </w:div>
                                <w:div w:id="443423704">
                                  <w:marLeft w:val="640"/>
                                  <w:marRight w:val="0"/>
                                  <w:marTop w:val="0"/>
                                  <w:marBottom w:val="0"/>
                                  <w:divBdr>
                                    <w:top w:val="none" w:sz="0" w:space="0" w:color="auto"/>
                                    <w:left w:val="none" w:sz="0" w:space="0" w:color="auto"/>
                                    <w:bottom w:val="none" w:sz="0" w:space="0" w:color="auto"/>
                                    <w:right w:val="none" w:sz="0" w:space="0" w:color="auto"/>
                                  </w:divBdr>
                                </w:div>
                                <w:div w:id="452024496">
                                  <w:marLeft w:val="640"/>
                                  <w:marRight w:val="0"/>
                                  <w:marTop w:val="0"/>
                                  <w:marBottom w:val="0"/>
                                  <w:divBdr>
                                    <w:top w:val="none" w:sz="0" w:space="0" w:color="auto"/>
                                    <w:left w:val="none" w:sz="0" w:space="0" w:color="auto"/>
                                    <w:bottom w:val="none" w:sz="0" w:space="0" w:color="auto"/>
                                    <w:right w:val="none" w:sz="0" w:space="0" w:color="auto"/>
                                  </w:divBdr>
                                </w:div>
                                <w:div w:id="570312598">
                                  <w:marLeft w:val="640"/>
                                  <w:marRight w:val="0"/>
                                  <w:marTop w:val="0"/>
                                  <w:marBottom w:val="0"/>
                                  <w:divBdr>
                                    <w:top w:val="none" w:sz="0" w:space="0" w:color="auto"/>
                                    <w:left w:val="none" w:sz="0" w:space="0" w:color="auto"/>
                                    <w:bottom w:val="none" w:sz="0" w:space="0" w:color="auto"/>
                                    <w:right w:val="none" w:sz="0" w:space="0" w:color="auto"/>
                                  </w:divBdr>
                                </w:div>
                                <w:div w:id="619608702">
                                  <w:marLeft w:val="640"/>
                                  <w:marRight w:val="0"/>
                                  <w:marTop w:val="0"/>
                                  <w:marBottom w:val="0"/>
                                  <w:divBdr>
                                    <w:top w:val="none" w:sz="0" w:space="0" w:color="auto"/>
                                    <w:left w:val="none" w:sz="0" w:space="0" w:color="auto"/>
                                    <w:bottom w:val="none" w:sz="0" w:space="0" w:color="auto"/>
                                    <w:right w:val="none" w:sz="0" w:space="0" w:color="auto"/>
                                  </w:divBdr>
                                </w:div>
                                <w:div w:id="659116828">
                                  <w:marLeft w:val="640"/>
                                  <w:marRight w:val="0"/>
                                  <w:marTop w:val="0"/>
                                  <w:marBottom w:val="0"/>
                                  <w:divBdr>
                                    <w:top w:val="none" w:sz="0" w:space="0" w:color="auto"/>
                                    <w:left w:val="none" w:sz="0" w:space="0" w:color="auto"/>
                                    <w:bottom w:val="none" w:sz="0" w:space="0" w:color="auto"/>
                                    <w:right w:val="none" w:sz="0" w:space="0" w:color="auto"/>
                                  </w:divBdr>
                                </w:div>
                                <w:div w:id="699235322">
                                  <w:marLeft w:val="640"/>
                                  <w:marRight w:val="0"/>
                                  <w:marTop w:val="0"/>
                                  <w:marBottom w:val="0"/>
                                  <w:divBdr>
                                    <w:top w:val="none" w:sz="0" w:space="0" w:color="auto"/>
                                    <w:left w:val="none" w:sz="0" w:space="0" w:color="auto"/>
                                    <w:bottom w:val="none" w:sz="0" w:space="0" w:color="auto"/>
                                    <w:right w:val="none" w:sz="0" w:space="0" w:color="auto"/>
                                  </w:divBdr>
                                </w:div>
                                <w:div w:id="774131372">
                                  <w:marLeft w:val="640"/>
                                  <w:marRight w:val="0"/>
                                  <w:marTop w:val="0"/>
                                  <w:marBottom w:val="0"/>
                                  <w:divBdr>
                                    <w:top w:val="none" w:sz="0" w:space="0" w:color="auto"/>
                                    <w:left w:val="none" w:sz="0" w:space="0" w:color="auto"/>
                                    <w:bottom w:val="none" w:sz="0" w:space="0" w:color="auto"/>
                                    <w:right w:val="none" w:sz="0" w:space="0" w:color="auto"/>
                                  </w:divBdr>
                                </w:div>
                                <w:div w:id="797605129">
                                  <w:marLeft w:val="640"/>
                                  <w:marRight w:val="0"/>
                                  <w:marTop w:val="0"/>
                                  <w:marBottom w:val="0"/>
                                  <w:divBdr>
                                    <w:top w:val="none" w:sz="0" w:space="0" w:color="auto"/>
                                    <w:left w:val="none" w:sz="0" w:space="0" w:color="auto"/>
                                    <w:bottom w:val="none" w:sz="0" w:space="0" w:color="auto"/>
                                    <w:right w:val="none" w:sz="0" w:space="0" w:color="auto"/>
                                  </w:divBdr>
                                </w:div>
                                <w:div w:id="817306189">
                                  <w:marLeft w:val="640"/>
                                  <w:marRight w:val="0"/>
                                  <w:marTop w:val="0"/>
                                  <w:marBottom w:val="0"/>
                                  <w:divBdr>
                                    <w:top w:val="none" w:sz="0" w:space="0" w:color="auto"/>
                                    <w:left w:val="none" w:sz="0" w:space="0" w:color="auto"/>
                                    <w:bottom w:val="none" w:sz="0" w:space="0" w:color="auto"/>
                                    <w:right w:val="none" w:sz="0" w:space="0" w:color="auto"/>
                                  </w:divBdr>
                                </w:div>
                                <w:div w:id="833573170">
                                  <w:marLeft w:val="640"/>
                                  <w:marRight w:val="0"/>
                                  <w:marTop w:val="0"/>
                                  <w:marBottom w:val="0"/>
                                  <w:divBdr>
                                    <w:top w:val="none" w:sz="0" w:space="0" w:color="auto"/>
                                    <w:left w:val="none" w:sz="0" w:space="0" w:color="auto"/>
                                    <w:bottom w:val="none" w:sz="0" w:space="0" w:color="auto"/>
                                    <w:right w:val="none" w:sz="0" w:space="0" w:color="auto"/>
                                  </w:divBdr>
                                </w:div>
                                <w:div w:id="936403095">
                                  <w:marLeft w:val="640"/>
                                  <w:marRight w:val="0"/>
                                  <w:marTop w:val="0"/>
                                  <w:marBottom w:val="0"/>
                                  <w:divBdr>
                                    <w:top w:val="none" w:sz="0" w:space="0" w:color="auto"/>
                                    <w:left w:val="none" w:sz="0" w:space="0" w:color="auto"/>
                                    <w:bottom w:val="none" w:sz="0" w:space="0" w:color="auto"/>
                                    <w:right w:val="none" w:sz="0" w:space="0" w:color="auto"/>
                                  </w:divBdr>
                                </w:div>
                                <w:div w:id="997348498">
                                  <w:marLeft w:val="640"/>
                                  <w:marRight w:val="0"/>
                                  <w:marTop w:val="0"/>
                                  <w:marBottom w:val="0"/>
                                  <w:divBdr>
                                    <w:top w:val="none" w:sz="0" w:space="0" w:color="auto"/>
                                    <w:left w:val="none" w:sz="0" w:space="0" w:color="auto"/>
                                    <w:bottom w:val="none" w:sz="0" w:space="0" w:color="auto"/>
                                    <w:right w:val="none" w:sz="0" w:space="0" w:color="auto"/>
                                  </w:divBdr>
                                </w:div>
                                <w:div w:id="1005287327">
                                  <w:marLeft w:val="640"/>
                                  <w:marRight w:val="0"/>
                                  <w:marTop w:val="0"/>
                                  <w:marBottom w:val="0"/>
                                  <w:divBdr>
                                    <w:top w:val="none" w:sz="0" w:space="0" w:color="auto"/>
                                    <w:left w:val="none" w:sz="0" w:space="0" w:color="auto"/>
                                    <w:bottom w:val="none" w:sz="0" w:space="0" w:color="auto"/>
                                    <w:right w:val="none" w:sz="0" w:space="0" w:color="auto"/>
                                  </w:divBdr>
                                </w:div>
                                <w:div w:id="1008143598">
                                  <w:marLeft w:val="640"/>
                                  <w:marRight w:val="0"/>
                                  <w:marTop w:val="0"/>
                                  <w:marBottom w:val="0"/>
                                  <w:divBdr>
                                    <w:top w:val="none" w:sz="0" w:space="0" w:color="auto"/>
                                    <w:left w:val="none" w:sz="0" w:space="0" w:color="auto"/>
                                    <w:bottom w:val="none" w:sz="0" w:space="0" w:color="auto"/>
                                    <w:right w:val="none" w:sz="0" w:space="0" w:color="auto"/>
                                  </w:divBdr>
                                </w:div>
                                <w:div w:id="1043021697">
                                  <w:marLeft w:val="640"/>
                                  <w:marRight w:val="0"/>
                                  <w:marTop w:val="0"/>
                                  <w:marBottom w:val="0"/>
                                  <w:divBdr>
                                    <w:top w:val="none" w:sz="0" w:space="0" w:color="auto"/>
                                    <w:left w:val="none" w:sz="0" w:space="0" w:color="auto"/>
                                    <w:bottom w:val="none" w:sz="0" w:space="0" w:color="auto"/>
                                    <w:right w:val="none" w:sz="0" w:space="0" w:color="auto"/>
                                  </w:divBdr>
                                </w:div>
                                <w:div w:id="1098256787">
                                  <w:marLeft w:val="640"/>
                                  <w:marRight w:val="0"/>
                                  <w:marTop w:val="0"/>
                                  <w:marBottom w:val="0"/>
                                  <w:divBdr>
                                    <w:top w:val="none" w:sz="0" w:space="0" w:color="auto"/>
                                    <w:left w:val="none" w:sz="0" w:space="0" w:color="auto"/>
                                    <w:bottom w:val="none" w:sz="0" w:space="0" w:color="auto"/>
                                    <w:right w:val="none" w:sz="0" w:space="0" w:color="auto"/>
                                  </w:divBdr>
                                </w:div>
                                <w:div w:id="1145440048">
                                  <w:marLeft w:val="640"/>
                                  <w:marRight w:val="0"/>
                                  <w:marTop w:val="0"/>
                                  <w:marBottom w:val="0"/>
                                  <w:divBdr>
                                    <w:top w:val="none" w:sz="0" w:space="0" w:color="auto"/>
                                    <w:left w:val="none" w:sz="0" w:space="0" w:color="auto"/>
                                    <w:bottom w:val="none" w:sz="0" w:space="0" w:color="auto"/>
                                    <w:right w:val="none" w:sz="0" w:space="0" w:color="auto"/>
                                  </w:divBdr>
                                </w:div>
                                <w:div w:id="1148281838">
                                  <w:marLeft w:val="640"/>
                                  <w:marRight w:val="0"/>
                                  <w:marTop w:val="0"/>
                                  <w:marBottom w:val="0"/>
                                  <w:divBdr>
                                    <w:top w:val="none" w:sz="0" w:space="0" w:color="auto"/>
                                    <w:left w:val="none" w:sz="0" w:space="0" w:color="auto"/>
                                    <w:bottom w:val="none" w:sz="0" w:space="0" w:color="auto"/>
                                    <w:right w:val="none" w:sz="0" w:space="0" w:color="auto"/>
                                  </w:divBdr>
                                </w:div>
                                <w:div w:id="1228685018">
                                  <w:marLeft w:val="640"/>
                                  <w:marRight w:val="0"/>
                                  <w:marTop w:val="0"/>
                                  <w:marBottom w:val="0"/>
                                  <w:divBdr>
                                    <w:top w:val="none" w:sz="0" w:space="0" w:color="auto"/>
                                    <w:left w:val="none" w:sz="0" w:space="0" w:color="auto"/>
                                    <w:bottom w:val="none" w:sz="0" w:space="0" w:color="auto"/>
                                    <w:right w:val="none" w:sz="0" w:space="0" w:color="auto"/>
                                  </w:divBdr>
                                </w:div>
                                <w:div w:id="1235629214">
                                  <w:marLeft w:val="640"/>
                                  <w:marRight w:val="0"/>
                                  <w:marTop w:val="0"/>
                                  <w:marBottom w:val="0"/>
                                  <w:divBdr>
                                    <w:top w:val="none" w:sz="0" w:space="0" w:color="auto"/>
                                    <w:left w:val="none" w:sz="0" w:space="0" w:color="auto"/>
                                    <w:bottom w:val="none" w:sz="0" w:space="0" w:color="auto"/>
                                    <w:right w:val="none" w:sz="0" w:space="0" w:color="auto"/>
                                  </w:divBdr>
                                </w:div>
                                <w:div w:id="1350911155">
                                  <w:marLeft w:val="640"/>
                                  <w:marRight w:val="0"/>
                                  <w:marTop w:val="0"/>
                                  <w:marBottom w:val="0"/>
                                  <w:divBdr>
                                    <w:top w:val="none" w:sz="0" w:space="0" w:color="auto"/>
                                    <w:left w:val="none" w:sz="0" w:space="0" w:color="auto"/>
                                    <w:bottom w:val="none" w:sz="0" w:space="0" w:color="auto"/>
                                    <w:right w:val="none" w:sz="0" w:space="0" w:color="auto"/>
                                  </w:divBdr>
                                </w:div>
                                <w:div w:id="1360426618">
                                  <w:marLeft w:val="640"/>
                                  <w:marRight w:val="0"/>
                                  <w:marTop w:val="0"/>
                                  <w:marBottom w:val="0"/>
                                  <w:divBdr>
                                    <w:top w:val="none" w:sz="0" w:space="0" w:color="auto"/>
                                    <w:left w:val="none" w:sz="0" w:space="0" w:color="auto"/>
                                    <w:bottom w:val="none" w:sz="0" w:space="0" w:color="auto"/>
                                    <w:right w:val="none" w:sz="0" w:space="0" w:color="auto"/>
                                  </w:divBdr>
                                </w:div>
                                <w:div w:id="1372194702">
                                  <w:marLeft w:val="640"/>
                                  <w:marRight w:val="0"/>
                                  <w:marTop w:val="0"/>
                                  <w:marBottom w:val="0"/>
                                  <w:divBdr>
                                    <w:top w:val="none" w:sz="0" w:space="0" w:color="auto"/>
                                    <w:left w:val="none" w:sz="0" w:space="0" w:color="auto"/>
                                    <w:bottom w:val="none" w:sz="0" w:space="0" w:color="auto"/>
                                    <w:right w:val="none" w:sz="0" w:space="0" w:color="auto"/>
                                  </w:divBdr>
                                </w:div>
                                <w:div w:id="1386833749">
                                  <w:marLeft w:val="640"/>
                                  <w:marRight w:val="0"/>
                                  <w:marTop w:val="0"/>
                                  <w:marBottom w:val="0"/>
                                  <w:divBdr>
                                    <w:top w:val="none" w:sz="0" w:space="0" w:color="auto"/>
                                    <w:left w:val="none" w:sz="0" w:space="0" w:color="auto"/>
                                    <w:bottom w:val="none" w:sz="0" w:space="0" w:color="auto"/>
                                    <w:right w:val="none" w:sz="0" w:space="0" w:color="auto"/>
                                  </w:divBdr>
                                </w:div>
                                <w:div w:id="1400786039">
                                  <w:marLeft w:val="640"/>
                                  <w:marRight w:val="0"/>
                                  <w:marTop w:val="0"/>
                                  <w:marBottom w:val="0"/>
                                  <w:divBdr>
                                    <w:top w:val="none" w:sz="0" w:space="0" w:color="auto"/>
                                    <w:left w:val="none" w:sz="0" w:space="0" w:color="auto"/>
                                    <w:bottom w:val="none" w:sz="0" w:space="0" w:color="auto"/>
                                    <w:right w:val="none" w:sz="0" w:space="0" w:color="auto"/>
                                  </w:divBdr>
                                </w:div>
                                <w:div w:id="1405646870">
                                  <w:marLeft w:val="640"/>
                                  <w:marRight w:val="0"/>
                                  <w:marTop w:val="0"/>
                                  <w:marBottom w:val="0"/>
                                  <w:divBdr>
                                    <w:top w:val="none" w:sz="0" w:space="0" w:color="auto"/>
                                    <w:left w:val="none" w:sz="0" w:space="0" w:color="auto"/>
                                    <w:bottom w:val="none" w:sz="0" w:space="0" w:color="auto"/>
                                    <w:right w:val="none" w:sz="0" w:space="0" w:color="auto"/>
                                  </w:divBdr>
                                </w:div>
                                <w:div w:id="1481968849">
                                  <w:marLeft w:val="640"/>
                                  <w:marRight w:val="0"/>
                                  <w:marTop w:val="0"/>
                                  <w:marBottom w:val="0"/>
                                  <w:divBdr>
                                    <w:top w:val="none" w:sz="0" w:space="0" w:color="auto"/>
                                    <w:left w:val="none" w:sz="0" w:space="0" w:color="auto"/>
                                    <w:bottom w:val="none" w:sz="0" w:space="0" w:color="auto"/>
                                    <w:right w:val="none" w:sz="0" w:space="0" w:color="auto"/>
                                  </w:divBdr>
                                </w:div>
                                <w:div w:id="1490293693">
                                  <w:marLeft w:val="640"/>
                                  <w:marRight w:val="0"/>
                                  <w:marTop w:val="0"/>
                                  <w:marBottom w:val="0"/>
                                  <w:divBdr>
                                    <w:top w:val="none" w:sz="0" w:space="0" w:color="auto"/>
                                    <w:left w:val="none" w:sz="0" w:space="0" w:color="auto"/>
                                    <w:bottom w:val="none" w:sz="0" w:space="0" w:color="auto"/>
                                    <w:right w:val="none" w:sz="0" w:space="0" w:color="auto"/>
                                  </w:divBdr>
                                </w:div>
                                <w:div w:id="1512258736">
                                  <w:marLeft w:val="640"/>
                                  <w:marRight w:val="0"/>
                                  <w:marTop w:val="0"/>
                                  <w:marBottom w:val="0"/>
                                  <w:divBdr>
                                    <w:top w:val="none" w:sz="0" w:space="0" w:color="auto"/>
                                    <w:left w:val="none" w:sz="0" w:space="0" w:color="auto"/>
                                    <w:bottom w:val="none" w:sz="0" w:space="0" w:color="auto"/>
                                    <w:right w:val="none" w:sz="0" w:space="0" w:color="auto"/>
                                  </w:divBdr>
                                </w:div>
                                <w:div w:id="1585140670">
                                  <w:marLeft w:val="640"/>
                                  <w:marRight w:val="0"/>
                                  <w:marTop w:val="0"/>
                                  <w:marBottom w:val="0"/>
                                  <w:divBdr>
                                    <w:top w:val="none" w:sz="0" w:space="0" w:color="auto"/>
                                    <w:left w:val="none" w:sz="0" w:space="0" w:color="auto"/>
                                    <w:bottom w:val="none" w:sz="0" w:space="0" w:color="auto"/>
                                    <w:right w:val="none" w:sz="0" w:space="0" w:color="auto"/>
                                  </w:divBdr>
                                </w:div>
                                <w:div w:id="1657806817">
                                  <w:marLeft w:val="640"/>
                                  <w:marRight w:val="0"/>
                                  <w:marTop w:val="0"/>
                                  <w:marBottom w:val="0"/>
                                  <w:divBdr>
                                    <w:top w:val="none" w:sz="0" w:space="0" w:color="auto"/>
                                    <w:left w:val="none" w:sz="0" w:space="0" w:color="auto"/>
                                    <w:bottom w:val="none" w:sz="0" w:space="0" w:color="auto"/>
                                    <w:right w:val="none" w:sz="0" w:space="0" w:color="auto"/>
                                  </w:divBdr>
                                </w:div>
                                <w:div w:id="1750808237">
                                  <w:marLeft w:val="640"/>
                                  <w:marRight w:val="0"/>
                                  <w:marTop w:val="0"/>
                                  <w:marBottom w:val="0"/>
                                  <w:divBdr>
                                    <w:top w:val="none" w:sz="0" w:space="0" w:color="auto"/>
                                    <w:left w:val="none" w:sz="0" w:space="0" w:color="auto"/>
                                    <w:bottom w:val="none" w:sz="0" w:space="0" w:color="auto"/>
                                    <w:right w:val="none" w:sz="0" w:space="0" w:color="auto"/>
                                  </w:divBdr>
                                </w:div>
                                <w:div w:id="2047099595">
                                  <w:marLeft w:val="640"/>
                                  <w:marRight w:val="0"/>
                                  <w:marTop w:val="0"/>
                                  <w:marBottom w:val="0"/>
                                  <w:divBdr>
                                    <w:top w:val="none" w:sz="0" w:space="0" w:color="auto"/>
                                    <w:left w:val="none" w:sz="0" w:space="0" w:color="auto"/>
                                    <w:bottom w:val="none" w:sz="0" w:space="0" w:color="auto"/>
                                    <w:right w:val="none" w:sz="0" w:space="0" w:color="auto"/>
                                  </w:divBdr>
                                  <w:divsChild>
                                    <w:div w:id="268245295">
                                      <w:marLeft w:val="0"/>
                                      <w:marRight w:val="0"/>
                                      <w:marTop w:val="0"/>
                                      <w:marBottom w:val="0"/>
                                      <w:divBdr>
                                        <w:top w:val="none" w:sz="0" w:space="0" w:color="auto"/>
                                        <w:left w:val="none" w:sz="0" w:space="0" w:color="auto"/>
                                        <w:bottom w:val="none" w:sz="0" w:space="0" w:color="auto"/>
                                        <w:right w:val="none" w:sz="0" w:space="0" w:color="auto"/>
                                      </w:divBdr>
                                      <w:divsChild>
                                        <w:div w:id="13847043">
                                          <w:marLeft w:val="640"/>
                                          <w:marRight w:val="0"/>
                                          <w:marTop w:val="0"/>
                                          <w:marBottom w:val="0"/>
                                          <w:divBdr>
                                            <w:top w:val="none" w:sz="0" w:space="0" w:color="auto"/>
                                            <w:left w:val="none" w:sz="0" w:space="0" w:color="auto"/>
                                            <w:bottom w:val="none" w:sz="0" w:space="0" w:color="auto"/>
                                            <w:right w:val="none" w:sz="0" w:space="0" w:color="auto"/>
                                          </w:divBdr>
                                        </w:div>
                                        <w:div w:id="33502030">
                                          <w:marLeft w:val="640"/>
                                          <w:marRight w:val="0"/>
                                          <w:marTop w:val="0"/>
                                          <w:marBottom w:val="0"/>
                                          <w:divBdr>
                                            <w:top w:val="none" w:sz="0" w:space="0" w:color="auto"/>
                                            <w:left w:val="none" w:sz="0" w:space="0" w:color="auto"/>
                                            <w:bottom w:val="none" w:sz="0" w:space="0" w:color="auto"/>
                                            <w:right w:val="none" w:sz="0" w:space="0" w:color="auto"/>
                                          </w:divBdr>
                                        </w:div>
                                        <w:div w:id="97911264">
                                          <w:marLeft w:val="640"/>
                                          <w:marRight w:val="0"/>
                                          <w:marTop w:val="0"/>
                                          <w:marBottom w:val="0"/>
                                          <w:divBdr>
                                            <w:top w:val="none" w:sz="0" w:space="0" w:color="auto"/>
                                            <w:left w:val="none" w:sz="0" w:space="0" w:color="auto"/>
                                            <w:bottom w:val="none" w:sz="0" w:space="0" w:color="auto"/>
                                            <w:right w:val="none" w:sz="0" w:space="0" w:color="auto"/>
                                          </w:divBdr>
                                        </w:div>
                                        <w:div w:id="150755906">
                                          <w:marLeft w:val="640"/>
                                          <w:marRight w:val="0"/>
                                          <w:marTop w:val="0"/>
                                          <w:marBottom w:val="0"/>
                                          <w:divBdr>
                                            <w:top w:val="none" w:sz="0" w:space="0" w:color="auto"/>
                                            <w:left w:val="none" w:sz="0" w:space="0" w:color="auto"/>
                                            <w:bottom w:val="none" w:sz="0" w:space="0" w:color="auto"/>
                                            <w:right w:val="none" w:sz="0" w:space="0" w:color="auto"/>
                                          </w:divBdr>
                                        </w:div>
                                        <w:div w:id="189688226">
                                          <w:marLeft w:val="640"/>
                                          <w:marRight w:val="0"/>
                                          <w:marTop w:val="0"/>
                                          <w:marBottom w:val="0"/>
                                          <w:divBdr>
                                            <w:top w:val="none" w:sz="0" w:space="0" w:color="auto"/>
                                            <w:left w:val="none" w:sz="0" w:space="0" w:color="auto"/>
                                            <w:bottom w:val="none" w:sz="0" w:space="0" w:color="auto"/>
                                            <w:right w:val="none" w:sz="0" w:space="0" w:color="auto"/>
                                          </w:divBdr>
                                        </w:div>
                                        <w:div w:id="205262206">
                                          <w:marLeft w:val="640"/>
                                          <w:marRight w:val="0"/>
                                          <w:marTop w:val="0"/>
                                          <w:marBottom w:val="0"/>
                                          <w:divBdr>
                                            <w:top w:val="none" w:sz="0" w:space="0" w:color="auto"/>
                                            <w:left w:val="none" w:sz="0" w:space="0" w:color="auto"/>
                                            <w:bottom w:val="none" w:sz="0" w:space="0" w:color="auto"/>
                                            <w:right w:val="none" w:sz="0" w:space="0" w:color="auto"/>
                                          </w:divBdr>
                                        </w:div>
                                        <w:div w:id="227570642">
                                          <w:marLeft w:val="640"/>
                                          <w:marRight w:val="0"/>
                                          <w:marTop w:val="0"/>
                                          <w:marBottom w:val="0"/>
                                          <w:divBdr>
                                            <w:top w:val="none" w:sz="0" w:space="0" w:color="auto"/>
                                            <w:left w:val="none" w:sz="0" w:space="0" w:color="auto"/>
                                            <w:bottom w:val="none" w:sz="0" w:space="0" w:color="auto"/>
                                            <w:right w:val="none" w:sz="0" w:space="0" w:color="auto"/>
                                          </w:divBdr>
                                        </w:div>
                                        <w:div w:id="298153774">
                                          <w:marLeft w:val="640"/>
                                          <w:marRight w:val="0"/>
                                          <w:marTop w:val="0"/>
                                          <w:marBottom w:val="0"/>
                                          <w:divBdr>
                                            <w:top w:val="none" w:sz="0" w:space="0" w:color="auto"/>
                                            <w:left w:val="none" w:sz="0" w:space="0" w:color="auto"/>
                                            <w:bottom w:val="none" w:sz="0" w:space="0" w:color="auto"/>
                                            <w:right w:val="none" w:sz="0" w:space="0" w:color="auto"/>
                                          </w:divBdr>
                                        </w:div>
                                        <w:div w:id="463276406">
                                          <w:marLeft w:val="640"/>
                                          <w:marRight w:val="0"/>
                                          <w:marTop w:val="0"/>
                                          <w:marBottom w:val="0"/>
                                          <w:divBdr>
                                            <w:top w:val="none" w:sz="0" w:space="0" w:color="auto"/>
                                            <w:left w:val="none" w:sz="0" w:space="0" w:color="auto"/>
                                            <w:bottom w:val="none" w:sz="0" w:space="0" w:color="auto"/>
                                            <w:right w:val="none" w:sz="0" w:space="0" w:color="auto"/>
                                          </w:divBdr>
                                        </w:div>
                                        <w:div w:id="489908411">
                                          <w:marLeft w:val="640"/>
                                          <w:marRight w:val="0"/>
                                          <w:marTop w:val="0"/>
                                          <w:marBottom w:val="0"/>
                                          <w:divBdr>
                                            <w:top w:val="none" w:sz="0" w:space="0" w:color="auto"/>
                                            <w:left w:val="none" w:sz="0" w:space="0" w:color="auto"/>
                                            <w:bottom w:val="none" w:sz="0" w:space="0" w:color="auto"/>
                                            <w:right w:val="none" w:sz="0" w:space="0" w:color="auto"/>
                                          </w:divBdr>
                                        </w:div>
                                        <w:div w:id="519776634">
                                          <w:marLeft w:val="640"/>
                                          <w:marRight w:val="0"/>
                                          <w:marTop w:val="0"/>
                                          <w:marBottom w:val="0"/>
                                          <w:divBdr>
                                            <w:top w:val="none" w:sz="0" w:space="0" w:color="auto"/>
                                            <w:left w:val="none" w:sz="0" w:space="0" w:color="auto"/>
                                            <w:bottom w:val="none" w:sz="0" w:space="0" w:color="auto"/>
                                            <w:right w:val="none" w:sz="0" w:space="0" w:color="auto"/>
                                          </w:divBdr>
                                        </w:div>
                                        <w:div w:id="660735920">
                                          <w:marLeft w:val="640"/>
                                          <w:marRight w:val="0"/>
                                          <w:marTop w:val="0"/>
                                          <w:marBottom w:val="0"/>
                                          <w:divBdr>
                                            <w:top w:val="none" w:sz="0" w:space="0" w:color="auto"/>
                                            <w:left w:val="none" w:sz="0" w:space="0" w:color="auto"/>
                                            <w:bottom w:val="none" w:sz="0" w:space="0" w:color="auto"/>
                                            <w:right w:val="none" w:sz="0" w:space="0" w:color="auto"/>
                                          </w:divBdr>
                                        </w:div>
                                        <w:div w:id="669717984">
                                          <w:marLeft w:val="640"/>
                                          <w:marRight w:val="0"/>
                                          <w:marTop w:val="0"/>
                                          <w:marBottom w:val="0"/>
                                          <w:divBdr>
                                            <w:top w:val="none" w:sz="0" w:space="0" w:color="auto"/>
                                            <w:left w:val="none" w:sz="0" w:space="0" w:color="auto"/>
                                            <w:bottom w:val="none" w:sz="0" w:space="0" w:color="auto"/>
                                            <w:right w:val="none" w:sz="0" w:space="0" w:color="auto"/>
                                          </w:divBdr>
                                        </w:div>
                                        <w:div w:id="683021811">
                                          <w:marLeft w:val="640"/>
                                          <w:marRight w:val="0"/>
                                          <w:marTop w:val="0"/>
                                          <w:marBottom w:val="0"/>
                                          <w:divBdr>
                                            <w:top w:val="none" w:sz="0" w:space="0" w:color="auto"/>
                                            <w:left w:val="none" w:sz="0" w:space="0" w:color="auto"/>
                                            <w:bottom w:val="none" w:sz="0" w:space="0" w:color="auto"/>
                                            <w:right w:val="none" w:sz="0" w:space="0" w:color="auto"/>
                                          </w:divBdr>
                                        </w:div>
                                        <w:div w:id="711805071">
                                          <w:marLeft w:val="640"/>
                                          <w:marRight w:val="0"/>
                                          <w:marTop w:val="0"/>
                                          <w:marBottom w:val="0"/>
                                          <w:divBdr>
                                            <w:top w:val="none" w:sz="0" w:space="0" w:color="auto"/>
                                            <w:left w:val="none" w:sz="0" w:space="0" w:color="auto"/>
                                            <w:bottom w:val="none" w:sz="0" w:space="0" w:color="auto"/>
                                            <w:right w:val="none" w:sz="0" w:space="0" w:color="auto"/>
                                          </w:divBdr>
                                        </w:div>
                                        <w:div w:id="769665659">
                                          <w:marLeft w:val="640"/>
                                          <w:marRight w:val="0"/>
                                          <w:marTop w:val="0"/>
                                          <w:marBottom w:val="0"/>
                                          <w:divBdr>
                                            <w:top w:val="none" w:sz="0" w:space="0" w:color="auto"/>
                                            <w:left w:val="none" w:sz="0" w:space="0" w:color="auto"/>
                                            <w:bottom w:val="none" w:sz="0" w:space="0" w:color="auto"/>
                                            <w:right w:val="none" w:sz="0" w:space="0" w:color="auto"/>
                                          </w:divBdr>
                                        </w:div>
                                        <w:div w:id="850221065">
                                          <w:marLeft w:val="640"/>
                                          <w:marRight w:val="0"/>
                                          <w:marTop w:val="0"/>
                                          <w:marBottom w:val="0"/>
                                          <w:divBdr>
                                            <w:top w:val="none" w:sz="0" w:space="0" w:color="auto"/>
                                            <w:left w:val="none" w:sz="0" w:space="0" w:color="auto"/>
                                            <w:bottom w:val="none" w:sz="0" w:space="0" w:color="auto"/>
                                            <w:right w:val="none" w:sz="0" w:space="0" w:color="auto"/>
                                          </w:divBdr>
                                        </w:div>
                                        <w:div w:id="899292636">
                                          <w:marLeft w:val="640"/>
                                          <w:marRight w:val="0"/>
                                          <w:marTop w:val="0"/>
                                          <w:marBottom w:val="0"/>
                                          <w:divBdr>
                                            <w:top w:val="none" w:sz="0" w:space="0" w:color="auto"/>
                                            <w:left w:val="none" w:sz="0" w:space="0" w:color="auto"/>
                                            <w:bottom w:val="none" w:sz="0" w:space="0" w:color="auto"/>
                                            <w:right w:val="none" w:sz="0" w:space="0" w:color="auto"/>
                                          </w:divBdr>
                                        </w:div>
                                        <w:div w:id="927037324">
                                          <w:marLeft w:val="640"/>
                                          <w:marRight w:val="0"/>
                                          <w:marTop w:val="0"/>
                                          <w:marBottom w:val="0"/>
                                          <w:divBdr>
                                            <w:top w:val="none" w:sz="0" w:space="0" w:color="auto"/>
                                            <w:left w:val="none" w:sz="0" w:space="0" w:color="auto"/>
                                            <w:bottom w:val="none" w:sz="0" w:space="0" w:color="auto"/>
                                            <w:right w:val="none" w:sz="0" w:space="0" w:color="auto"/>
                                          </w:divBdr>
                                        </w:div>
                                        <w:div w:id="976421192">
                                          <w:marLeft w:val="640"/>
                                          <w:marRight w:val="0"/>
                                          <w:marTop w:val="0"/>
                                          <w:marBottom w:val="0"/>
                                          <w:divBdr>
                                            <w:top w:val="none" w:sz="0" w:space="0" w:color="auto"/>
                                            <w:left w:val="none" w:sz="0" w:space="0" w:color="auto"/>
                                            <w:bottom w:val="none" w:sz="0" w:space="0" w:color="auto"/>
                                            <w:right w:val="none" w:sz="0" w:space="0" w:color="auto"/>
                                          </w:divBdr>
                                        </w:div>
                                        <w:div w:id="995450724">
                                          <w:marLeft w:val="640"/>
                                          <w:marRight w:val="0"/>
                                          <w:marTop w:val="0"/>
                                          <w:marBottom w:val="0"/>
                                          <w:divBdr>
                                            <w:top w:val="none" w:sz="0" w:space="0" w:color="auto"/>
                                            <w:left w:val="none" w:sz="0" w:space="0" w:color="auto"/>
                                            <w:bottom w:val="none" w:sz="0" w:space="0" w:color="auto"/>
                                            <w:right w:val="none" w:sz="0" w:space="0" w:color="auto"/>
                                          </w:divBdr>
                                        </w:div>
                                        <w:div w:id="1019091077">
                                          <w:marLeft w:val="640"/>
                                          <w:marRight w:val="0"/>
                                          <w:marTop w:val="0"/>
                                          <w:marBottom w:val="0"/>
                                          <w:divBdr>
                                            <w:top w:val="none" w:sz="0" w:space="0" w:color="auto"/>
                                            <w:left w:val="none" w:sz="0" w:space="0" w:color="auto"/>
                                            <w:bottom w:val="none" w:sz="0" w:space="0" w:color="auto"/>
                                            <w:right w:val="none" w:sz="0" w:space="0" w:color="auto"/>
                                          </w:divBdr>
                                        </w:div>
                                        <w:div w:id="1060252896">
                                          <w:marLeft w:val="640"/>
                                          <w:marRight w:val="0"/>
                                          <w:marTop w:val="0"/>
                                          <w:marBottom w:val="0"/>
                                          <w:divBdr>
                                            <w:top w:val="none" w:sz="0" w:space="0" w:color="auto"/>
                                            <w:left w:val="none" w:sz="0" w:space="0" w:color="auto"/>
                                            <w:bottom w:val="none" w:sz="0" w:space="0" w:color="auto"/>
                                            <w:right w:val="none" w:sz="0" w:space="0" w:color="auto"/>
                                          </w:divBdr>
                                        </w:div>
                                        <w:div w:id="1087187257">
                                          <w:marLeft w:val="640"/>
                                          <w:marRight w:val="0"/>
                                          <w:marTop w:val="0"/>
                                          <w:marBottom w:val="0"/>
                                          <w:divBdr>
                                            <w:top w:val="none" w:sz="0" w:space="0" w:color="auto"/>
                                            <w:left w:val="none" w:sz="0" w:space="0" w:color="auto"/>
                                            <w:bottom w:val="none" w:sz="0" w:space="0" w:color="auto"/>
                                            <w:right w:val="none" w:sz="0" w:space="0" w:color="auto"/>
                                          </w:divBdr>
                                        </w:div>
                                        <w:div w:id="1115756703">
                                          <w:marLeft w:val="640"/>
                                          <w:marRight w:val="0"/>
                                          <w:marTop w:val="0"/>
                                          <w:marBottom w:val="0"/>
                                          <w:divBdr>
                                            <w:top w:val="none" w:sz="0" w:space="0" w:color="auto"/>
                                            <w:left w:val="none" w:sz="0" w:space="0" w:color="auto"/>
                                            <w:bottom w:val="none" w:sz="0" w:space="0" w:color="auto"/>
                                            <w:right w:val="none" w:sz="0" w:space="0" w:color="auto"/>
                                          </w:divBdr>
                                        </w:div>
                                        <w:div w:id="1186675691">
                                          <w:marLeft w:val="640"/>
                                          <w:marRight w:val="0"/>
                                          <w:marTop w:val="0"/>
                                          <w:marBottom w:val="0"/>
                                          <w:divBdr>
                                            <w:top w:val="none" w:sz="0" w:space="0" w:color="auto"/>
                                            <w:left w:val="none" w:sz="0" w:space="0" w:color="auto"/>
                                            <w:bottom w:val="none" w:sz="0" w:space="0" w:color="auto"/>
                                            <w:right w:val="none" w:sz="0" w:space="0" w:color="auto"/>
                                          </w:divBdr>
                                        </w:div>
                                        <w:div w:id="1210844657">
                                          <w:marLeft w:val="640"/>
                                          <w:marRight w:val="0"/>
                                          <w:marTop w:val="0"/>
                                          <w:marBottom w:val="0"/>
                                          <w:divBdr>
                                            <w:top w:val="none" w:sz="0" w:space="0" w:color="auto"/>
                                            <w:left w:val="none" w:sz="0" w:space="0" w:color="auto"/>
                                            <w:bottom w:val="none" w:sz="0" w:space="0" w:color="auto"/>
                                            <w:right w:val="none" w:sz="0" w:space="0" w:color="auto"/>
                                          </w:divBdr>
                                        </w:div>
                                        <w:div w:id="1218859762">
                                          <w:marLeft w:val="640"/>
                                          <w:marRight w:val="0"/>
                                          <w:marTop w:val="0"/>
                                          <w:marBottom w:val="0"/>
                                          <w:divBdr>
                                            <w:top w:val="none" w:sz="0" w:space="0" w:color="auto"/>
                                            <w:left w:val="none" w:sz="0" w:space="0" w:color="auto"/>
                                            <w:bottom w:val="none" w:sz="0" w:space="0" w:color="auto"/>
                                            <w:right w:val="none" w:sz="0" w:space="0" w:color="auto"/>
                                          </w:divBdr>
                                        </w:div>
                                        <w:div w:id="1331131464">
                                          <w:marLeft w:val="640"/>
                                          <w:marRight w:val="0"/>
                                          <w:marTop w:val="0"/>
                                          <w:marBottom w:val="0"/>
                                          <w:divBdr>
                                            <w:top w:val="none" w:sz="0" w:space="0" w:color="auto"/>
                                            <w:left w:val="none" w:sz="0" w:space="0" w:color="auto"/>
                                            <w:bottom w:val="none" w:sz="0" w:space="0" w:color="auto"/>
                                            <w:right w:val="none" w:sz="0" w:space="0" w:color="auto"/>
                                          </w:divBdr>
                                        </w:div>
                                        <w:div w:id="1342778674">
                                          <w:marLeft w:val="640"/>
                                          <w:marRight w:val="0"/>
                                          <w:marTop w:val="0"/>
                                          <w:marBottom w:val="0"/>
                                          <w:divBdr>
                                            <w:top w:val="none" w:sz="0" w:space="0" w:color="auto"/>
                                            <w:left w:val="none" w:sz="0" w:space="0" w:color="auto"/>
                                            <w:bottom w:val="none" w:sz="0" w:space="0" w:color="auto"/>
                                            <w:right w:val="none" w:sz="0" w:space="0" w:color="auto"/>
                                          </w:divBdr>
                                        </w:div>
                                        <w:div w:id="1446266432">
                                          <w:marLeft w:val="640"/>
                                          <w:marRight w:val="0"/>
                                          <w:marTop w:val="0"/>
                                          <w:marBottom w:val="0"/>
                                          <w:divBdr>
                                            <w:top w:val="none" w:sz="0" w:space="0" w:color="auto"/>
                                            <w:left w:val="none" w:sz="0" w:space="0" w:color="auto"/>
                                            <w:bottom w:val="none" w:sz="0" w:space="0" w:color="auto"/>
                                            <w:right w:val="none" w:sz="0" w:space="0" w:color="auto"/>
                                          </w:divBdr>
                                        </w:div>
                                        <w:div w:id="1452939459">
                                          <w:marLeft w:val="640"/>
                                          <w:marRight w:val="0"/>
                                          <w:marTop w:val="0"/>
                                          <w:marBottom w:val="0"/>
                                          <w:divBdr>
                                            <w:top w:val="none" w:sz="0" w:space="0" w:color="auto"/>
                                            <w:left w:val="none" w:sz="0" w:space="0" w:color="auto"/>
                                            <w:bottom w:val="none" w:sz="0" w:space="0" w:color="auto"/>
                                            <w:right w:val="none" w:sz="0" w:space="0" w:color="auto"/>
                                          </w:divBdr>
                                        </w:div>
                                        <w:div w:id="1498963780">
                                          <w:marLeft w:val="640"/>
                                          <w:marRight w:val="0"/>
                                          <w:marTop w:val="0"/>
                                          <w:marBottom w:val="0"/>
                                          <w:divBdr>
                                            <w:top w:val="none" w:sz="0" w:space="0" w:color="auto"/>
                                            <w:left w:val="none" w:sz="0" w:space="0" w:color="auto"/>
                                            <w:bottom w:val="none" w:sz="0" w:space="0" w:color="auto"/>
                                            <w:right w:val="none" w:sz="0" w:space="0" w:color="auto"/>
                                          </w:divBdr>
                                        </w:div>
                                        <w:div w:id="1612007131">
                                          <w:marLeft w:val="640"/>
                                          <w:marRight w:val="0"/>
                                          <w:marTop w:val="0"/>
                                          <w:marBottom w:val="0"/>
                                          <w:divBdr>
                                            <w:top w:val="none" w:sz="0" w:space="0" w:color="auto"/>
                                            <w:left w:val="none" w:sz="0" w:space="0" w:color="auto"/>
                                            <w:bottom w:val="none" w:sz="0" w:space="0" w:color="auto"/>
                                            <w:right w:val="none" w:sz="0" w:space="0" w:color="auto"/>
                                          </w:divBdr>
                                        </w:div>
                                        <w:div w:id="1624312934">
                                          <w:marLeft w:val="640"/>
                                          <w:marRight w:val="0"/>
                                          <w:marTop w:val="0"/>
                                          <w:marBottom w:val="0"/>
                                          <w:divBdr>
                                            <w:top w:val="none" w:sz="0" w:space="0" w:color="auto"/>
                                            <w:left w:val="none" w:sz="0" w:space="0" w:color="auto"/>
                                            <w:bottom w:val="none" w:sz="0" w:space="0" w:color="auto"/>
                                            <w:right w:val="none" w:sz="0" w:space="0" w:color="auto"/>
                                          </w:divBdr>
                                        </w:div>
                                        <w:div w:id="1677415225">
                                          <w:marLeft w:val="640"/>
                                          <w:marRight w:val="0"/>
                                          <w:marTop w:val="0"/>
                                          <w:marBottom w:val="0"/>
                                          <w:divBdr>
                                            <w:top w:val="none" w:sz="0" w:space="0" w:color="auto"/>
                                            <w:left w:val="none" w:sz="0" w:space="0" w:color="auto"/>
                                            <w:bottom w:val="none" w:sz="0" w:space="0" w:color="auto"/>
                                            <w:right w:val="none" w:sz="0" w:space="0" w:color="auto"/>
                                          </w:divBdr>
                                        </w:div>
                                        <w:div w:id="1703241377">
                                          <w:marLeft w:val="640"/>
                                          <w:marRight w:val="0"/>
                                          <w:marTop w:val="0"/>
                                          <w:marBottom w:val="0"/>
                                          <w:divBdr>
                                            <w:top w:val="none" w:sz="0" w:space="0" w:color="auto"/>
                                            <w:left w:val="none" w:sz="0" w:space="0" w:color="auto"/>
                                            <w:bottom w:val="none" w:sz="0" w:space="0" w:color="auto"/>
                                            <w:right w:val="none" w:sz="0" w:space="0" w:color="auto"/>
                                          </w:divBdr>
                                        </w:div>
                                        <w:div w:id="1824158898">
                                          <w:marLeft w:val="640"/>
                                          <w:marRight w:val="0"/>
                                          <w:marTop w:val="0"/>
                                          <w:marBottom w:val="0"/>
                                          <w:divBdr>
                                            <w:top w:val="none" w:sz="0" w:space="0" w:color="auto"/>
                                            <w:left w:val="none" w:sz="0" w:space="0" w:color="auto"/>
                                            <w:bottom w:val="none" w:sz="0" w:space="0" w:color="auto"/>
                                            <w:right w:val="none" w:sz="0" w:space="0" w:color="auto"/>
                                          </w:divBdr>
                                        </w:div>
                                        <w:div w:id="1933003047">
                                          <w:marLeft w:val="640"/>
                                          <w:marRight w:val="0"/>
                                          <w:marTop w:val="0"/>
                                          <w:marBottom w:val="0"/>
                                          <w:divBdr>
                                            <w:top w:val="none" w:sz="0" w:space="0" w:color="auto"/>
                                            <w:left w:val="none" w:sz="0" w:space="0" w:color="auto"/>
                                            <w:bottom w:val="none" w:sz="0" w:space="0" w:color="auto"/>
                                            <w:right w:val="none" w:sz="0" w:space="0" w:color="auto"/>
                                          </w:divBdr>
                                        </w:div>
                                        <w:div w:id="1933929418">
                                          <w:marLeft w:val="640"/>
                                          <w:marRight w:val="0"/>
                                          <w:marTop w:val="0"/>
                                          <w:marBottom w:val="0"/>
                                          <w:divBdr>
                                            <w:top w:val="none" w:sz="0" w:space="0" w:color="auto"/>
                                            <w:left w:val="none" w:sz="0" w:space="0" w:color="auto"/>
                                            <w:bottom w:val="none" w:sz="0" w:space="0" w:color="auto"/>
                                            <w:right w:val="none" w:sz="0" w:space="0" w:color="auto"/>
                                          </w:divBdr>
                                        </w:div>
                                        <w:div w:id="2002000770">
                                          <w:marLeft w:val="640"/>
                                          <w:marRight w:val="0"/>
                                          <w:marTop w:val="0"/>
                                          <w:marBottom w:val="0"/>
                                          <w:divBdr>
                                            <w:top w:val="none" w:sz="0" w:space="0" w:color="auto"/>
                                            <w:left w:val="none" w:sz="0" w:space="0" w:color="auto"/>
                                            <w:bottom w:val="none" w:sz="0" w:space="0" w:color="auto"/>
                                            <w:right w:val="none" w:sz="0" w:space="0" w:color="auto"/>
                                          </w:divBdr>
                                        </w:div>
                                        <w:div w:id="2024087777">
                                          <w:marLeft w:val="640"/>
                                          <w:marRight w:val="0"/>
                                          <w:marTop w:val="0"/>
                                          <w:marBottom w:val="0"/>
                                          <w:divBdr>
                                            <w:top w:val="none" w:sz="0" w:space="0" w:color="auto"/>
                                            <w:left w:val="none" w:sz="0" w:space="0" w:color="auto"/>
                                            <w:bottom w:val="none" w:sz="0" w:space="0" w:color="auto"/>
                                            <w:right w:val="none" w:sz="0" w:space="0" w:color="auto"/>
                                          </w:divBdr>
                                        </w:div>
                                        <w:div w:id="2031174168">
                                          <w:marLeft w:val="640"/>
                                          <w:marRight w:val="0"/>
                                          <w:marTop w:val="0"/>
                                          <w:marBottom w:val="0"/>
                                          <w:divBdr>
                                            <w:top w:val="none" w:sz="0" w:space="0" w:color="auto"/>
                                            <w:left w:val="none" w:sz="0" w:space="0" w:color="auto"/>
                                            <w:bottom w:val="none" w:sz="0" w:space="0" w:color="auto"/>
                                            <w:right w:val="none" w:sz="0" w:space="0" w:color="auto"/>
                                          </w:divBdr>
                                        </w:div>
                                        <w:div w:id="2061442380">
                                          <w:marLeft w:val="640"/>
                                          <w:marRight w:val="0"/>
                                          <w:marTop w:val="0"/>
                                          <w:marBottom w:val="0"/>
                                          <w:divBdr>
                                            <w:top w:val="none" w:sz="0" w:space="0" w:color="auto"/>
                                            <w:left w:val="none" w:sz="0" w:space="0" w:color="auto"/>
                                            <w:bottom w:val="none" w:sz="0" w:space="0" w:color="auto"/>
                                            <w:right w:val="none" w:sz="0" w:space="0" w:color="auto"/>
                                          </w:divBdr>
                                        </w:div>
                                        <w:div w:id="2063212498">
                                          <w:marLeft w:val="640"/>
                                          <w:marRight w:val="0"/>
                                          <w:marTop w:val="0"/>
                                          <w:marBottom w:val="0"/>
                                          <w:divBdr>
                                            <w:top w:val="none" w:sz="0" w:space="0" w:color="auto"/>
                                            <w:left w:val="none" w:sz="0" w:space="0" w:color="auto"/>
                                            <w:bottom w:val="none" w:sz="0" w:space="0" w:color="auto"/>
                                            <w:right w:val="none" w:sz="0" w:space="0" w:color="auto"/>
                                          </w:divBdr>
                                        </w:div>
                                        <w:div w:id="2115245894">
                                          <w:marLeft w:val="640"/>
                                          <w:marRight w:val="0"/>
                                          <w:marTop w:val="0"/>
                                          <w:marBottom w:val="0"/>
                                          <w:divBdr>
                                            <w:top w:val="none" w:sz="0" w:space="0" w:color="auto"/>
                                            <w:left w:val="none" w:sz="0" w:space="0" w:color="auto"/>
                                            <w:bottom w:val="none" w:sz="0" w:space="0" w:color="auto"/>
                                            <w:right w:val="none" w:sz="0" w:space="0" w:color="auto"/>
                                          </w:divBdr>
                                        </w:div>
                                        <w:div w:id="2126384520">
                                          <w:marLeft w:val="640"/>
                                          <w:marRight w:val="0"/>
                                          <w:marTop w:val="0"/>
                                          <w:marBottom w:val="0"/>
                                          <w:divBdr>
                                            <w:top w:val="none" w:sz="0" w:space="0" w:color="auto"/>
                                            <w:left w:val="none" w:sz="0" w:space="0" w:color="auto"/>
                                            <w:bottom w:val="none" w:sz="0" w:space="0" w:color="auto"/>
                                            <w:right w:val="none" w:sz="0" w:space="0" w:color="auto"/>
                                          </w:divBdr>
                                        </w:div>
                                        <w:div w:id="2141608833">
                                          <w:marLeft w:val="640"/>
                                          <w:marRight w:val="0"/>
                                          <w:marTop w:val="0"/>
                                          <w:marBottom w:val="0"/>
                                          <w:divBdr>
                                            <w:top w:val="none" w:sz="0" w:space="0" w:color="auto"/>
                                            <w:left w:val="none" w:sz="0" w:space="0" w:color="auto"/>
                                            <w:bottom w:val="none" w:sz="0" w:space="0" w:color="auto"/>
                                            <w:right w:val="none" w:sz="0" w:space="0" w:color="auto"/>
                                          </w:divBdr>
                                        </w:div>
                                      </w:divsChild>
                                    </w:div>
                                    <w:div w:id="1003165445">
                                      <w:marLeft w:val="0"/>
                                      <w:marRight w:val="0"/>
                                      <w:marTop w:val="0"/>
                                      <w:marBottom w:val="0"/>
                                      <w:divBdr>
                                        <w:top w:val="none" w:sz="0" w:space="0" w:color="auto"/>
                                        <w:left w:val="none" w:sz="0" w:space="0" w:color="auto"/>
                                        <w:bottom w:val="none" w:sz="0" w:space="0" w:color="auto"/>
                                        <w:right w:val="none" w:sz="0" w:space="0" w:color="auto"/>
                                      </w:divBdr>
                                      <w:divsChild>
                                        <w:div w:id="63843332">
                                          <w:marLeft w:val="640"/>
                                          <w:marRight w:val="0"/>
                                          <w:marTop w:val="0"/>
                                          <w:marBottom w:val="0"/>
                                          <w:divBdr>
                                            <w:top w:val="none" w:sz="0" w:space="0" w:color="auto"/>
                                            <w:left w:val="none" w:sz="0" w:space="0" w:color="auto"/>
                                            <w:bottom w:val="none" w:sz="0" w:space="0" w:color="auto"/>
                                            <w:right w:val="none" w:sz="0" w:space="0" w:color="auto"/>
                                          </w:divBdr>
                                        </w:div>
                                        <w:div w:id="79105989">
                                          <w:marLeft w:val="640"/>
                                          <w:marRight w:val="0"/>
                                          <w:marTop w:val="0"/>
                                          <w:marBottom w:val="0"/>
                                          <w:divBdr>
                                            <w:top w:val="none" w:sz="0" w:space="0" w:color="auto"/>
                                            <w:left w:val="none" w:sz="0" w:space="0" w:color="auto"/>
                                            <w:bottom w:val="none" w:sz="0" w:space="0" w:color="auto"/>
                                            <w:right w:val="none" w:sz="0" w:space="0" w:color="auto"/>
                                          </w:divBdr>
                                        </w:div>
                                        <w:div w:id="88628620">
                                          <w:marLeft w:val="640"/>
                                          <w:marRight w:val="0"/>
                                          <w:marTop w:val="0"/>
                                          <w:marBottom w:val="0"/>
                                          <w:divBdr>
                                            <w:top w:val="none" w:sz="0" w:space="0" w:color="auto"/>
                                            <w:left w:val="none" w:sz="0" w:space="0" w:color="auto"/>
                                            <w:bottom w:val="none" w:sz="0" w:space="0" w:color="auto"/>
                                            <w:right w:val="none" w:sz="0" w:space="0" w:color="auto"/>
                                          </w:divBdr>
                                        </w:div>
                                        <w:div w:id="231476953">
                                          <w:marLeft w:val="640"/>
                                          <w:marRight w:val="0"/>
                                          <w:marTop w:val="0"/>
                                          <w:marBottom w:val="0"/>
                                          <w:divBdr>
                                            <w:top w:val="none" w:sz="0" w:space="0" w:color="auto"/>
                                            <w:left w:val="none" w:sz="0" w:space="0" w:color="auto"/>
                                            <w:bottom w:val="none" w:sz="0" w:space="0" w:color="auto"/>
                                            <w:right w:val="none" w:sz="0" w:space="0" w:color="auto"/>
                                          </w:divBdr>
                                        </w:div>
                                        <w:div w:id="240333896">
                                          <w:marLeft w:val="640"/>
                                          <w:marRight w:val="0"/>
                                          <w:marTop w:val="0"/>
                                          <w:marBottom w:val="0"/>
                                          <w:divBdr>
                                            <w:top w:val="none" w:sz="0" w:space="0" w:color="auto"/>
                                            <w:left w:val="none" w:sz="0" w:space="0" w:color="auto"/>
                                            <w:bottom w:val="none" w:sz="0" w:space="0" w:color="auto"/>
                                            <w:right w:val="none" w:sz="0" w:space="0" w:color="auto"/>
                                          </w:divBdr>
                                        </w:div>
                                        <w:div w:id="444270542">
                                          <w:marLeft w:val="640"/>
                                          <w:marRight w:val="0"/>
                                          <w:marTop w:val="0"/>
                                          <w:marBottom w:val="0"/>
                                          <w:divBdr>
                                            <w:top w:val="none" w:sz="0" w:space="0" w:color="auto"/>
                                            <w:left w:val="none" w:sz="0" w:space="0" w:color="auto"/>
                                            <w:bottom w:val="none" w:sz="0" w:space="0" w:color="auto"/>
                                            <w:right w:val="none" w:sz="0" w:space="0" w:color="auto"/>
                                          </w:divBdr>
                                        </w:div>
                                        <w:div w:id="484592307">
                                          <w:marLeft w:val="640"/>
                                          <w:marRight w:val="0"/>
                                          <w:marTop w:val="0"/>
                                          <w:marBottom w:val="0"/>
                                          <w:divBdr>
                                            <w:top w:val="none" w:sz="0" w:space="0" w:color="auto"/>
                                            <w:left w:val="none" w:sz="0" w:space="0" w:color="auto"/>
                                            <w:bottom w:val="none" w:sz="0" w:space="0" w:color="auto"/>
                                            <w:right w:val="none" w:sz="0" w:space="0" w:color="auto"/>
                                          </w:divBdr>
                                        </w:div>
                                        <w:div w:id="494956175">
                                          <w:marLeft w:val="640"/>
                                          <w:marRight w:val="0"/>
                                          <w:marTop w:val="0"/>
                                          <w:marBottom w:val="0"/>
                                          <w:divBdr>
                                            <w:top w:val="none" w:sz="0" w:space="0" w:color="auto"/>
                                            <w:left w:val="none" w:sz="0" w:space="0" w:color="auto"/>
                                            <w:bottom w:val="none" w:sz="0" w:space="0" w:color="auto"/>
                                            <w:right w:val="none" w:sz="0" w:space="0" w:color="auto"/>
                                          </w:divBdr>
                                        </w:div>
                                        <w:div w:id="511261224">
                                          <w:marLeft w:val="640"/>
                                          <w:marRight w:val="0"/>
                                          <w:marTop w:val="0"/>
                                          <w:marBottom w:val="0"/>
                                          <w:divBdr>
                                            <w:top w:val="none" w:sz="0" w:space="0" w:color="auto"/>
                                            <w:left w:val="none" w:sz="0" w:space="0" w:color="auto"/>
                                            <w:bottom w:val="none" w:sz="0" w:space="0" w:color="auto"/>
                                            <w:right w:val="none" w:sz="0" w:space="0" w:color="auto"/>
                                          </w:divBdr>
                                        </w:div>
                                        <w:div w:id="521895306">
                                          <w:marLeft w:val="640"/>
                                          <w:marRight w:val="0"/>
                                          <w:marTop w:val="0"/>
                                          <w:marBottom w:val="0"/>
                                          <w:divBdr>
                                            <w:top w:val="none" w:sz="0" w:space="0" w:color="auto"/>
                                            <w:left w:val="none" w:sz="0" w:space="0" w:color="auto"/>
                                            <w:bottom w:val="none" w:sz="0" w:space="0" w:color="auto"/>
                                            <w:right w:val="none" w:sz="0" w:space="0" w:color="auto"/>
                                          </w:divBdr>
                                        </w:div>
                                        <w:div w:id="562177551">
                                          <w:marLeft w:val="640"/>
                                          <w:marRight w:val="0"/>
                                          <w:marTop w:val="0"/>
                                          <w:marBottom w:val="0"/>
                                          <w:divBdr>
                                            <w:top w:val="none" w:sz="0" w:space="0" w:color="auto"/>
                                            <w:left w:val="none" w:sz="0" w:space="0" w:color="auto"/>
                                            <w:bottom w:val="none" w:sz="0" w:space="0" w:color="auto"/>
                                            <w:right w:val="none" w:sz="0" w:space="0" w:color="auto"/>
                                          </w:divBdr>
                                        </w:div>
                                        <w:div w:id="621041072">
                                          <w:marLeft w:val="640"/>
                                          <w:marRight w:val="0"/>
                                          <w:marTop w:val="0"/>
                                          <w:marBottom w:val="0"/>
                                          <w:divBdr>
                                            <w:top w:val="none" w:sz="0" w:space="0" w:color="auto"/>
                                            <w:left w:val="none" w:sz="0" w:space="0" w:color="auto"/>
                                            <w:bottom w:val="none" w:sz="0" w:space="0" w:color="auto"/>
                                            <w:right w:val="none" w:sz="0" w:space="0" w:color="auto"/>
                                          </w:divBdr>
                                        </w:div>
                                        <w:div w:id="623579297">
                                          <w:marLeft w:val="640"/>
                                          <w:marRight w:val="0"/>
                                          <w:marTop w:val="0"/>
                                          <w:marBottom w:val="0"/>
                                          <w:divBdr>
                                            <w:top w:val="none" w:sz="0" w:space="0" w:color="auto"/>
                                            <w:left w:val="none" w:sz="0" w:space="0" w:color="auto"/>
                                            <w:bottom w:val="none" w:sz="0" w:space="0" w:color="auto"/>
                                            <w:right w:val="none" w:sz="0" w:space="0" w:color="auto"/>
                                          </w:divBdr>
                                        </w:div>
                                        <w:div w:id="651180905">
                                          <w:marLeft w:val="640"/>
                                          <w:marRight w:val="0"/>
                                          <w:marTop w:val="0"/>
                                          <w:marBottom w:val="0"/>
                                          <w:divBdr>
                                            <w:top w:val="none" w:sz="0" w:space="0" w:color="auto"/>
                                            <w:left w:val="none" w:sz="0" w:space="0" w:color="auto"/>
                                            <w:bottom w:val="none" w:sz="0" w:space="0" w:color="auto"/>
                                            <w:right w:val="none" w:sz="0" w:space="0" w:color="auto"/>
                                          </w:divBdr>
                                        </w:div>
                                        <w:div w:id="670372624">
                                          <w:marLeft w:val="640"/>
                                          <w:marRight w:val="0"/>
                                          <w:marTop w:val="0"/>
                                          <w:marBottom w:val="0"/>
                                          <w:divBdr>
                                            <w:top w:val="none" w:sz="0" w:space="0" w:color="auto"/>
                                            <w:left w:val="none" w:sz="0" w:space="0" w:color="auto"/>
                                            <w:bottom w:val="none" w:sz="0" w:space="0" w:color="auto"/>
                                            <w:right w:val="none" w:sz="0" w:space="0" w:color="auto"/>
                                          </w:divBdr>
                                        </w:div>
                                        <w:div w:id="715932893">
                                          <w:marLeft w:val="640"/>
                                          <w:marRight w:val="0"/>
                                          <w:marTop w:val="0"/>
                                          <w:marBottom w:val="0"/>
                                          <w:divBdr>
                                            <w:top w:val="none" w:sz="0" w:space="0" w:color="auto"/>
                                            <w:left w:val="none" w:sz="0" w:space="0" w:color="auto"/>
                                            <w:bottom w:val="none" w:sz="0" w:space="0" w:color="auto"/>
                                            <w:right w:val="none" w:sz="0" w:space="0" w:color="auto"/>
                                          </w:divBdr>
                                        </w:div>
                                        <w:div w:id="717752511">
                                          <w:marLeft w:val="640"/>
                                          <w:marRight w:val="0"/>
                                          <w:marTop w:val="0"/>
                                          <w:marBottom w:val="0"/>
                                          <w:divBdr>
                                            <w:top w:val="none" w:sz="0" w:space="0" w:color="auto"/>
                                            <w:left w:val="none" w:sz="0" w:space="0" w:color="auto"/>
                                            <w:bottom w:val="none" w:sz="0" w:space="0" w:color="auto"/>
                                            <w:right w:val="none" w:sz="0" w:space="0" w:color="auto"/>
                                          </w:divBdr>
                                        </w:div>
                                        <w:div w:id="745955955">
                                          <w:marLeft w:val="640"/>
                                          <w:marRight w:val="0"/>
                                          <w:marTop w:val="0"/>
                                          <w:marBottom w:val="0"/>
                                          <w:divBdr>
                                            <w:top w:val="none" w:sz="0" w:space="0" w:color="auto"/>
                                            <w:left w:val="none" w:sz="0" w:space="0" w:color="auto"/>
                                            <w:bottom w:val="none" w:sz="0" w:space="0" w:color="auto"/>
                                            <w:right w:val="none" w:sz="0" w:space="0" w:color="auto"/>
                                          </w:divBdr>
                                        </w:div>
                                        <w:div w:id="756026280">
                                          <w:marLeft w:val="640"/>
                                          <w:marRight w:val="0"/>
                                          <w:marTop w:val="0"/>
                                          <w:marBottom w:val="0"/>
                                          <w:divBdr>
                                            <w:top w:val="none" w:sz="0" w:space="0" w:color="auto"/>
                                            <w:left w:val="none" w:sz="0" w:space="0" w:color="auto"/>
                                            <w:bottom w:val="none" w:sz="0" w:space="0" w:color="auto"/>
                                            <w:right w:val="none" w:sz="0" w:space="0" w:color="auto"/>
                                          </w:divBdr>
                                        </w:div>
                                        <w:div w:id="799496252">
                                          <w:marLeft w:val="640"/>
                                          <w:marRight w:val="0"/>
                                          <w:marTop w:val="0"/>
                                          <w:marBottom w:val="0"/>
                                          <w:divBdr>
                                            <w:top w:val="none" w:sz="0" w:space="0" w:color="auto"/>
                                            <w:left w:val="none" w:sz="0" w:space="0" w:color="auto"/>
                                            <w:bottom w:val="none" w:sz="0" w:space="0" w:color="auto"/>
                                            <w:right w:val="none" w:sz="0" w:space="0" w:color="auto"/>
                                          </w:divBdr>
                                        </w:div>
                                        <w:div w:id="925264765">
                                          <w:marLeft w:val="640"/>
                                          <w:marRight w:val="0"/>
                                          <w:marTop w:val="0"/>
                                          <w:marBottom w:val="0"/>
                                          <w:divBdr>
                                            <w:top w:val="none" w:sz="0" w:space="0" w:color="auto"/>
                                            <w:left w:val="none" w:sz="0" w:space="0" w:color="auto"/>
                                            <w:bottom w:val="none" w:sz="0" w:space="0" w:color="auto"/>
                                            <w:right w:val="none" w:sz="0" w:space="0" w:color="auto"/>
                                          </w:divBdr>
                                        </w:div>
                                        <w:div w:id="940064233">
                                          <w:marLeft w:val="640"/>
                                          <w:marRight w:val="0"/>
                                          <w:marTop w:val="0"/>
                                          <w:marBottom w:val="0"/>
                                          <w:divBdr>
                                            <w:top w:val="none" w:sz="0" w:space="0" w:color="auto"/>
                                            <w:left w:val="none" w:sz="0" w:space="0" w:color="auto"/>
                                            <w:bottom w:val="none" w:sz="0" w:space="0" w:color="auto"/>
                                            <w:right w:val="none" w:sz="0" w:space="0" w:color="auto"/>
                                          </w:divBdr>
                                        </w:div>
                                        <w:div w:id="955982488">
                                          <w:marLeft w:val="640"/>
                                          <w:marRight w:val="0"/>
                                          <w:marTop w:val="0"/>
                                          <w:marBottom w:val="0"/>
                                          <w:divBdr>
                                            <w:top w:val="none" w:sz="0" w:space="0" w:color="auto"/>
                                            <w:left w:val="none" w:sz="0" w:space="0" w:color="auto"/>
                                            <w:bottom w:val="none" w:sz="0" w:space="0" w:color="auto"/>
                                            <w:right w:val="none" w:sz="0" w:space="0" w:color="auto"/>
                                          </w:divBdr>
                                        </w:div>
                                        <w:div w:id="973407446">
                                          <w:marLeft w:val="640"/>
                                          <w:marRight w:val="0"/>
                                          <w:marTop w:val="0"/>
                                          <w:marBottom w:val="0"/>
                                          <w:divBdr>
                                            <w:top w:val="none" w:sz="0" w:space="0" w:color="auto"/>
                                            <w:left w:val="none" w:sz="0" w:space="0" w:color="auto"/>
                                            <w:bottom w:val="none" w:sz="0" w:space="0" w:color="auto"/>
                                            <w:right w:val="none" w:sz="0" w:space="0" w:color="auto"/>
                                          </w:divBdr>
                                        </w:div>
                                        <w:div w:id="976035318">
                                          <w:marLeft w:val="640"/>
                                          <w:marRight w:val="0"/>
                                          <w:marTop w:val="0"/>
                                          <w:marBottom w:val="0"/>
                                          <w:divBdr>
                                            <w:top w:val="none" w:sz="0" w:space="0" w:color="auto"/>
                                            <w:left w:val="none" w:sz="0" w:space="0" w:color="auto"/>
                                            <w:bottom w:val="none" w:sz="0" w:space="0" w:color="auto"/>
                                            <w:right w:val="none" w:sz="0" w:space="0" w:color="auto"/>
                                          </w:divBdr>
                                        </w:div>
                                        <w:div w:id="1007488368">
                                          <w:marLeft w:val="640"/>
                                          <w:marRight w:val="0"/>
                                          <w:marTop w:val="0"/>
                                          <w:marBottom w:val="0"/>
                                          <w:divBdr>
                                            <w:top w:val="none" w:sz="0" w:space="0" w:color="auto"/>
                                            <w:left w:val="none" w:sz="0" w:space="0" w:color="auto"/>
                                            <w:bottom w:val="none" w:sz="0" w:space="0" w:color="auto"/>
                                            <w:right w:val="none" w:sz="0" w:space="0" w:color="auto"/>
                                          </w:divBdr>
                                        </w:div>
                                        <w:div w:id="1016078145">
                                          <w:marLeft w:val="640"/>
                                          <w:marRight w:val="0"/>
                                          <w:marTop w:val="0"/>
                                          <w:marBottom w:val="0"/>
                                          <w:divBdr>
                                            <w:top w:val="none" w:sz="0" w:space="0" w:color="auto"/>
                                            <w:left w:val="none" w:sz="0" w:space="0" w:color="auto"/>
                                            <w:bottom w:val="none" w:sz="0" w:space="0" w:color="auto"/>
                                            <w:right w:val="none" w:sz="0" w:space="0" w:color="auto"/>
                                          </w:divBdr>
                                        </w:div>
                                        <w:div w:id="1021594090">
                                          <w:marLeft w:val="640"/>
                                          <w:marRight w:val="0"/>
                                          <w:marTop w:val="0"/>
                                          <w:marBottom w:val="0"/>
                                          <w:divBdr>
                                            <w:top w:val="none" w:sz="0" w:space="0" w:color="auto"/>
                                            <w:left w:val="none" w:sz="0" w:space="0" w:color="auto"/>
                                            <w:bottom w:val="none" w:sz="0" w:space="0" w:color="auto"/>
                                            <w:right w:val="none" w:sz="0" w:space="0" w:color="auto"/>
                                          </w:divBdr>
                                        </w:div>
                                        <w:div w:id="1151605147">
                                          <w:marLeft w:val="640"/>
                                          <w:marRight w:val="0"/>
                                          <w:marTop w:val="0"/>
                                          <w:marBottom w:val="0"/>
                                          <w:divBdr>
                                            <w:top w:val="none" w:sz="0" w:space="0" w:color="auto"/>
                                            <w:left w:val="none" w:sz="0" w:space="0" w:color="auto"/>
                                            <w:bottom w:val="none" w:sz="0" w:space="0" w:color="auto"/>
                                            <w:right w:val="none" w:sz="0" w:space="0" w:color="auto"/>
                                          </w:divBdr>
                                        </w:div>
                                        <w:div w:id="1165633741">
                                          <w:marLeft w:val="640"/>
                                          <w:marRight w:val="0"/>
                                          <w:marTop w:val="0"/>
                                          <w:marBottom w:val="0"/>
                                          <w:divBdr>
                                            <w:top w:val="none" w:sz="0" w:space="0" w:color="auto"/>
                                            <w:left w:val="none" w:sz="0" w:space="0" w:color="auto"/>
                                            <w:bottom w:val="none" w:sz="0" w:space="0" w:color="auto"/>
                                            <w:right w:val="none" w:sz="0" w:space="0" w:color="auto"/>
                                          </w:divBdr>
                                        </w:div>
                                        <w:div w:id="1185051203">
                                          <w:marLeft w:val="640"/>
                                          <w:marRight w:val="0"/>
                                          <w:marTop w:val="0"/>
                                          <w:marBottom w:val="0"/>
                                          <w:divBdr>
                                            <w:top w:val="none" w:sz="0" w:space="0" w:color="auto"/>
                                            <w:left w:val="none" w:sz="0" w:space="0" w:color="auto"/>
                                            <w:bottom w:val="none" w:sz="0" w:space="0" w:color="auto"/>
                                            <w:right w:val="none" w:sz="0" w:space="0" w:color="auto"/>
                                          </w:divBdr>
                                        </w:div>
                                        <w:div w:id="1262953298">
                                          <w:marLeft w:val="640"/>
                                          <w:marRight w:val="0"/>
                                          <w:marTop w:val="0"/>
                                          <w:marBottom w:val="0"/>
                                          <w:divBdr>
                                            <w:top w:val="none" w:sz="0" w:space="0" w:color="auto"/>
                                            <w:left w:val="none" w:sz="0" w:space="0" w:color="auto"/>
                                            <w:bottom w:val="none" w:sz="0" w:space="0" w:color="auto"/>
                                            <w:right w:val="none" w:sz="0" w:space="0" w:color="auto"/>
                                          </w:divBdr>
                                        </w:div>
                                        <w:div w:id="1294366692">
                                          <w:marLeft w:val="640"/>
                                          <w:marRight w:val="0"/>
                                          <w:marTop w:val="0"/>
                                          <w:marBottom w:val="0"/>
                                          <w:divBdr>
                                            <w:top w:val="none" w:sz="0" w:space="0" w:color="auto"/>
                                            <w:left w:val="none" w:sz="0" w:space="0" w:color="auto"/>
                                            <w:bottom w:val="none" w:sz="0" w:space="0" w:color="auto"/>
                                            <w:right w:val="none" w:sz="0" w:space="0" w:color="auto"/>
                                          </w:divBdr>
                                        </w:div>
                                        <w:div w:id="1299920070">
                                          <w:marLeft w:val="640"/>
                                          <w:marRight w:val="0"/>
                                          <w:marTop w:val="0"/>
                                          <w:marBottom w:val="0"/>
                                          <w:divBdr>
                                            <w:top w:val="none" w:sz="0" w:space="0" w:color="auto"/>
                                            <w:left w:val="none" w:sz="0" w:space="0" w:color="auto"/>
                                            <w:bottom w:val="none" w:sz="0" w:space="0" w:color="auto"/>
                                            <w:right w:val="none" w:sz="0" w:space="0" w:color="auto"/>
                                          </w:divBdr>
                                        </w:div>
                                        <w:div w:id="1588227252">
                                          <w:marLeft w:val="640"/>
                                          <w:marRight w:val="0"/>
                                          <w:marTop w:val="0"/>
                                          <w:marBottom w:val="0"/>
                                          <w:divBdr>
                                            <w:top w:val="none" w:sz="0" w:space="0" w:color="auto"/>
                                            <w:left w:val="none" w:sz="0" w:space="0" w:color="auto"/>
                                            <w:bottom w:val="none" w:sz="0" w:space="0" w:color="auto"/>
                                            <w:right w:val="none" w:sz="0" w:space="0" w:color="auto"/>
                                          </w:divBdr>
                                        </w:div>
                                        <w:div w:id="1644501130">
                                          <w:marLeft w:val="640"/>
                                          <w:marRight w:val="0"/>
                                          <w:marTop w:val="0"/>
                                          <w:marBottom w:val="0"/>
                                          <w:divBdr>
                                            <w:top w:val="none" w:sz="0" w:space="0" w:color="auto"/>
                                            <w:left w:val="none" w:sz="0" w:space="0" w:color="auto"/>
                                            <w:bottom w:val="none" w:sz="0" w:space="0" w:color="auto"/>
                                            <w:right w:val="none" w:sz="0" w:space="0" w:color="auto"/>
                                          </w:divBdr>
                                        </w:div>
                                        <w:div w:id="1675915637">
                                          <w:marLeft w:val="640"/>
                                          <w:marRight w:val="0"/>
                                          <w:marTop w:val="0"/>
                                          <w:marBottom w:val="0"/>
                                          <w:divBdr>
                                            <w:top w:val="none" w:sz="0" w:space="0" w:color="auto"/>
                                            <w:left w:val="none" w:sz="0" w:space="0" w:color="auto"/>
                                            <w:bottom w:val="none" w:sz="0" w:space="0" w:color="auto"/>
                                            <w:right w:val="none" w:sz="0" w:space="0" w:color="auto"/>
                                          </w:divBdr>
                                        </w:div>
                                        <w:div w:id="1700397509">
                                          <w:marLeft w:val="640"/>
                                          <w:marRight w:val="0"/>
                                          <w:marTop w:val="0"/>
                                          <w:marBottom w:val="0"/>
                                          <w:divBdr>
                                            <w:top w:val="none" w:sz="0" w:space="0" w:color="auto"/>
                                            <w:left w:val="none" w:sz="0" w:space="0" w:color="auto"/>
                                            <w:bottom w:val="none" w:sz="0" w:space="0" w:color="auto"/>
                                            <w:right w:val="none" w:sz="0" w:space="0" w:color="auto"/>
                                          </w:divBdr>
                                        </w:div>
                                        <w:div w:id="1748569586">
                                          <w:marLeft w:val="640"/>
                                          <w:marRight w:val="0"/>
                                          <w:marTop w:val="0"/>
                                          <w:marBottom w:val="0"/>
                                          <w:divBdr>
                                            <w:top w:val="none" w:sz="0" w:space="0" w:color="auto"/>
                                            <w:left w:val="none" w:sz="0" w:space="0" w:color="auto"/>
                                            <w:bottom w:val="none" w:sz="0" w:space="0" w:color="auto"/>
                                            <w:right w:val="none" w:sz="0" w:space="0" w:color="auto"/>
                                          </w:divBdr>
                                        </w:div>
                                        <w:div w:id="1771006417">
                                          <w:marLeft w:val="640"/>
                                          <w:marRight w:val="0"/>
                                          <w:marTop w:val="0"/>
                                          <w:marBottom w:val="0"/>
                                          <w:divBdr>
                                            <w:top w:val="none" w:sz="0" w:space="0" w:color="auto"/>
                                            <w:left w:val="none" w:sz="0" w:space="0" w:color="auto"/>
                                            <w:bottom w:val="none" w:sz="0" w:space="0" w:color="auto"/>
                                            <w:right w:val="none" w:sz="0" w:space="0" w:color="auto"/>
                                          </w:divBdr>
                                        </w:div>
                                        <w:div w:id="1831478445">
                                          <w:marLeft w:val="640"/>
                                          <w:marRight w:val="0"/>
                                          <w:marTop w:val="0"/>
                                          <w:marBottom w:val="0"/>
                                          <w:divBdr>
                                            <w:top w:val="none" w:sz="0" w:space="0" w:color="auto"/>
                                            <w:left w:val="none" w:sz="0" w:space="0" w:color="auto"/>
                                            <w:bottom w:val="none" w:sz="0" w:space="0" w:color="auto"/>
                                            <w:right w:val="none" w:sz="0" w:space="0" w:color="auto"/>
                                          </w:divBdr>
                                        </w:div>
                                        <w:div w:id="1864972700">
                                          <w:marLeft w:val="640"/>
                                          <w:marRight w:val="0"/>
                                          <w:marTop w:val="0"/>
                                          <w:marBottom w:val="0"/>
                                          <w:divBdr>
                                            <w:top w:val="none" w:sz="0" w:space="0" w:color="auto"/>
                                            <w:left w:val="none" w:sz="0" w:space="0" w:color="auto"/>
                                            <w:bottom w:val="none" w:sz="0" w:space="0" w:color="auto"/>
                                            <w:right w:val="none" w:sz="0" w:space="0" w:color="auto"/>
                                          </w:divBdr>
                                        </w:div>
                                        <w:div w:id="1890652366">
                                          <w:marLeft w:val="640"/>
                                          <w:marRight w:val="0"/>
                                          <w:marTop w:val="0"/>
                                          <w:marBottom w:val="0"/>
                                          <w:divBdr>
                                            <w:top w:val="none" w:sz="0" w:space="0" w:color="auto"/>
                                            <w:left w:val="none" w:sz="0" w:space="0" w:color="auto"/>
                                            <w:bottom w:val="none" w:sz="0" w:space="0" w:color="auto"/>
                                            <w:right w:val="none" w:sz="0" w:space="0" w:color="auto"/>
                                          </w:divBdr>
                                        </w:div>
                                        <w:div w:id="1914198024">
                                          <w:marLeft w:val="640"/>
                                          <w:marRight w:val="0"/>
                                          <w:marTop w:val="0"/>
                                          <w:marBottom w:val="0"/>
                                          <w:divBdr>
                                            <w:top w:val="none" w:sz="0" w:space="0" w:color="auto"/>
                                            <w:left w:val="none" w:sz="0" w:space="0" w:color="auto"/>
                                            <w:bottom w:val="none" w:sz="0" w:space="0" w:color="auto"/>
                                            <w:right w:val="none" w:sz="0" w:space="0" w:color="auto"/>
                                          </w:divBdr>
                                        </w:div>
                                        <w:div w:id="1925869540">
                                          <w:marLeft w:val="640"/>
                                          <w:marRight w:val="0"/>
                                          <w:marTop w:val="0"/>
                                          <w:marBottom w:val="0"/>
                                          <w:divBdr>
                                            <w:top w:val="none" w:sz="0" w:space="0" w:color="auto"/>
                                            <w:left w:val="none" w:sz="0" w:space="0" w:color="auto"/>
                                            <w:bottom w:val="none" w:sz="0" w:space="0" w:color="auto"/>
                                            <w:right w:val="none" w:sz="0" w:space="0" w:color="auto"/>
                                          </w:divBdr>
                                        </w:div>
                                        <w:div w:id="2014646545">
                                          <w:marLeft w:val="640"/>
                                          <w:marRight w:val="0"/>
                                          <w:marTop w:val="0"/>
                                          <w:marBottom w:val="0"/>
                                          <w:divBdr>
                                            <w:top w:val="none" w:sz="0" w:space="0" w:color="auto"/>
                                            <w:left w:val="none" w:sz="0" w:space="0" w:color="auto"/>
                                            <w:bottom w:val="none" w:sz="0" w:space="0" w:color="auto"/>
                                            <w:right w:val="none" w:sz="0" w:space="0" w:color="auto"/>
                                          </w:divBdr>
                                        </w:div>
                                        <w:div w:id="2055033840">
                                          <w:marLeft w:val="640"/>
                                          <w:marRight w:val="0"/>
                                          <w:marTop w:val="0"/>
                                          <w:marBottom w:val="0"/>
                                          <w:divBdr>
                                            <w:top w:val="none" w:sz="0" w:space="0" w:color="auto"/>
                                            <w:left w:val="none" w:sz="0" w:space="0" w:color="auto"/>
                                            <w:bottom w:val="none" w:sz="0" w:space="0" w:color="auto"/>
                                            <w:right w:val="none" w:sz="0" w:space="0" w:color="auto"/>
                                          </w:divBdr>
                                        </w:div>
                                        <w:div w:id="2065181092">
                                          <w:marLeft w:val="640"/>
                                          <w:marRight w:val="0"/>
                                          <w:marTop w:val="0"/>
                                          <w:marBottom w:val="0"/>
                                          <w:divBdr>
                                            <w:top w:val="none" w:sz="0" w:space="0" w:color="auto"/>
                                            <w:left w:val="none" w:sz="0" w:space="0" w:color="auto"/>
                                            <w:bottom w:val="none" w:sz="0" w:space="0" w:color="auto"/>
                                            <w:right w:val="none" w:sz="0" w:space="0" w:color="auto"/>
                                          </w:divBdr>
                                        </w:div>
                                      </w:divsChild>
                                    </w:div>
                                    <w:div w:id="1952080800">
                                      <w:marLeft w:val="0"/>
                                      <w:marRight w:val="0"/>
                                      <w:marTop w:val="0"/>
                                      <w:marBottom w:val="0"/>
                                      <w:divBdr>
                                        <w:top w:val="none" w:sz="0" w:space="0" w:color="auto"/>
                                        <w:left w:val="none" w:sz="0" w:space="0" w:color="auto"/>
                                        <w:bottom w:val="none" w:sz="0" w:space="0" w:color="auto"/>
                                        <w:right w:val="none" w:sz="0" w:space="0" w:color="auto"/>
                                      </w:divBdr>
                                      <w:divsChild>
                                        <w:div w:id="102459412">
                                          <w:marLeft w:val="640"/>
                                          <w:marRight w:val="0"/>
                                          <w:marTop w:val="0"/>
                                          <w:marBottom w:val="0"/>
                                          <w:divBdr>
                                            <w:top w:val="none" w:sz="0" w:space="0" w:color="auto"/>
                                            <w:left w:val="none" w:sz="0" w:space="0" w:color="auto"/>
                                            <w:bottom w:val="none" w:sz="0" w:space="0" w:color="auto"/>
                                            <w:right w:val="none" w:sz="0" w:space="0" w:color="auto"/>
                                          </w:divBdr>
                                        </w:div>
                                        <w:div w:id="119804981">
                                          <w:marLeft w:val="640"/>
                                          <w:marRight w:val="0"/>
                                          <w:marTop w:val="0"/>
                                          <w:marBottom w:val="0"/>
                                          <w:divBdr>
                                            <w:top w:val="none" w:sz="0" w:space="0" w:color="auto"/>
                                            <w:left w:val="none" w:sz="0" w:space="0" w:color="auto"/>
                                            <w:bottom w:val="none" w:sz="0" w:space="0" w:color="auto"/>
                                            <w:right w:val="none" w:sz="0" w:space="0" w:color="auto"/>
                                          </w:divBdr>
                                        </w:div>
                                        <w:div w:id="189224444">
                                          <w:marLeft w:val="640"/>
                                          <w:marRight w:val="0"/>
                                          <w:marTop w:val="0"/>
                                          <w:marBottom w:val="0"/>
                                          <w:divBdr>
                                            <w:top w:val="none" w:sz="0" w:space="0" w:color="auto"/>
                                            <w:left w:val="none" w:sz="0" w:space="0" w:color="auto"/>
                                            <w:bottom w:val="none" w:sz="0" w:space="0" w:color="auto"/>
                                            <w:right w:val="none" w:sz="0" w:space="0" w:color="auto"/>
                                          </w:divBdr>
                                        </w:div>
                                        <w:div w:id="249628293">
                                          <w:marLeft w:val="640"/>
                                          <w:marRight w:val="0"/>
                                          <w:marTop w:val="0"/>
                                          <w:marBottom w:val="0"/>
                                          <w:divBdr>
                                            <w:top w:val="none" w:sz="0" w:space="0" w:color="auto"/>
                                            <w:left w:val="none" w:sz="0" w:space="0" w:color="auto"/>
                                            <w:bottom w:val="none" w:sz="0" w:space="0" w:color="auto"/>
                                            <w:right w:val="none" w:sz="0" w:space="0" w:color="auto"/>
                                          </w:divBdr>
                                        </w:div>
                                        <w:div w:id="271399251">
                                          <w:marLeft w:val="640"/>
                                          <w:marRight w:val="0"/>
                                          <w:marTop w:val="0"/>
                                          <w:marBottom w:val="0"/>
                                          <w:divBdr>
                                            <w:top w:val="none" w:sz="0" w:space="0" w:color="auto"/>
                                            <w:left w:val="none" w:sz="0" w:space="0" w:color="auto"/>
                                            <w:bottom w:val="none" w:sz="0" w:space="0" w:color="auto"/>
                                            <w:right w:val="none" w:sz="0" w:space="0" w:color="auto"/>
                                          </w:divBdr>
                                        </w:div>
                                        <w:div w:id="311570825">
                                          <w:marLeft w:val="640"/>
                                          <w:marRight w:val="0"/>
                                          <w:marTop w:val="0"/>
                                          <w:marBottom w:val="0"/>
                                          <w:divBdr>
                                            <w:top w:val="none" w:sz="0" w:space="0" w:color="auto"/>
                                            <w:left w:val="none" w:sz="0" w:space="0" w:color="auto"/>
                                            <w:bottom w:val="none" w:sz="0" w:space="0" w:color="auto"/>
                                            <w:right w:val="none" w:sz="0" w:space="0" w:color="auto"/>
                                          </w:divBdr>
                                        </w:div>
                                        <w:div w:id="401176918">
                                          <w:marLeft w:val="640"/>
                                          <w:marRight w:val="0"/>
                                          <w:marTop w:val="0"/>
                                          <w:marBottom w:val="0"/>
                                          <w:divBdr>
                                            <w:top w:val="none" w:sz="0" w:space="0" w:color="auto"/>
                                            <w:left w:val="none" w:sz="0" w:space="0" w:color="auto"/>
                                            <w:bottom w:val="none" w:sz="0" w:space="0" w:color="auto"/>
                                            <w:right w:val="none" w:sz="0" w:space="0" w:color="auto"/>
                                          </w:divBdr>
                                        </w:div>
                                        <w:div w:id="403337281">
                                          <w:marLeft w:val="640"/>
                                          <w:marRight w:val="0"/>
                                          <w:marTop w:val="0"/>
                                          <w:marBottom w:val="0"/>
                                          <w:divBdr>
                                            <w:top w:val="none" w:sz="0" w:space="0" w:color="auto"/>
                                            <w:left w:val="none" w:sz="0" w:space="0" w:color="auto"/>
                                            <w:bottom w:val="none" w:sz="0" w:space="0" w:color="auto"/>
                                            <w:right w:val="none" w:sz="0" w:space="0" w:color="auto"/>
                                          </w:divBdr>
                                        </w:div>
                                        <w:div w:id="422146709">
                                          <w:marLeft w:val="640"/>
                                          <w:marRight w:val="0"/>
                                          <w:marTop w:val="0"/>
                                          <w:marBottom w:val="0"/>
                                          <w:divBdr>
                                            <w:top w:val="none" w:sz="0" w:space="0" w:color="auto"/>
                                            <w:left w:val="none" w:sz="0" w:space="0" w:color="auto"/>
                                            <w:bottom w:val="none" w:sz="0" w:space="0" w:color="auto"/>
                                            <w:right w:val="none" w:sz="0" w:space="0" w:color="auto"/>
                                          </w:divBdr>
                                        </w:div>
                                        <w:div w:id="429857781">
                                          <w:marLeft w:val="640"/>
                                          <w:marRight w:val="0"/>
                                          <w:marTop w:val="0"/>
                                          <w:marBottom w:val="0"/>
                                          <w:divBdr>
                                            <w:top w:val="none" w:sz="0" w:space="0" w:color="auto"/>
                                            <w:left w:val="none" w:sz="0" w:space="0" w:color="auto"/>
                                            <w:bottom w:val="none" w:sz="0" w:space="0" w:color="auto"/>
                                            <w:right w:val="none" w:sz="0" w:space="0" w:color="auto"/>
                                          </w:divBdr>
                                        </w:div>
                                        <w:div w:id="434519911">
                                          <w:marLeft w:val="640"/>
                                          <w:marRight w:val="0"/>
                                          <w:marTop w:val="0"/>
                                          <w:marBottom w:val="0"/>
                                          <w:divBdr>
                                            <w:top w:val="none" w:sz="0" w:space="0" w:color="auto"/>
                                            <w:left w:val="none" w:sz="0" w:space="0" w:color="auto"/>
                                            <w:bottom w:val="none" w:sz="0" w:space="0" w:color="auto"/>
                                            <w:right w:val="none" w:sz="0" w:space="0" w:color="auto"/>
                                          </w:divBdr>
                                        </w:div>
                                        <w:div w:id="436294092">
                                          <w:marLeft w:val="640"/>
                                          <w:marRight w:val="0"/>
                                          <w:marTop w:val="0"/>
                                          <w:marBottom w:val="0"/>
                                          <w:divBdr>
                                            <w:top w:val="none" w:sz="0" w:space="0" w:color="auto"/>
                                            <w:left w:val="none" w:sz="0" w:space="0" w:color="auto"/>
                                            <w:bottom w:val="none" w:sz="0" w:space="0" w:color="auto"/>
                                            <w:right w:val="none" w:sz="0" w:space="0" w:color="auto"/>
                                          </w:divBdr>
                                        </w:div>
                                        <w:div w:id="483548047">
                                          <w:marLeft w:val="640"/>
                                          <w:marRight w:val="0"/>
                                          <w:marTop w:val="0"/>
                                          <w:marBottom w:val="0"/>
                                          <w:divBdr>
                                            <w:top w:val="none" w:sz="0" w:space="0" w:color="auto"/>
                                            <w:left w:val="none" w:sz="0" w:space="0" w:color="auto"/>
                                            <w:bottom w:val="none" w:sz="0" w:space="0" w:color="auto"/>
                                            <w:right w:val="none" w:sz="0" w:space="0" w:color="auto"/>
                                          </w:divBdr>
                                        </w:div>
                                        <w:div w:id="527107066">
                                          <w:marLeft w:val="640"/>
                                          <w:marRight w:val="0"/>
                                          <w:marTop w:val="0"/>
                                          <w:marBottom w:val="0"/>
                                          <w:divBdr>
                                            <w:top w:val="none" w:sz="0" w:space="0" w:color="auto"/>
                                            <w:left w:val="none" w:sz="0" w:space="0" w:color="auto"/>
                                            <w:bottom w:val="none" w:sz="0" w:space="0" w:color="auto"/>
                                            <w:right w:val="none" w:sz="0" w:space="0" w:color="auto"/>
                                          </w:divBdr>
                                        </w:div>
                                        <w:div w:id="534387154">
                                          <w:marLeft w:val="640"/>
                                          <w:marRight w:val="0"/>
                                          <w:marTop w:val="0"/>
                                          <w:marBottom w:val="0"/>
                                          <w:divBdr>
                                            <w:top w:val="none" w:sz="0" w:space="0" w:color="auto"/>
                                            <w:left w:val="none" w:sz="0" w:space="0" w:color="auto"/>
                                            <w:bottom w:val="none" w:sz="0" w:space="0" w:color="auto"/>
                                            <w:right w:val="none" w:sz="0" w:space="0" w:color="auto"/>
                                          </w:divBdr>
                                        </w:div>
                                        <w:div w:id="536545465">
                                          <w:marLeft w:val="640"/>
                                          <w:marRight w:val="0"/>
                                          <w:marTop w:val="0"/>
                                          <w:marBottom w:val="0"/>
                                          <w:divBdr>
                                            <w:top w:val="none" w:sz="0" w:space="0" w:color="auto"/>
                                            <w:left w:val="none" w:sz="0" w:space="0" w:color="auto"/>
                                            <w:bottom w:val="none" w:sz="0" w:space="0" w:color="auto"/>
                                            <w:right w:val="none" w:sz="0" w:space="0" w:color="auto"/>
                                          </w:divBdr>
                                        </w:div>
                                        <w:div w:id="549538980">
                                          <w:marLeft w:val="640"/>
                                          <w:marRight w:val="0"/>
                                          <w:marTop w:val="0"/>
                                          <w:marBottom w:val="0"/>
                                          <w:divBdr>
                                            <w:top w:val="none" w:sz="0" w:space="0" w:color="auto"/>
                                            <w:left w:val="none" w:sz="0" w:space="0" w:color="auto"/>
                                            <w:bottom w:val="none" w:sz="0" w:space="0" w:color="auto"/>
                                            <w:right w:val="none" w:sz="0" w:space="0" w:color="auto"/>
                                          </w:divBdr>
                                        </w:div>
                                        <w:div w:id="610552938">
                                          <w:marLeft w:val="640"/>
                                          <w:marRight w:val="0"/>
                                          <w:marTop w:val="0"/>
                                          <w:marBottom w:val="0"/>
                                          <w:divBdr>
                                            <w:top w:val="none" w:sz="0" w:space="0" w:color="auto"/>
                                            <w:left w:val="none" w:sz="0" w:space="0" w:color="auto"/>
                                            <w:bottom w:val="none" w:sz="0" w:space="0" w:color="auto"/>
                                            <w:right w:val="none" w:sz="0" w:space="0" w:color="auto"/>
                                          </w:divBdr>
                                        </w:div>
                                        <w:div w:id="641811842">
                                          <w:marLeft w:val="640"/>
                                          <w:marRight w:val="0"/>
                                          <w:marTop w:val="0"/>
                                          <w:marBottom w:val="0"/>
                                          <w:divBdr>
                                            <w:top w:val="none" w:sz="0" w:space="0" w:color="auto"/>
                                            <w:left w:val="none" w:sz="0" w:space="0" w:color="auto"/>
                                            <w:bottom w:val="none" w:sz="0" w:space="0" w:color="auto"/>
                                            <w:right w:val="none" w:sz="0" w:space="0" w:color="auto"/>
                                          </w:divBdr>
                                        </w:div>
                                        <w:div w:id="702293212">
                                          <w:marLeft w:val="640"/>
                                          <w:marRight w:val="0"/>
                                          <w:marTop w:val="0"/>
                                          <w:marBottom w:val="0"/>
                                          <w:divBdr>
                                            <w:top w:val="none" w:sz="0" w:space="0" w:color="auto"/>
                                            <w:left w:val="none" w:sz="0" w:space="0" w:color="auto"/>
                                            <w:bottom w:val="none" w:sz="0" w:space="0" w:color="auto"/>
                                            <w:right w:val="none" w:sz="0" w:space="0" w:color="auto"/>
                                          </w:divBdr>
                                        </w:div>
                                        <w:div w:id="730079532">
                                          <w:marLeft w:val="640"/>
                                          <w:marRight w:val="0"/>
                                          <w:marTop w:val="0"/>
                                          <w:marBottom w:val="0"/>
                                          <w:divBdr>
                                            <w:top w:val="none" w:sz="0" w:space="0" w:color="auto"/>
                                            <w:left w:val="none" w:sz="0" w:space="0" w:color="auto"/>
                                            <w:bottom w:val="none" w:sz="0" w:space="0" w:color="auto"/>
                                            <w:right w:val="none" w:sz="0" w:space="0" w:color="auto"/>
                                          </w:divBdr>
                                        </w:div>
                                        <w:div w:id="789056178">
                                          <w:marLeft w:val="640"/>
                                          <w:marRight w:val="0"/>
                                          <w:marTop w:val="0"/>
                                          <w:marBottom w:val="0"/>
                                          <w:divBdr>
                                            <w:top w:val="none" w:sz="0" w:space="0" w:color="auto"/>
                                            <w:left w:val="none" w:sz="0" w:space="0" w:color="auto"/>
                                            <w:bottom w:val="none" w:sz="0" w:space="0" w:color="auto"/>
                                            <w:right w:val="none" w:sz="0" w:space="0" w:color="auto"/>
                                          </w:divBdr>
                                        </w:div>
                                        <w:div w:id="840316724">
                                          <w:marLeft w:val="640"/>
                                          <w:marRight w:val="0"/>
                                          <w:marTop w:val="0"/>
                                          <w:marBottom w:val="0"/>
                                          <w:divBdr>
                                            <w:top w:val="none" w:sz="0" w:space="0" w:color="auto"/>
                                            <w:left w:val="none" w:sz="0" w:space="0" w:color="auto"/>
                                            <w:bottom w:val="none" w:sz="0" w:space="0" w:color="auto"/>
                                            <w:right w:val="none" w:sz="0" w:space="0" w:color="auto"/>
                                          </w:divBdr>
                                        </w:div>
                                        <w:div w:id="906309026">
                                          <w:marLeft w:val="640"/>
                                          <w:marRight w:val="0"/>
                                          <w:marTop w:val="0"/>
                                          <w:marBottom w:val="0"/>
                                          <w:divBdr>
                                            <w:top w:val="none" w:sz="0" w:space="0" w:color="auto"/>
                                            <w:left w:val="none" w:sz="0" w:space="0" w:color="auto"/>
                                            <w:bottom w:val="none" w:sz="0" w:space="0" w:color="auto"/>
                                            <w:right w:val="none" w:sz="0" w:space="0" w:color="auto"/>
                                          </w:divBdr>
                                        </w:div>
                                        <w:div w:id="924997558">
                                          <w:marLeft w:val="640"/>
                                          <w:marRight w:val="0"/>
                                          <w:marTop w:val="0"/>
                                          <w:marBottom w:val="0"/>
                                          <w:divBdr>
                                            <w:top w:val="none" w:sz="0" w:space="0" w:color="auto"/>
                                            <w:left w:val="none" w:sz="0" w:space="0" w:color="auto"/>
                                            <w:bottom w:val="none" w:sz="0" w:space="0" w:color="auto"/>
                                            <w:right w:val="none" w:sz="0" w:space="0" w:color="auto"/>
                                          </w:divBdr>
                                        </w:div>
                                        <w:div w:id="969746158">
                                          <w:marLeft w:val="640"/>
                                          <w:marRight w:val="0"/>
                                          <w:marTop w:val="0"/>
                                          <w:marBottom w:val="0"/>
                                          <w:divBdr>
                                            <w:top w:val="none" w:sz="0" w:space="0" w:color="auto"/>
                                            <w:left w:val="none" w:sz="0" w:space="0" w:color="auto"/>
                                            <w:bottom w:val="none" w:sz="0" w:space="0" w:color="auto"/>
                                            <w:right w:val="none" w:sz="0" w:space="0" w:color="auto"/>
                                          </w:divBdr>
                                        </w:div>
                                        <w:div w:id="1000696012">
                                          <w:marLeft w:val="640"/>
                                          <w:marRight w:val="0"/>
                                          <w:marTop w:val="0"/>
                                          <w:marBottom w:val="0"/>
                                          <w:divBdr>
                                            <w:top w:val="none" w:sz="0" w:space="0" w:color="auto"/>
                                            <w:left w:val="none" w:sz="0" w:space="0" w:color="auto"/>
                                            <w:bottom w:val="none" w:sz="0" w:space="0" w:color="auto"/>
                                            <w:right w:val="none" w:sz="0" w:space="0" w:color="auto"/>
                                          </w:divBdr>
                                        </w:div>
                                        <w:div w:id="1048918169">
                                          <w:marLeft w:val="640"/>
                                          <w:marRight w:val="0"/>
                                          <w:marTop w:val="0"/>
                                          <w:marBottom w:val="0"/>
                                          <w:divBdr>
                                            <w:top w:val="none" w:sz="0" w:space="0" w:color="auto"/>
                                            <w:left w:val="none" w:sz="0" w:space="0" w:color="auto"/>
                                            <w:bottom w:val="none" w:sz="0" w:space="0" w:color="auto"/>
                                            <w:right w:val="none" w:sz="0" w:space="0" w:color="auto"/>
                                          </w:divBdr>
                                        </w:div>
                                        <w:div w:id="1210453789">
                                          <w:marLeft w:val="640"/>
                                          <w:marRight w:val="0"/>
                                          <w:marTop w:val="0"/>
                                          <w:marBottom w:val="0"/>
                                          <w:divBdr>
                                            <w:top w:val="none" w:sz="0" w:space="0" w:color="auto"/>
                                            <w:left w:val="none" w:sz="0" w:space="0" w:color="auto"/>
                                            <w:bottom w:val="none" w:sz="0" w:space="0" w:color="auto"/>
                                            <w:right w:val="none" w:sz="0" w:space="0" w:color="auto"/>
                                          </w:divBdr>
                                        </w:div>
                                        <w:div w:id="1219628224">
                                          <w:marLeft w:val="640"/>
                                          <w:marRight w:val="0"/>
                                          <w:marTop w:val="0"/>
                                          <w:marBottom w:val="0"/>
                                          <w:divBdr>
                                            <w:top w:val="none" w:sz="0" w:space="0" w:color="auto"/>
                                            <w:left w:val="none" w:sz="0" w:space="0" w:color="auto"/>
                                            <w:bottom w:val="none" w:sz="0" w:space="0" w:color="auto"/>
                                            <w:right w:val="none" w:sz="0" w:space="0" w:color="auto"/>
                                          </w:divBdr>
                                        </w:div>
                                        <w:div w:id="1256745646">
                                          <w:marLeft w:val="640"/>
                                          <w:marRight w:val="0"/>
                                          <w:marTop w:val="0"/>
                                          <w:marBottom w:val="0"/>
                                          <w:divBdr>
                                            <w:top w:val="none" w:sz="0" w:space="0" w:color="auto"/>
                                            <w:left w:val="none" w:sz="0" w:space="0" w:color="auto"/>
                                            <w:bottom w:val="none" w:sz="0" w:space="0" w:color="auto"/>
                                            <w:right w:val="none" w:sz="0" w:space="0" w:color="auto"/>
                                          </w:divBdr>
                                        </w:div>
                                        <w:div w:id="1289819822">
                                          <w:marLeft w:val="640"/>
                                          <w:marRight w:val="0"/>
                                          <w:marTop w:val="0"/>
                                          <w:marBottom w:val="0"/>
                                          <w:divBdr>
                                            <w:top w:val="none" w:sz="0" w:space="0" w:color="auto"/>
                                            <w:left w:val="none" w:sz="0" w:space="0" w:color="auto"/>
                                            <w:bottom w:val="none" w:sz="0" w:space="0" w:color="auto"/>
                                            <w:right w:val="none" w:sz="0" w:space="0" w:color="auto"/>
                                          </w:divBdr>
                                        </w:div>
                                        <w:div w:id="1353610504">
                                          <w:marLeft w:val="640"/>
                                          <w:marRight w:val="0"/>
                                          <w:marTop w:val="0"/>
                                          <w:marBottom w:val="0"/>
                                          <w:divBdr>
                                            <w:top w:val="none" w:sz="0" w:space="0" w:color="auto"/>
                                            <w:left w:val="none" w:sz="0" w:space="0" w:color="auto"/>
                                            <w:bottom w:val="none" w:sz="0" w:space="0" w:color="auto"/>
                                            <w:right w:val="none" w:sz="0" w:space="0" w:color="auto"/>
                                          </w:divBdr>
                                        </w:div>
                                        <w:div w:id="1359937773">
                                          <w:marLeft w:val="640"/>
                                          <w:marRight w:val="0"/>
                                          <w:marTop w:val="0"/>
                                          <w:marBottom w:val="0"/>
                                          <w:divBdr>
                                            <w:top w:val="none" w:sz="0" w:space="0" w:color="auto"/>
                                            <w:left w:val="none" w:sz="0" w:space="0" w:color="auto"/>
                                            <w:bottom w:val="none" w:sz="0" w:space="0" w:color="auto"/>
                                            <w:right w:val="none" w:sz="0" w:space="0" w:color="auto"/>
                                          </w:divBdr>
                                        </w:div>
                                        <w:div w:id="1547788614">
                                          <w:marLeft w:val="640"/>
                                          <w:marRight w:val="0"/>
                                          <w:marTop w:val="0"/>
                                          <w:marBottom w:val="0"/>
                                          <w:divBdr>
                                            <w:top w:val="none" w:sz="0" w:space="0" w:color="auto"/>
                                            <w:left w:val="none" w:sz="0" w:space="0" w:color="auto"/>
                                            <w:bottom w:val="none" w:sz="0" w:space="0" w:color="auto"/>
                                            <w:right w:val="none" w:sz="0" w:space="0" w:color="auto"/>
                                          </w:divBdr>
                                        </w:div>
                                        <w:div w:id="1583562188">
                                          <w:marLeft w:val="640"/>
                                          <w:marRight w:val="0"/>
                                          <w:marTop w:val="0"/>
                                          <w:marBottom w:val="0"/>
                                          <w:divBdr>
                                            <w:top w:val="none" w:sz="0" w:space="0" w:color="auto"/>
                                            <w:left w:val="none" w:sz="0" w:space="0" w:color="auto"/>
                                            <w:bottom w:val="none" w:sz="0" w:space="0" w:color="auto"/>
                                            <w:right w:val="none" w:sz="0" w:space="0" w:color="auto"/>
                                          </w:divBdr>
                                        </w:div>
                                        <w:div w:id="1595867751">
                                          <w:marLeft w:val="640"/>
                                          <w:marRight w:val="0"/>
                                          <w:marTop w:val="0"/>
                                          <w:marBottom w:val="0"/>
                                          <w:divBdr>
                                            <w:top w:val="none" w:sz="0" w:space="0" w:color="auto"/>
                                            <w:left w:val="none" w:sz="0" w:space="0" w:color="auto"/>
                                            <w:bottom w:val="none" w:sz="0" w:space="0" w:color="auto"/>
                                            <w:right w:val="none" w:sz="0" w:space="0" w:color="auto"/>
                                          </w:divBdr>
                                        </w:div>
                                        <w:div w:id="1616405714">
                                          <w:marLeft w:val="640"/>
                                          <w:marRight w:val="0"/>
                                          <w:marTop w:val="0"/>
                                          <w:marBottom w:val="0"/>
                                          <w:divBdr>
                                            <w:top w:val="none" w:sz="0" w:space="0" w:color="auto"/>
                                            <w:left w:val="none" w:sz="0" w:space="0" w:color="auto"/>
                                            <w:bottom w:val="none" w:sz="0" w:space="0" w:color="auto"/>
                                            <w:right w:val="none" w:sz="0" w:space="0" w:color="auto"/>
                                          </w:divBdr>
                                        </w:div>
                                        <w:div w:id="1658340500">
                                          <w:marLeft w:val="640"/>
                                          <w:marRight w:val="0"/>
                                          <w:marTop w:val="0"/>
                                          <w:marBottom w:val="0"/>
                                          <w:divBdr>
                                            <w:top w:val="none" w:sz="0" w:space="0" w:color="auto"/>
                                            <w:left w:val="none" w:sz="0" w:space="0" w:color="auto"/>
                                            <w:bottom w:val="none" w:sz="0" w:space="0" w:color="auto"/>
                                            <w:right w:val="none" w:sz="0" w:space="0" w:color="auto"/>
                                          </w:divBdr>
                                        </w:div>
                                        <w:div w:id="1671789320">
                                          <w:marLeft w:val="640"/>
                                          <w:marRight w:val="0"/>
                                          <w:marTop w:val="0"/>
                                          <w:marBottom w:val="0"/>
                                          <w:divBdr>
                                            <w:top w:val="none" w:sz="0" w:space="0" w:color="auto"/>
                                            <w:left w:val="none" w:sz="0" w:space="0" w:color="auto"/>
                                            <w:bottom w:val="none" w:sz="0" w:space="0" w:color="auto"/>
                                            <w:right w:val="none" w:sz="0" w:space="0" w:color="auto"/>
                                          </w:divBdr>
                                        </w:div>
                                        <w:div w:id="1674644284">
                                          <w:marLeft w:val="640"/>
                                          <w:marRight w:val="0"/>
                                          <w:marTop w:val="0"/>
                                          <w:marBottom w:val="0"/>
                                          <w:divBdr>
                                            <w:top w:val="none" w:sz="0" w:space="0" w:color="auto"/>
                                            <w:left w:val="none" w:sz="0" w:space="0" w:color="auto"/>
                                            <w:bottom w:val="none" w:sz="0" w:space="0" w:color="auto"/>
                                            <w:right w:val="none" w:sz="0" w:space="0" w:color="auto"/>
                                          </w:divBdr>
                                        </w:div>
                                        <w:div w:id="1697390533">
                                          <w:marLeft w:val="640"/>
                                          <w:marRight w:val="0"/>
                                          <w:marTop w:val="0"/>
                                          <w:marBottom w:val="0"/>
                                          <w:divBdr>
                                            <w:top w:val="none" w:sz="0" w:space="0" w:color="auto"/>
                                            <w:left w:val="none" w:sz="0" w:space="0" w:color="auto"/>
                                            <w:bottom w:val="none" w:sz="0" w:space="0" w:color="auto"/>
                                            <w:right w:val="none" w:sz="0" w:space="0" w:color="auto"/>
                                          </w:divBdr>
                                        </w:div>
                                        <w:div w:id="1707637407">
                                          <w:marLeft w:val="640"/>
                                          <w:marRight w:val="0"/>
                                          <w:marTop w:val="0"/>
                                          <w:marBottom w:val="0"/>
                                          <w:divBdr>
                                            <w:top w:val="none" w:sz="0" w:space="0" w:color="auto"/>
                                            <w:left w:val="none" w:sz="0" w:space="0" w:color="auto"/>
                                            <w:bottom w:val="none" w:sz="0" w:space="0" w:color="auto"/>
                                            <w:right w:val="none" w:sz="0" w:space="0" w:color="auto"/>
                                          </w:divBdr>
                                        </w:div>
                                        <w:div w:id="1759248599">
                                          <w:marLeft w:val="640"/>
                                          <w:marRight w:val="0"/>
                                          <w:marTop w:val="0"/>
                                          <w:marBottom w:val="0"/>
                                          <w:divBdr>
                                            <w:top w:val="none" w:sz="0" w:space="0" w:color="auto"/>
                                            <w:left w:val="none" w:sz="0" w:space="0" w:color="auto"/>
                                            <w:bottom w:val="none" w:sz="0" w:space="0" w:color="auto"/>
                                            <w:right w:val="none" w:sz="0" w:space="0" w:color="auto"/>
                                          </w:divBdr>
                                        </w:div>
                                        <w:div w:id="1816141409">
                                          <w:marLeft w:val="640"/>
                                          <w:marRight w:val="0"/>
                                          <w:marTop w:val="0"/>
                                          <w:marBottom w:val="0"/>
                                          <w:divBdr>
                                            <w:top w:val="none" w:sz="0" w:space="0" w:color="auto"/>
                                            <w:left w:val="none" w:sz="0" w:space="0" w:color="auto"/>
                                            <w:bottom w:val="none" w:sz="0" w:space="0" w:color="auto"/>
                                            <w:right w:val="none" w:sz="0" w:space="0" w:color="auto"/>
                                          </w:divBdr>
                                        </w:div>
                                        <w:div w:id="1919627388">
                                          <w:marLeft w:val="640"/>
                                          <w:marRight w:val="0"/>
                                          <w:marTop w:val="0"/>
                                          <w:marBottom w:val="0"/>
                                          <w:divBdr>
                                            <w:top w:val="none" w:sz="0" w:space="0" w:color="auto"/>
                                            <w:left w:val="none" w:sz="0" w:space="0" w:color="auto"/>
                                            <w:bottom w:val="none" w:sz="0" w:space="0" w:color="auto"/>
                                            <w:right w:val="none" w:sz="0" w:space="0" w:color="auto"/>
                                          </w:divBdr>
                                        </w:div>
                                        <w:div w:id="1979341894">
                                          <w:marLeft w:val="640"/>
                                          <w:marRight w:val="0"/>
                                          <w:marTop w:val="0"/>
                                          <w:marBottom w:val="0"/>
                                          <w:divBdr>
                                            <w:top w:val="none" w:sz="0" w:space="0" w:color="auto"/>
                                            <w:left w:val="none" w:sz="0" w:space="0" w:color="auto"/>
                                            <w:bottom w:val="none" w:sz="0" w:space="0" w:color="auto"/>
                                            <w:right w:val="none" w:sz="0" w:space="0" w:color="auto"/>
                                          </w:divBdr>
                                        </w:div>
                                        <w:div w:id="2033413103">
                                          <w:marLeft w:val="640"/>
                                          <w:marRight w:val="0"/>
                                          <w:marTop w:val="0"/>
                                          <w:marBottom w:val="0"/>
                                          <w:divBdr>
                                            <w:top w:val="none" w:sz="0" w:space="0" w:color="auto"/>
                                            <w:left w:val="none" w:sz="0" w:space="0" w:color="auto"/>
                                            <w:bottom w:val="none" w:sz="0" w:space="0" w:color="auto"/>
                                            <w:right w:val="none" w:sz="0" w:space="0" w:color="auto"/>
                                          </w:divBdr>
                                        </w:div>
                                        <w:div w:id="211605571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89420">
                              <w:marLeft w:val="0"/>
                              <w:marRight w:val="0"/>
                              <w:marTop w:val="0"/>
                              <w:marBottom w:val="0"/>
                              <w:divBdr>
                                <w:top w:val="none" w:sz="0" w:space="0" w:color="auto"/>
                                <w:left w:val="none" w:sz="0" w:space="0" w:color="auto"/>
                                <w:bottom w:val="none" w:sz="0" w:space="0" w:color="auto"/>
                                <w:right w:val="none" w:sz="0" w:space="0" w:color="auto"/>
                              </w:divBdr>
                              <w:divsChild>
                                <w:div w:id="27225515">
                                  <w:marLeft w:val="640"/>
                                  <w:marRight w:val="0"/>
                                  <w:marTop w:val="0"/>
                                  <w:marBottom w:val="0"/>
                                  <w:divBdr>
                                    <w:top w:val="none" w:sz="0" w:space="0" w:color="auto"/>
                                    <w:left w:val="none" w:sz="0" w:space="0" w:color="auto"/>
                                    <w:bottom w:val="none" w:sz="0" w:space="0" w:color="auto"/>
                                    <w:right w:val="none" w:sz="0" w:space="0" w:color="auto"/>
                                  </w:divBdr>
                                </w:div>
                                <w:div w:id="29646928">
                                  <w:marLeft w:val="640"/>
                                  <w:marRight w:val="0"/>
                                  <w:marTop w:val="0"/>
                                  <w:marBottom w:val="0"/>
                                  <w:divBdr>
                                    <w:top w:val="none" w:sz="0" w:space="0" w:color="auto"/>
                                    <w:left w:val="none" w:sz="0" w:space="0" w:color="auto"/>
                                    <w:bottom w:val="none" w:sz="0" w:space="0" w:color="auto"/>
                                    <w:right w:val="none" w:sz="0" w:space="0" w:color="auto"/>
                                  </w:divBdr>
                                </w:div>
                                <w:div w:id="29887363">
                                  <w:marLeft w:val="640"/>
                                  <w:marRight w:val="0"/>
                                  <w:marTop w:val="0"/>
                                  <w:marBottom w:val="0"/>
                                  <w:divBdr>
                                    <w:top w:val="none" w:sz="0" w:space="0" w:color="auto"/>
                                    <w:left w:val="none" w:sz="0" w:space="0" w:color="auto"/>
                                    <w:bottom w:val="none" w:sz="0" w:space="0" w:color="auto"/>
                                    <w:right w:val="none" w:sz="0" w:space="0" w:color="auto"/>
                                  </w:divBdr>
                                </w:div>
                                <w:div w:id="79525754">
                                  <w:marLeft w:val="640"/>
                                  <w:marRight w:val="0"/>
                                  <w:marTop w:val="0"/>
                                  <w:marBottom w:val="0"/>
                                  <w:divBdr>
                                    <w:top w:val="none" w:sz="0" w:space="0" w:color="auto"/>
                                    <w:left w:val="none" w:sz="0" w:space="0" w:color="auto"/>
                                    <w:bottom w:val="none" w:sz="0" w:space="0" w:color="auto"/>
                                    <w:right w:val="none" w:sz="0" w:space="0" w:color="auto"/>
                                  </w:divBdr>
                                </w:div>
                                <w:div w:id="109935425">
                                  <w:marLeft w:val="640"/>
                                  <w:marRight w:val="0"/>
                                  <w:marTop w:val="0"/>
                                  <w:marBottom w:val="0"/>
                                  <w:divBdr>
                                    <w:top w:val="none" w:sz="0" w:space="0" w:color="auto"/>
                                    <w:left w:val="none" w:sz="0" w:space="0" w:color="auto"/>
                                    <w:bottom w:val="none" w:sz="0" w:space="0" w:color="auto"/>
                                    <w:right w:val="none" w:sz="0" w:space="0" w:color="auto"/>
                                  </w:divBdr>
                                </w:div>
                                <w:div w:id="191236895">
                                  <w:marLeft w:val="640"/>
                                  <w:marRight w:val="0"/>
                                  <w:marTop w:val="0"/>
                                  <w:marBottom w:val="0"/>
                                  <w:divBdr>
                                    <w:top w:val="none" w:sz="0" w:space="0" w:color="auto"/>
                                    <w:left w:val="none" w:sz="0" w:space="0" w:color="auto"/>
                                    <w:bottom w:val="none" w:sz="0" w:space="0" w:color="auto"/>
                                    <w:right w:val="none" w:sz="0" w:space="0" w:color="auto"/>
                                  </w:divBdr>
                                </w:div>
                                <w:div w:id="195852595">
                                  <w:marLeft w:val="640"/>
                                  <w:marRight w:val="0"/>
                                  <w:marTop w:val="0"/>
                                  <w:marBottom w:val="0"/>
                                  <w:divBdr>
                                    <w:top w:val="none" w:sz="0" w:space="0" w:color="auto"/>
                                    <w:left w:val="none" w:sz="0" w:space="0" w:color="auto"/>
                                    <w:bottom w:val="none" w:sz="0" w:space="0" w:color="auto"/>
                                    <w:right w:val="none" w:sz="0" w:space="0" w:color="auto"/>
                                  </w:divBdr>
                                </w:div>
                                <w:div w:id="201132435">
                                  <w:marLeft w:val="640"/>
                                  <w:marRight w:val="0"/>
                                  <w:marTop w:val="0"/>
                                  <w:marBottom w:val="0"/>
                                  <w:divBdr>
                                    <w:top w:val="none" w:sz="0" w:space="0" w:color="auto"/>
                                    <w:left w:val="none" w:sz="0" w:space="0" w:color="auto"/>
                                    <w:bottom w:val="none" w:sz="0" w:space="0" w:color="auto"/>
                                    <w:right w:val="none" w:sz="0" w:space="0" w:color="auto"/>
                                  </w:divBdr>
                                </w:div>
                                <w:div w:id="256715394">
                                  <w:marLeft w:val="640"/>
                                  <w:marRight w:val="0"/>
                                  <w:marTop w:val="0"/>
                                  <w:marBottom w:val="0"/>
                                  <w:divBdr>
                                    <w:top w:val="none" w:sz="0" w:space="0" w:color="auto"/>
                                    <w:left w:val="none" w:sz="0" w:space="0" w:color="auto"/>
                                    <w:bottom w:val="none" w:sz="0" w:space="0" w:color="auto"/>
                                    <w:right w:val="none" w:sz="0" w:space="0" w:color="auto"/>
                                  </w:divBdr>
                                </w:div>
                                <w:div w:id="279266673">
                                  <w:marLeft w:val="640"/>
                                  <w:marRight w:val="0"/>
                                  <w:marTop w:val="0"/>
                                  <w:marBottom w:val="0"/>
                                  <w:divBdr>
                                    <w:top w:val="none" w:sz="0" w:space="0" w:color="auto"/>
                                    <w:left w:val="none" w:sz="0" w:space="0" w:color="auto"/>
                                    <w:bottom w:val="none" w:sz="0" w:space="0" w:color="auto"/>
                                    <w:right w:val="none" w:sz="0" w:space="0" w:color="auto"/>
                                  </w:divBdr>
                                </w:div>
                                <w:div w:id="286670631">
                                  <w:marLeft w:val="640"/>
                                  <w:marRight w:val="0"/>
                                  <w:marTop w:val="0"/>
                                  <w:marBottom w:val="0"/>
                                  <w:divBdr>
                                    <w:top w:val="none" w:sz="0" w:space="0" w:color="auto"/>
                                    <w:left w:val="none" w:sz="0" w:space="0" w:color="auto"/>
                                    <w:bottom w:val="none" w:sz="0" w:space="0" w:color="auto"/>
                                    <w:right w:val="none" w:sz="0" w:space="0" w:color="auto"/>
                                  </w:divBdr>
                                </w:div>
                                <w:div w:id="304242897">
                                  <w:marLeft w:val="640"/>
                                  <w:marRight w:val="0"/>
                                  <w:marTop w:val="0"/>
                                  <w:marBottom w:val="0"/>
                                  <w:divBdr>
                                    <w:top w:val="none" w:sz="0" w:space="0" w:color="auto"/>
                                    <w:left w:val="none" w:sz="0" w:space="0" w:color="auto"/>
                                    <w:bottom w:val="none" w:sz="0" w:space="0" w:color="auto"/>
                                    <w:right w:val="none" w:sz="0" w:space="0" w:color="auto"/>
                                  </w:divBdr>
                                </w:div>
                                <w:div w:id="363362587">
                                  <w:marLeft w:val="640"/>
                                  <w:marRight w:val="0"/>
                                  <w:marTop w:val="0"/>
                                  <w:marBottom w:val="0"/>
                                  <w:divBdr>
                                    <w:top w:val="none" w:sz="0" w:space="0" w:color="auto"/>
                                    <w:left w:val="none" w:sz="0" w:space="0" w:color="auto"/>
                                    <w:bottom w:val="none" w:sz="0" w:space="0" w:color="auto"/>
                                    <w:right w:val="none" w:sz="0" w:space="0" w:color="auto"/>
                                  </w:divBdr>
                                </w:div>
                                <w:div w:id="386078209">
                                  <w:marLeft w:val="640"/>
                                  <w:marRight w:val="0"/>
                                  <w:marTop w:val="0"/>
                                  <w:marBottom w:val="0"/>
                                  <w:divBdr>
                                    <w:top w:val="none" w:sz="0" w:space="0" w:color="auto"/>
                                    <w:left w:val="none" w:sz="0" w:space="0" w:color="auto"/>
                                    <w:bottom w:val="none" w:sz="0" w:space="0" w:color="auto"/>
                                    <w:right w:val="none" w:sz="0" w:space="0" w:color="auto"/>
                                  </w:divBdr>
                                </w:div>
                                <w:div w:id="391663803">
                                  <w:marLeft w:val="640"/>
                                  <w:marRight w:val="0"/>
                                  <w:marTop w:val="0"/>
                                  <w:marBottom w:val="0"/>
                                  <w:divBdr>
                                    <w:top w:val="none" w:sz="0" w:space="0" w:color="auto"/>
                                    <w:left w:val="none" w:sz="0" w:space="0" w:color="auto"/>
                                    <w:bottom w:val="none" w:sz="0" w:space="0" w:color="auto"/>
                                    <w:right w:val="none" w:sz="0" w:space="0" w:color="auto"/>
                                  </w:divBdr>
                                </w:div>
                                <w:div w:id="431828281">
                                  <w:marLeft w:val="640"/>
                                  <w:marRight w:val="0"/>
                                  <w:marTop w:val="0"/>
                                  <w:marBottom w:val="0"/>
                                  <w:divBdr>
                                    <w:top w:val="none" w:sz="0" w:space="0" w:color="auto"/>
                                    <w:left w:val="none" w:sz="0" w:space="0" w:color="auto"/>
                                    <w:bottom w:val="none" w:sz="0" w:space="0" w:color="auto"/>
                                    <w:right w:val="none" w:sz="0" w:space="0" w:color="auto"/>
                                  </w:divBdr>
                                </w:div>
                                <w:div w:id="480581759">
                                  <w:marLeft w:val="640"/>
                                  <w:marRight w:val="0"/>
                                  <w:marTop w:val="0"/>
                                  <w:marBottom w:val="0"/>
                                  <w:divBdr>
                                    <w:top w:val="none" w:sz="0" w:space="0" w:color="auto"/>
                                    <w:left w:val="none" w:sz="0" w:space="0" w:color="auto"/>
                                    <w:bottom w:val="none" w:sz="0" w:space="0" w:color="auto"/>
                                    <w:right w:val="none" w:sz="0" w:space="0" w:color="auto"/>
                                  </w:divBdr>
                                </w:div>
                                <w:div w:id="523902864">
                                  <w:marLeft w:val="640"/>
                                  <w:marRight w:val="0"/>
                                  <w:marTop w:val="0"/>
                                  <w:marBottom w:val="0"/>
                                  <w:divBdr>
                                    <w:top w:val="none" w:sz="0" w:space="0" w:color="auto"/>
                                    <w:left w:val="none" w:sz="0" w:space="0" w:color="auto"/>
                                    <w:bottom w:val="none" w:sz="0" w:space="0" w:color="auto"/>
                                    <w:right w:val="none" w:sz="0" w:space="0" w:color="auto"/>
                                  </w:divBdr>
                                </w:div>
                                <w:div w:id="592511862">
                                  <w:marLeft w:val="640"/>
                                  <w:marRight w:val="0"/>
                                  <w:marTop w:val="0"/>
                                  <w:marBottom w:val="0"/>
                                  <w:divBdr>
                                    <w:top w:val="none" w:sz="0" w:space="0" w:color="auto"/>
                                    <w:left w:val="none" w:sz="0" w:space="0" w:color="auto"/>
                                    <w:bottom w:val="none" w:sz="0" w:space="0" w:color="auto"/>
                                    <w:right w:val="none" w:sz="0" w:space="0" w:color="auto"/>
                                  </w:divBdr>
                                </w:div>
                                <w:div w:id="678166917">
                                  <w:marLeft w:val="640"/>
                                  <w:marRight w:val="0"/>
                                  <w:marTop w:val="0"/>
                                  <w:marBottom w:val="0"/>
                                  <w:divBdr>
                                    <w:top w:val="none" w:sz="0" w:space="0" w:color="auto"/>
                                    <w:left w:val="none" w:sz="0" w:space="0" w:color="auto"/>
                                    <w:bottom w:val="none" w:sz="0" w:space="0" w:color="auto"/>
                                    <w:right w:val="none" w:sz="0" w:space="0" w:color="auto"/>
                                  </w:divBdr>
                                </w:div>
                                <w:div w:id="777410740">
                                  <w:marLeft w:val="640"/>
                                  <w:marRight w:val="0"/>
                                  <w:marTop w:val="0"/>
                                  <w:marBottom w:val="0"/>
                                  <w:divBdr>
                                    <w:top w:val="none" w:sz="0" w:space="0" w:color="auto"/>
                                    <w:left w:val="none" w:sz="0" w:space="0" w:color="auto"/>
                                    <w:bottom w:val="none" w:sz="0" w:space="0" w:color="auto"/>
                                    <w:right w:val="none" w:sz="0" w:space="0" w:color="auto"/>
                                  </w:divBdr>
                                </w:div>
                                <w:div w:id="801388249">
                                  <w:marLeft w:val="640"/>
                                  <w:marRight w:val="0"/>
                                  <w:marTop w:val="0"/>
                                  <w:marBottom w:val="0"/>
                                  <w:divBdr>
                                    <w:top w:val="none" w:sz="0" w:space="0" w:color="auto"/>
                                    <w:left w:val="none" w:sz="0" w:space="0" w:color="auto"/>
                                    <w:bottom w:val="none" w:sz="0" w:space="0" w:color="auto"/>
                                    <w:right w:val="none" w:sz="0" w:space="0" w:color="auto"/>
                                  </w:divBdr>
                                </w:div>
                                <w:div w:id="815799214">
                                  <w:marLeft w:val="640"/>
                                  <w:marRight w:val="0"/>
                                  <w:marTop w:val="0"/>
                                  <w:marBottom w:val="0"/>
                                  <w:divBdr>
                                    <w:top w:val="none" w:sz="0" w:space="0" w:color="auto"/>
                                    <w:left w:val="none" w:sz="0" w:space="0" w:color="auto"/>
                                    <w:bottom w:val="none" w:sz="0" w:space="0" w:color="auto"/>
                                    <w:right w:val="none" w:sz="0" w:space="0" w:color="auto"/>
                                  </w:divBdr>
                                </w:div>
                                <w:div w:id="890965334">
                                  <w:marLeft w:val="640"/>
                                  <w:marRight w:val="0"/>
                                  <w:marTop w:val="0"/>
                                  <w:marBottom w:val="0"/>
                                  <w:divBdr>
                                    <w:top w:val="none" w:sz="0" w:space="0" w:color="auto"/>
                                    <w:left w:val="none" w:sz="0" w:space="0" w:color="auto"/>
                                    <w:bottom w:val="none" w:sz="0" w:space="0" w:color="auto"/>
                                    <w:right w:val="none" w:sz="0" w:space="0" w:color="auto"/>
                                  </w:divBdr>
                                </w:div>
                                <w:div w:id="989210049">
                                  <w:marLeft w:val="640"/>
                                  <w:marRight w:val="0"/>
                                  <w:marTop w:val="0"/>
                                  <w:marBottom w:val="0"/>
                                  <w:divBdr>
                                    <w:top w:val="none" w:sz="0" w:space="0" w:color="auto"/>
                                    <w:left w:val="none" w:sz="0" w:space="0" w:color="auto"/>
                                    <w:bottom w:val="none" w:sz="0" w:space="0" w:color="auto"/>
                                    <w:right w:val="none" w:sz="0" w:space="0" w:color="auto"/>
                                  </w:divBdr>
                                </w:div>
                                <w:div w:id="1003819258">
                                  <w:marLeft w:val="640"/>
                                  <w:marRight w:val="0"/>
                                  <w:marTop w:val="0"/>
                                  <w:marBottom w:val="0"/>
                                  <w:divBdr>
                                    <w:top w:val="none" w:sz="0" w:space="0" w:color="auto"/>
                                    <w:left w:val="none" w:sz="0" w:space="0" w:color="auto"/>
                                    <w:bottom w:val="none" w:sz="0" w:space="0" w:color="auto"/>
                                    <w:right w:val="none" w:sz="0" w:space="0" w:color="auto"/>
                                  </w:divBdr>
                                </w:div>
                                <w:div w:id="1043872239">
                                  <w:marLeft w:val="640"/>
                                  <w:marRight w:val="0"/>
                                  <w:marTop w:val="0"/>
                                  <w:marBottom w:val="0"/>
                                  <w:divBdr>
                                    <w:top w:val="none" w:sz="0" w:space="0" w:color="auto"/>
                                    <w:left w:val="none" w:sz="0" w:space="0" w:color="auto"/>
                                    <w:bottom w:val="none" w:sz="0" w:space="0" w:color="auto"/>
                                    <w:right w:val="none" w:sz="0" w:space="0" w:color="auto"/>
                                  </w:divBdr>
                                </w:div>
                                <w:div w:id="1044601173">
                                  <w:marLeft w:val="640"/>
                                  <w:marRight w:val="0"/>
                                  <w:marTop w:val="0"/>
                                  <w:marBottom w:val="0"/>
                                  <w:divBdr>
                                    <w:top w:val="none" w:sz="0" w:space="0" w:color="auto"/>
                                    <w:left w:val="none" w:sz="0" w:space="0" w:color="auto"/>
                                    <w:bottom w:val="none" w:sz="0" w:space="0" w:color="auto"/>
                                    <w:right w:val="none" w:sz="0" w:space="0" w:color="auto"/>
                                  </w:divBdr>
                                </w:div>
                                <w:div w:id="1077898223">
                                  <w:marLeft w:val="640"/>
                                  <w:marRight w:val="0"/>
                                  <w:marTop w:val="0"/>
                                  <w:marBottom w:val="0"/>
                                  <w:divBdr>
                                    <w:top w:val="none" w:sz="0" w:space="0" w:color="auto"/>
                                    <w:left w:val="none" w:sz="0" w:space="0" w:color="auto"/>
                                    <w:bottom w:val="none" w:sz="0" w:space="0" w:color="auto"/>
                                    <w:right w:val="none" w:sz="0" w:space="0" w:color="auto"/>
                                  </w:divBdr>
                                </w:div>
                                <w:div w:id="1133134233">
                                  <w:marLeft w:val="640"/>
                                  <w:marRight w:val="0"/>
                                  <w:marTop w:val="0"/>
                                  <w:marBottom w:val="0"/>
                                  <w:divBdr>
                                    <w:top w:val="none" w:sz="0" w:space="0" w:color="auto"/>
                                    <w:left w:val="none" w:sz="0" w:space="0" w:color="auto"/>
                                    <w:bottom w:val="none" w:sz="0" w:space="0" w:color="auto"/>
                                    <w:right w:val="none" w:sz="0" w:space="0" w:color="auto"/>
                                  </w:divBdr>
                                </w:div>
                                <w:div w:id="1178041690">
                                  <w:marLeft w:val="640"/>
                                  <w:marRight w:val="0"/>
                                  <w:marTop w:val="0"/>
                                  <w:marBottom w:val="0"/>
                                  <w:divBdr>
                                    <w:top w:val="none" w:sz="0" w:space="0" w:color="auto"/>
                                    <w:left w:val="none" w:sz="0" w:space="0" w:color="auto"/>
                                    <w:bottom w:val="none" w:sz="0" w:space="0" w:color="auto"/>
                                    <w:right w:val="none" w:sz="0" w:space="0" w:color="auto"/>
                                  </w:divBdr>
                                </w:div>
                                <w:div w:id="1279070231">
                                  <w:marLeft w:val="640"/>
                                  <w:marRight w:val="0"/>
                                  <w:marTop w:val="0"/>
                                  <w:marBottom w:val="0"/>
                                  <w:divBdr>
                                    <w:top w:val="none" w:sz="0" w:space="0" w:color="auto"/>
                                    <w:left w:val="none" w:sz="0" w:space="0" w:color="auto"/>
                                    <w:bottom w:val="none" w:sz="0" w:space="0" w:color="auto"/>
                                    <w:right w:val="none" w:sz="0" w:space="0" w:color="auto"/>
                                  </w:divBdr>
                                </w:div>
                                <w:div w:id="1305814291">
                                  <w:marLeft w:val="640"/>
                                  <w:marRight w:val="0"/>
                                  <w:marTop w:val="0"/>
                                  <w:marBottom w:val="0"/>
                                  <w:divBdr>
                                    <w:top w:val="none" w:sz="0" w:space="0" w:color="auto"/>
                                    <w:left w:val="none" w:sz="0" w:space="0" w:color="auto"/>
                                    <w:bottom w:val="none" w:sz="0" w:space="0" w:color="auto"/>
                                    <w:right w:val="none" w:sz="0" w:space="0" w:color="auto"/>
                                  </w:divBdr>
                                </w:div>
                                <w:div w:id="1373921214">
                                  <w:marLeft w:val="640"/>
                                  <w:marRight w:val="0"/>
                                  <w:marTop w:val="0"/>
                                  <w:marBottom w:val="0"/>
                                  <w:divBdr>
                                    <w:top w:val="none" w:sz="0" w:space="0" w:color="auto"/>
                                    <w:left w:val="none" w:sz="0" w:space="0" w:color="auto"/>
                                    <w:bottom w:val="none" w:sz="0" w:space="0" w:color="auto"/>
                                    <w:right w:val="none" w:sz="0" w:space="0" w:color="auto"/>
                                  </w:divBdr>
                                </w:div>
                                <w:div w:id="1385325942">
                                  <w:marLeft w:val="640"/>
                                  <w:marRight w:val="0"/>
                                  <w:marTop w:val="0"/>
                                  <w:marBottom w:val="0"/>
                                  <w:divBdr>
                                    <w:top w:val="none" w:sz="0" w:space="0" w:color="auto"/>
                                    <w:left w:val="none" w:sz="0" w:space="0" w:color="auto"/>
                                    <w:bottom w:val="none" w:sz="0" w:space="0" w:color="auto"/>
                                    <w:right w:val="none" w:sz="0" w:space="0" w:color="auto"/>
                                  </w:divBdr>
                                </w:div>
                                <w:div w:id="1409115401">
                                  <w:marLeft w:val="640"/>
                                  <w:marRight w:val="0"/>
                                  <w:marTop w:val="0"/>
                                  <w:marBottom w:val="0"/>
                                  <w:divBdr>
                                    <w:top w:val="none" w:sz="0" w:space="0" w:color="auto"/>
                                    <w:left w:val="none" w:sz="0" w:space="0" w:color="auto"/>
                                    <w:bottom w:val="none" w:sz="0" w:space="0" w:color="auto"/>
                                    <w:right w:val="none" w:sz="0" w:space="0" w:color="auto"/>
                                  </w:divBdr>
                                </w:div>
                                <w:div w:id="1429349453">
                                  <w:marLeft w:val="640"/>
                                  <w:marRight w:val="0"/>
                                  <w:marTop w:val="0"/>
                                  <w:marBottom w:val="0"/>
                                  <w:divBdr>
                                    <w:top w:val="none" w:sz="0" w:space="0" w:color="auto"/>
                                    <w:left w:val="none" w:sz="0" w:space="0" w:color="auto"/>
                                    <w:bottom w:val="none" w:sz="0" w:space="0" w:color="auto"/>
                                    <w:right w:val="none" w:sz="0" w:space="0" w:color="auto"/>
                                  </w:divBdr>
                                </w:div>
                                <w:div w:id="1442872140">
                                  <w:marLeft w:val="640"/>
                                  <w:marRight w:val="0"/>
                                  <w:marTop w:val="0"/>
                                  <w:marBottom w:val="0"/>
                                  <w:divBdr>
                                    <w:top w:val="none" w:sz="0" w:space="0" w:color="auto"/>
                                    <w:left w:val="none" w:sz="0" w:space="0" w:color="auto"/>
                                    <w:bottom w:val="none" w:sz="0" w:space="0" w:color="auto"/>
                                    <w:right w:val="none" w:sz="0" w:space="0" w:color="auto"/>
                                  </w:divBdr>
                                </w:div>
                                <w:div w:id="1466655990">
                                  <w:marLeft w:val="640"/>
                                  <w:marRight w:val="0"/>
                                  <w:marTop w:val="0"/>
                                  <w:marBottom w:val="0"/>
                                  <w:divBdr>
                                    <w:top w:val="none" w:sz="0" w:space="0" w:color="auto"/>
                                    <w:left w:val="none" w:sz="0" w:space="0" w:color="auto"/>
                                    <w:bottom w:val="none" w:sz="0" w:space="0" w:color="auto"/>
                                    <w:right w:val="none" w:sz="0" w:space="0" w:color="auto"/>
                                  </w:divBdr>
                                </w:div>
                                <w:div w:id="1471509203">
                                  <w:marLeft w:val="640"/>
                                  <w:marRight w:val="0"/>
                                  <w:marTop w:val="0"/>
                                  <w:marBottom w:val="0"/>
                                  <w:divBdr>
                                    <w:top w:val="none" w:sz="0" w:space="0" w:color="auto"/>
                                    <w:left w:val="none" w:sz="0" w:space="0" w:color="auto"/>
                                    <w:bottom w:val="none" w:sz="0" w:space="0" w:color="auto"/>
                                    <w:right w:val="none" w:sz="0" w:space="0" w:color="auto"/>
                                  </w:divBdr>
                                </w:div>
                                <w:div w:id="1471551750">
                                  <w:marLeft w:val="640"/>
                                  <w:marRight w:val="0"/>
                                  <w:marTop w:val="0"/>
                                  <w:marBottom w:val="0"/>
                                  <w:divBdr>
                                    <w:top w:val="none" w:sz="0" w:space="0" w:color="auto"/>
                                    <w:left w:val="none" w:sz="0" w:space="0" w:color="auto"/>
                                    <w:bottom w:val="none" w:sz="0" w:space="0" w:color="auto"/>
                                    <w:right w:val="none" w:sz="0" w:space="0" w:color="auto"/>
                                  </w:divBdr>
                                </w:div>
                                <w:div w:id="1478645993">
                                  <w:marLeft w:val="640"/>
                                  <w:marRight w:val="0"/>
                                  <w:marTop w:val="0"/>
                                  <w:marBottom w:val="0"/>
                                  <w:divBdr>
                                    <w:top w:val="none" w:sz="0" w:space="0" w:color="auto"/>
                                    <w:left w:val="none" w:sz="0" w:space="0" w:color="auto"/>
                                    <w:bottom w:val="none" w:sz="0" w:space="0" w:color="auto"/>
                                    <w:right w:val="none" w:sz="0" w:space="0" w:color="auto"/>
                                  </w:divBdr>
                                </w:div>
                                <w:div w:id="1675952507">
                                  <w:marLeft w:val="640"/>
                                  <w:marRight w:val="0"/>
                                  <w:marTop w:val="0"/>
                                  <w:marBottom w:val="0"/>
                                  <w:divBdr>
                                    <w:top w:val="none" w:sz="0" w:space="0" w:color="auto"/>
                                    <w:left w:val="none" w:sz="0" w:space="0" w:color="auto"/>
                                    <w:bottom w:val="none" w:sz="0" w:space="0" w:color="auto"/>
                                    <w:right w:val="none" w:sz="0" w:space="0" w:color="auto"/>
                                  </w:divBdr>
                                </w:div>
                                <w:div w:id="1705054703">
                                  <w:marLeft w:val="640"/>
                                  <w:marRight w:val="0"/>
                                  <w:marTop w:val="0"/>
                                  <w:marBottom w:val="0"/>
                                  <w:divBdr>
                                    <w:top w:val="none" w:sz="0" w:space="0" w:color="auto"/>
                                    <w:left w:val="none" w:sz="0" w:space="0" w:color="auto"/>
                                    <w:bottom w:val="none" w:sz="0" w:space="0" w:color="auto"/>
                                    <w:right w:val="none" w:sz="0" w:space="0" w:color="auto"/>
                                  </w:divBdr>
                                </w:div>
                                <w:div w:id="1719696208">
                                  <w:marLeft w:val="640"/>
                                  <w:marRight w:val="0"/>
                                  <w:marTop w:val="0"/>
                                  <w:marBottom w:val="0"/>
                                  <w:divBdr>
                                    <w:top w:val="none" w:sz="0" w:space="0" w:color="auto"/>
                                    <w:left w:val="none" w:sz="0" w:space="0" w:color="auto"/>
                                    <w:bottom w:val="none" w:sz="0" w:space="0" w:color="auto"/>
                                    <w:right w:val="none" w:sz="0" w:space="0" w:color="auto"/>
                                  </w:divBdr>
                                </w:div>
                                <w:div w:id="1865899005">
                                  <w:marLeft w:val="640"/>
                                  <w:marRight w:val="0"/>
                                  <w:marTop w:val="0"/>
                                  <w:marBottom w:val="0"/>
                                  <w:divBdr>
                                    <w:top w:val="none" w:sz="0" w:space="0" w:color="auto"/>
                                    <w:left w:val="none" w:sz="0" w:space="0" w:color="auto"/>
                                    <w:bottom w:val="none" w:sz="0" w:space="0" w:color="auto"/>
                                    <w:right w:val="none" w:sz="0" w:space="0" w:color="auto"/>
                                  </w:divBdr>
                                </w:div>
                                <w:div w:id="2052798511">
                                  <w:marLeft w:val="640"/>
                                  <w:marRight w:val="0"/>
                                  <w:marTop w:val="0"/>
                                  <w:marBottom w:val="0"/>
                                  <w:divBdr>
                                    <w:top w:val="none" w:sz="0" w:space="0" w:color="auto"/>
                                    <w:left w:val="none" w:sz="0" w:space="0" w:color="auto"/>
                                    <w:bottom w:val="none" w:sz="0" w:space="0" w:color="auto"/>
                                    <w:right w:val="none" w:sz="0" w:space="0" w:color="auto"/>
                                  </w:divBdr>
                                </w:div>
                              </w:divsChild>
                            </w:div>
                            <w:div w:id="2082478675">
                              <w:marLeft w:val="0"/>
                              <w:marRight w:val="0"/>
                              <w:marTop w:val="0"/>
                              <w:marBottom w:val="0"/>
                              <w:divBdr>
                                <w:top w:val="none" w:sz="0" w:space="0" w:color="auto"/>
                                <w:left w:val="none" w:sz="0" w:space="0" w:color="auto"/>
                                <w:bottom w:val="none" w:sz="0" w:space="0" w:color="auto"/>
                                <w:right w:val="none" w:sz="0" w:space="0" w:color="auto"/>
                              </w:divBdr>
                              <w:divsChild>
                                <w:div w:id="113985479">
                                  <w:marLeft w:val="640"/>
                                  <w:marRight w:val="0"/>
                                  <w:marTop w:val="0"/>
                                  <w:marBottom w:val="0"/>
                                  <w:divBdr>
                                    <w:top w:val="none" w:sz="0" w:space="0" w:color="auto"/>
                                    <w:left w:val="none" w:sz="0" w:space="0" w:color="auto"/>
                                    <w:bottom w:val="none" w:sz="0" w:space="0" w:color="auto"/>
                                    <w:right w:val="none" w:sz="0" w:space="0" w:color="auto"/>
                                  </w:divBdr>
                                </w:div>
                                <w:div w:id="115834658">
                                  <w:marLeft w:val="640"/>
                                  <w:marRight w:val="0"/>
                                  <w:marTop w:val="0"/>
                                  <w:marBottom w:val="0"/>
                                  <w:divBdr>
                                    <w:top w:val="none" w:sz="0" w:space="0" w:color="auto"/>
                                    <w:left w:val="none" w:sz="0" w:space="0" w:color="auto"/>
                                    <w:bottom w:val="none" w:sz="0" w:space="0" w:color="auto"/>
                                    <w:right w:val="none" w:sz="0" w:space="0" w:color="auto"/>
                                  </w:divBdr>
                                </w:div>
                                <w:div w:id="121467418">
                                  <w:marLeft w:val="640"/>
                                  <w:marRight w:val="0"/>
                                  <w:marTop w:val="0"/>
                                  <w:marBottom w:val="0"/>
                                  <w:divBdr>
                                    <w:top w:val="none" w:sz="0" w:space="0" w:color="auto"/>
                                    <w:left w:val="none" w:sz="0" w:space="0" w:color="auto"/>
                                    <w:bottom w:val="none" w:sz="0" w:space="0" w:color="auto"/>
                                    <w:right w:val="none" w:sz="0" w:space="0" w:color="auto"/>
                                  </w:divBdr>
                                </w:div>
                                <w:div w:id="153255253">
                                  <w:marLeft w:val="640"/>
                                  <w:marRight w:val="0"/>
                                  <w:marTop w:val="0"/>
                                  <w:marBottom w:val="0"/>
                                  <w:divBdr>
                                    <w:top w:val="none" w:sz="0" w:space="0" w:color="auto"/>
                                    <w:left w:val="none" w:sz="0" w:space="0" w:color="auto"/>
                                    <w:bottom w:val="none" w:sz="0" w:space="0" w:color="auto"/>
                                    <w:right w:val="none" w:sz="0" w:space="0" w:color="auto"/>
                                  </w:divBdr>
                                </w:div>
                                <w:div w:id="168713419">
                                  <w:marLeft w:val="640"/>
                                  <w:marRight w:val="0"/>
                                  <w:marTop w:val="0"/>
                                  <w:marBottom w:val="0"/>
                                  <w:divBdr>
                                    <w:top w:val="none" w:sz="0" w:space="0" w:color="auto"/>
                                    <w:left w:val="none" w:sz="0" w:space="0" w:color="auto"/>
                                    <w:bottom w:val="none" w:sz="0" w:space="0" w:color="auto"/>
                                    <w:right w:val="none" w:sz="0" w:space="0" w:color="auto"/>
                                  </w:divBdr>
                                </w:div>
                                <w:div w:id="259265501">
                                  <w:marLeft w:val="640"/>
                                  <w:marRight w:val="0"/>
                                  <w:marTop w:val="0"/>
                                  <w:marBottom w:val="0"/>
                                  <w:divBdr>
                                    <w:top w:val="none" w:sz="0" w:space="0" w:color="auto"/>
                                    <w:left w:val="none" w:sz="0" w:space="0" w:color="auto"/>
                                    <w:bottom w:val="none" w:sz="0" w:space="0" w:color="auto"/>
                                    <w:right w:val="none" w:sz="0" w:space="0" w:color="auto"/>
                                  </w:divBdr>
                                </w:div>
                                <w:div w:id="282424349">
                                  <w:marLeft w:val="640"/>
                                  <w:marRight w:val="0"/>
                                  <w:marTop w:val="0"/>
                                  <w:marBottom w:val="0"/>
                                  <w:divBdr>
                                    <w:top w:val="none" w:sz="0" w:space="0" w:color="auto"/>
                                    <w:left w:val="none" w:sz="0" w:space="0" w:color="auto"/>
                                    <w:bottom w:val="none" w:sz="0" w:space="0" w:color="auto"/>
                                    <w:right w:val="none" w:sz="0" w:space="0" w:color="auto"/>
                                  </w:divBdr>
                                </w:div>
                                <w:div w:id="323752330">
                                  <w:marLeft w:val="640"/>
                                  <w:marRight w:val="0"/>
                                  <w:marTop w:val="0"/>
                                  <w:marBottom w:val="0"/>
                                  <w:divBdr>
                                    <w:top w:val="none" w:sz="0" w:space="0" w:color="auto"/>
                                    <w:left w:val="none" w:sz="0" w:space="0" w:color="auto"/>
                                    <w:bottom w:val="none" w:sz="0" w:space="0" w:color="auto"/>
                                    <w:right w:val="none" w:sz="0" w:space="0" w:color="auto"/>
                                  </w:divBdr>
                                </w:div>
                                <w:div w:id="412121559">
                                  <w:marLeft w:val="640"/>
                                  <w:marRight w:val="0"/>
                                  <w:marTop w:val="0"/>
                                  <w:marBottom w:val="0"/>
                                  <w:divBdr>
                                    <w:top w:val="none" w:sz="0" w:space="0" w:color="auto"/>
                                    <w:left w:val="none" w:sz="0" w:space="0" w:color="auto"/>
                                    <w:bottom w:val="none" w:sz="0" w:space="0" w:color="auto"/>
                                    <w:right w:val="none" w:sz="0" w:space="0" w:color="auto"/>
                                  </w:divBdr>
                                </w:div>
                                <w:div w:id="435254399">
                                  <w:marLeft w:val="640"/>
                                  <w:marRight w:val="0"/>
                                  <w:marTop w:val="0"/>
                                  <w:marBottom w:val="0"/>
                                  <w:divBdr>
                                    <w:top w:val="none" w:sz="0" w:space="0" w:color="auto"/>
                                    <w:left w:val="none" w:sz="0" w:space="0" w:color="auto"/>
                                    <w:bottom w:val="none" w:sz="0" w:space="0" w:color="auto"/>
                                    <w:right w:val="none" w:sz="0" w:space="0" w:color="auto"/>
                                  </w:divBdr>
                                </w:div>
                                <w:div w:id="448739288">
                                  <w:marLeft w:val="640"/>
                                  <w:marRight w:val="0"/>
                                  <w:marTop w:val="0"/>
                                  <w:marBottom w:val="0"/>
                                  <w:divBdr>
                                    <w:top w:val="none" w:sz="0" w:space="0" w:color="auto"/>
                                    <w:left w:val="none" w:sz="0" w:space="0" w:color="auto"/>
                                    <w:bottom w:val="none" w:sz="0" w:space="0" w:color="auto"/>
                                    <w:right w:val="none" w:sz="0" w:space="0" w:color="auto"/>
                                  </w:divBdr>
                                </w:div>
                                <w:div w:id="468866899">
                                  <w:marLeft w:val="640"/>
                                  <w:marRight w:val="0"/>
                                  <w:marTop w:val="0"/>
                                  <w:marBottom w:val="0"/>
                                  <w:divBdr>
                                    <w:top w:val="none" w:sz="0" w:space="0" w:color="auto"/>
                                    <w:left w:val="none" w:sz="0" w:space="0" w:color="auto"/>
                                    <w:bottom w:val="none" w:sz="0" w:space="0" w:color="auto"/>
                                    <w:right w:val="none" w:sz="0" w:space="0" w:color="auto"/>
                                  </w:divBdr>
                                </w:div>
                                <w:div w:id="509950029">
                                  <w:marLeft w:val="640"/>
                                  <w:marRight w:val="0"/>
                                  <w:marTop w:val="0"/>
                                  <w:marBottom w:val="0"/>
                                  <w:divBdr>
                                    <w:top w:val="none" w:sz="0" w:space="0" w:color="auto"/>
                                    <w:left w:val="none" w:sz="0" w:space="0" w:color="auto"/>
                                    <w:bottom w:val="none" w:sz="0" w:space="0" w:color="auto"/>
                                    <w:right w:val="none" w:sz="0" w:space="0" w:color="auto"/>
                                  </w:divBdr>
                                </w:div>
                                <w:div w:id="553347950">
                                  <w:marLeft w:val="640"/>
                                  <w:marRight w:val="0"/>
                                  <w:marTop w:val="0"/>
                                  <w:marBottom w:val="0"/>
                                  <w:divBdr>
                                    <w:top w:val="none" w:sz="0" w:space="0" w:color="auto"/>
                                    <w:left w:val="none" w:sz="0" w:space="0" w:color="auto"/>
                                    <w:bottom w:val="none" w:sz="0" w:space="0" w:color="auto"/>
                                    <w:right w:val="none" w:sz="0" w:space="0" w:color="auto"/>
                                  </w:divBdr>
                                </w:div>
                                <w:div w:id="721368160">
                                  <w:marLeft w:val="640"/>
                                  <w:marRight w:val="0"/>
                                  <w:marTop w:val="0"/>
                                  <w:marBottom w:val="0"/>
                                  <w:divBdr>
                                    <w:top w:val="none" w:sz="0" w:space="0" w:color="auto"/>
                                    <w:left w:val="none" w:sz="0" w:space="0" w:color="auto"/>
                                    <w:bottom w:val="none" w:sz="0" w:space="0" w:color="auto"/>
                                    <w:right w:val="none" w:sz="0" w:space="0" w:color="auto"/>
                                  </w:divBdr>
                                </w:div>
                                <w:div w:id="811751173">
                                  <w:marLeft w:val="640"/>
                                  <w:marRight w:val="0"/>
                                  <w:marTop w:val="0"/>
                                  <w:marBottom w:val="0"/>
                                  <w:divBdr>
                                    <w:top w:val="none" w:sz="0" w:space="0" w:color="auto"/>
                                    <w:left w:val="none" w:sz="0" w:space="0" w:color="auto"/>
                                    <w:bottom w:val="none" w:sz="0" w:space="0" w:color="auto"/>
                                    <w:right w:val="none" w:sz="0" w:space="0" w:color="auto"/>
                                  </w:divBdr>
                                </w:div>
                                <w:div w:id="830830707">
                                  <w:marLeft w:val="640"/>
                                  <w:marRight w:val="0"/>
                                  <w:marTop w:val="0"/>
                                  <w:marBottom w:val="0"/>
                                  <w:divBdr>
                                    <w:top w:val="none" w:sz="0" w:space="0" w:color="auto"/>
                                    <w:left w:val="none" w:sz="0" w:space="0" w:color="auto"/>
                                    <w:bottom w:val="none" w:sz="0" w:space="0" w:color="auto"/>
                                    <w:right w:val="none" w:sz="0" w:space="0" w:color="auto"/>
                                  </w:divBdr>
                                </w:div>
                                <w:div w:id="906720385">
                                  <w:marLeft w:val="640"/>
                                  <w:marRight w:val="0"/>
                                  <w:marTop w:val="0"/>
                                  <w:marBottom w:val="0"/>
                                  <w:divBdr>
                                    <w:top w:val="none" w:sz="0" w:space="0" w:color="auto"/>
                                    <w:left w:val="none" w:sz="0" w:space="0" w:color="auto"/>
                                    <w:bottom w:val="none" w:sz="0" w:space="0" w:color="auto"/>
                                    <w:right w:val="none" w:sz="0" w:space="0" w:color="auto"/>
                                  </w:divBdr>
                                </w:div>
                                <w:div w:id="1066683764">
                                  <w:marLeft w:val="640"/>
                                  <w:marRight w:val="0"/>
                                  <w:marTop w:val="0"/>
                                  <w:marBottom w:val="0"/>
                                  <w:divBdr>
                                    <w:top w:val="none" w:sz="0" w:space="0" w:color="auto"/>
                                    <w:left w:val="none" w:sz="0" w:space="0" w:color="auto"/>
                                    <w:bottom w:val="none" w:sz="0" w:space="0" w:color="auto"/>
                                    <w:right w:val="none" w:sz="0" w:space="0" w:color="auto"/>
                                  </w:divBdr>
                                </w:div>
                                <w:div w:id="1070075554">
                                  <w:marLeft w:val="640"/>
                                  <w:marRight w:val="0"/>
                                  <w:marTop w:val="0"/>
                                  <w:marBottom w:val="0"/>
                                  <w:divBdr>
                                    <w:top w:val="none" w:sz="0" w:space="0" w:color="auto"/>
                                    <w:left w:val="none" w:sz="0" w:space="0" w:color="auto"/>
                                    <w:bottom w:val="none" w:sz="0" w:space="0" w:color="auto"/>
                                    <w:right w:val="none" w:sz="0" w:space="0" w:color="auto"/>
                                  </w:divBdr>
                                </w:div>
                                <w:div w:id="1257328433">
                                  <w:marLeft w:val="640"/>
                                  <w:marRight w:val="0"/>
                                  <w:marTop w:val="0"/>
                                  <w:marBottom w:val="0"/>
                                  <w:divBdr>
                                    <w:top w:val="none" w:sz="0" w:space="0" w:color="auto"/>
                                    <w:left w:val="none" w:sz="0" w:space="0" w:color="auto"/>
                                    <w:bottom w:val="none" w:sz="0" w:space="0" w:color="auto"/>
                                    <w:right w:val="none" w:sz="0" w:space="0" w:color="auto"/>
                                  </w:divBdr>
                                </w:div>
                                <w:div w:id="1271232333">
                                  <w:marLeft w:val="640"/>
                                  <w:marRight w:val="0"/>
                                  <w:marTop w:val="0"/>
                                  <w:marBottom w:val="0"/>
                                  <w:divBdr>
                                    <w:top w:val="none" w:sz="0" w:space="0" w:color="auto"/>
                                    <w:left w:val="none" w:sz="0" w:space="0" w:color="auto"/>
                                    <w:bottom w:val="none" w:sz="0" w:space="0" w:color="auto"/>
                                    <w:right w:val="none" w:sz="0" w:space="0" w:color="auto"/>
                                  </w:divBdr>
                                </w:div>
                                <w:div w:id="1274938632">
                                  <w:marLeft w:val="640"/>
                                  <w:marRight w:val="0"/>
                                  <w:marTop w:val="0"/>
                                  <w:marBottom w:val="0"/>
                                  <w:divBdr>
                                    <w:top w:val="none" w:sz="0" w:space="0" w:color="auto"/>
                                    <w:left w:val="none" w:sz="0" w:space="0" w:color="auto"/>
                                    <w:bottom w:val="none" w:sz="0" w:space="0" w:color="auto"/>
                                    <w:right w:val="none" w:sz="0" w:space="0" w:color="auto"/>
                                  </w:divBdr>
                                </w:div>
                                <w:div w:id="1280376975">
                                  <w:marLeft w:val="640"/>
                                  <w:marRight w:val="0"/>
                                  <w:marTop w:val="0"/>
                                  <w:marBottom w:val="0"/>
                                  <w:divBdr>
                                    <w:top w:val="none" w:sz="0" w:space="0" w:color="auto"/>
                                    <w:left w:val="none" w:sz="0" w:space="0" w:color="auto"/>
                                    <w:bottom w:val="none" w:sz="0" w:space="0" w:color="auto"/>
                                    <w:right w:val="none" w:sz="0" w:space="0" w:color="auto"/>
                                  </w:divBdr>
                                </w:div>
                                <w:div w:id="1297444933">
                                  <w:marLeft w:val="640"/>
                                  <w:marRight w:val="0"/>
                                  <w:marTop w:val="0"/>
                                  <w:marBottom w:val="0"/>
                                  <w:divBdr>
                                    <w:top w:val="none" w:sz="0" w:space="0" w:color="auto"/>
                                    <w:left w:val="none" w:sz="0" w:space="0" w:color="auto"/>
                                    <w:bottom w:val="none" w:sz="0" w:space="0" w:color="auto"/>
                                    <w:right w:val="none" w:sz="0" w:space="0" w:color="auto"/>
                                  </w:divBdr>
                                </w:div>
                                <w:div w:id="1463964041">
                                  <w:marLeft w:val="640"/>
                                  <w:marRight w:val="0"/>
                                  <w:marTop w:val="0"/>
                                  <w:marBottom w:val="0"/>
                                  <w:divBdr>
                                    <w:top w:val="none" w:sz="0" w:space="0" w:color="auto"/>
                                    <w:left w:val="none" w:sz="0" w:space="0" w:color="auto"/>
                                    <w:bottom w:val="none" w:sz="0" w:space="0" w:color="auto"/>
                                    <w:right w:val="none" w:sz="0" w:space="0" w:color="auto"/>
                                  </w:divBdr>
                                </w:div>
                                <w:div w:id="1477644166">
                                  <w:marLeft w:val="640"/>
                                  <w:marRight w:val="0"/>
                                  <w:marTop w:val="0"/>
                                  <w:marBottom w:val="0"/>
                                  <w:divBdr>
                                    <w:top w:val="none" w:sz="0" w:space="0" w:color="auto"/>
                                    <w:left w:val="none" w:sz="0" w:space="0" w:color="auto"/>
                                    <w:bottom w:val="none" w:sz="0" w:space="0" w:color="auto"/>
                                    <w:right w:val="none" w:sz="0" w:space="0" w:color="auto"/>
                                  </w:divBdr>
                                </w:div>
                                <w:div w:id="1589532607">
                                  <w:marLeft w:val="640"/>
                                  <w:marRight w:val="0"/>
                                  <w:marTop w:val="0"/>
                                  <w:marBottom w:val="0"/>
                                  <w:divBdr>
                                    <w:top w:val="none" w:sz="0" w:space="0" w:color="auto"/>
                                    <w:left w:val="none" w:sz="0" w:space="0" w:color="auto"/>
                                    <w:bottom w:val="none" w:sz="0" w:space="0" w:color="auto"/>
                                    <w:right w:val="none" w:sz="0" w:space="0" w:color="auto"/>
                                  </w:divBdr>
                                </w:div>
                                <w:div w:id="1610310102">
                                  <w:marLeft w:val="640"/>
                                  <w:marRight w:val="0"/>
                                  <w:marTop w:val="0"/>
                                  <w:marBottom w:val="0"/>
                                  <w:divBdr>
                                    <w:top w:val="none" w:sz="0" w:space="0" w:color="auto"/>
                                    <w:left w:val="none" w:sz="0" w:space="0" w:color="auto"/>
                                    <w:bottom w:val="none" w:sz="0" w:space="0" w:color="auto"/>
                                    <w:right w:val="none" w:sz="0" w:space="0" w:color="auto"/>
                                  </w:divBdr>
                                </w:div>
                                <w:div w:id="1634486370">
                                  <w:marLeft w:val="640"/>
                                  <w:marRight w:val="0"/>
                                  <w:marTop w:val="0"/>
                                  <w:marBottom w:val="0"/>
                                  <w:divBdr>
                                    <w:top w:val="none" w:sz="0" w:space="0" w:color="auto"/>
                                    <w:left w:val="none" w:sz="0" w:space="0" w:color="auto"/>
                                    <w:bottom w:val="none" w:sz="0" w:space="0" w:color="auto"/>
                                    <w:right w:val="none" w:sz="0" w:space="0" w:color="auto"/>
                                  </w:divBdr>
                                </w:div>
                                <w:div w:id="1773086815">
                                  <w:marLeft w:val="640"/>
                                  <w:marRight w:val="0"/>
                                  <w:marTop w:val="0"/>
                                  <w:marBottom w:val="0"/>
                                  <w:divBdr>
                                    <w:top w:val="none" w:sz="0" w:space="0" w:color="auto"/>
                                    <w:left w:val="none" w:sz="0" w:space="0" w:color="auto"/>
                                    <w:bottom w:val="none" w:sz="0" w:space="0" w:color="auto"/>
                                    <w:right w:val="none" w:sz="0" w:space="0" w:color="auto"/>
                                  </w:divBdr>
                                </w:div>
                                <w:div w:id="1807703510">
                                  <w:marLeft w:val="640"/>
                                  <w:marRight w:val="0"/>
                                  <w:marTop w:val="0"/>
                                  <w:marBottom w:val="0"/>
                                  <w:divBdr>
                                    <w:top w:val="none" w:sz="0" w:space="0" w:color="auto"/>
                                    <w:left w:val="none" w:sz="0" w:space="0" w:color="auto"/>
                                    <w:bottom w:val="none" w:sz="0" w:space="0" w:color="auto"/>
                                    <w:right w:val="none" w:sz="0" w:space="0" w:color="auto"/>
                                  </w:divBdr>
                                </w:div>
                                <w:div w:id="1811825535">
                                  <w:marLeft w:val="640"/>
                                  <w:marRight w:val="0"/>
                                  <w:marTop w:val="0"/>
                                  <w:marBottom w:val="0"/>
                                  <w:divBdr>
                                    <w:top w:val="none" w:sz="0" w:space="0" w:color="auto"/>
                                    <w:left w:val="none" w:sz="0" w:space="0" w:color="auto"/>
                                    <w:bottom w:val="none" w:sz="0" w:space="0" w:color="auto"/>
                                    <w:right w:val="none" w:sz="0" w:space="0" w:color="auto"/>
                                  </w:divBdr>
                                </w:div>
                                <w:div w:id="1857961734">
                                  <w:marLeft w:val="640"/>
                                  <w:marRight w:val="0"/>
                                  <w:marTop w:val="0"/>
                                  <w:marBottom w:val="0"/>
                                  <w:divBdr>
                                    <w:top w:val="none" w:sz="0" w:space="0" w:color="auto"/>
                                    <w:left w:val="none" w:sz="0" w:space="0" w:color="auto"/>
                                    <w:bottom w:val="none" w:sz="0" w:space="0" w:color="auto"/>
                                    <w:right w:val="none" w:sz="0" w:space="0" w:color="auto"/>
                                  </w:divBdr>
                                </w:div>
                                <w:div w:id="1886209894">
                                  <w:marLeft w:val="640"/>
                                  <w:marRight w:val="0"/>
                                  <w:marTop w:val="0"/>
                                  <w:marBottom w:val="0"/>
                                  <w:divBdr>
                                    <w:top w:val="none" w:sz="0" w:space="0" w:color="auto"/>
                                    <w:left w:val="none" w:sz="0" w:space="0" w:color="auto"/>
                                    <w:bottom w:val="none" w:sz="0" w:space="0" w:color="auto"/>
                                    <w:right w:val="none" w:sz="0" w:space="0" w:color="auto"/>
                                  </w:divBdr>
                                </w:div>
                                <w:div w:id="1924685246">
                                  <w:marLeft w:val="640"/>
                                  <w:marRight w:val="0"/>
                                  <w:marTop w:val="0"/>
                                  <w:marBottom w:val="0"/>
                                  <w:divBdr>
                                    <w:top w:val="none" w:sz="0" w:space="0" w:color="auto"/>
                                    <w:left w:val="none" w:sz="0" w:space="0" w:color="auto"/>
                                    <w:bottom w:val="none" w:sz="0" w:space="0" w:color="auto"/>
                                    <w:right w:val="none" w:sz="0" w:space="0" w:color="auto"/>
                                  </w:divBdr>
                                </w:div>
                                <w:div w:id="1937208771">
                                  <w:marLeft w:val="640"/>
                                  <w:marRight w:val="0"/>
                                  <w:marTop w:val="0"/>
                                  <w:marBottom w:val="0"/>
                                  <w:divBdr>
                                    <w:top w:val="none" w:sz="0" w:space="0" w:color="auto"/>
                                    <w:left w:val="none" w:sz="0" w:space="0" w:color="auto"/>
                                    <w:bottom w:val="none" w:sz="0" w:space="0" w:color="auto"/>
                                    <w:right w:val="none" w:sz="0" w:space="0" w:color="auto"/>
                                  </w:divBdr>
                                </w:div>
                                <w:div w:id="1946577343">
                                  <w:marLeft w:val="640"/>
                                  <w:marRight w:val="0"/>
                                  <w:marTop w:val="0"/>
                                  <w:marBottom w:val="0"/>
                                  <w:divBdr>
                                    <w:top w:val="none" w:sz="0" w:space="0" w:color="auto"/>
                                    <w:left w:val="none" w:sz="0" w:space="0" w:color="auto"/>
                                    <w:bottom w:val="none" w:sz="0" w:space="0" w:color="auto"/>
                                    <w:right w:val="none" w:sz="0" w:space="0" w:color="auto"/>
                                  </w:divBdr>
                                </w:div>
                                <w:div w:id="1952203537">
                                  <w:marLeft w:val="640"/>
                                  <w:marRight w:val="0"/>
                                  <w:marTop w:val="0"/>
                                  <w:marBottom w:val="0"/>
                                  <w:divBdr>
                                    <w:top w:val="none" w:sz="0" w:space="0" w:color="auto"/>
                                    <w:left w:val="none" w:sz="0" w:space="0" w:color="auto"/>
                                    <w:bottom w:val="none" w:sz="0" w:space="0" w:color="auto"/>
                                    <w:right w:val="none" w:sz="0" w:space="0" w:color="auto"/>
                                  </w:divBdr>
                                </w:div>
                                <w:div w:id="1988391969">
                                  <w:marLeft w:val="640"/>
                                  <w:marRight w:val="0"/>
                                  <w:marTop w:val="0"/>
                                  <w:marBottom w:val="0"/>
                                  <w:divBdr>
                                    <w:top w:val="none" w:sz="0" w:space="0" w:color="auto"/>
                                    <w:left w:val="none" w:sz="0" w:space="0" w:color="auto"/>
                                    <w:bottom w:val="none" w:sz="0" w:space="0" w:color="auto"/>
                                    <w:right w:val="none" w:sz="0" w:space="0" w:color="auto"/>
                                  </w:divBdr>
                                </w:div>
                                <w:div w:id="1997562885">
                                  <w:marLeft w:val="640"/>
                                  <w:marRight w:val="0"/>
                                  <w:marTop w:val="0"/>
                                  <w:marBottom w:val="0"/>
                                  <w:divBdr>
                                    <w:top w:val="none" w:sz="0" w:space="0" w:color="auto"/>
                                    <w:left w:val="none" w:sz="0" w:space="0" w:color="auto"/>
                                    <w:bottom w:val="none" w:sz="0" w:space="0" w:color="auto"/>
                                    <w:right w:val="none" w:sz="0" w:space="0" w:color="auto"/>
                                  </w:divBdr>
                                </w:div>
                                <w:div w:id="2012947263">
                                  <w:marLeft w:val="640"/>
                                  <w:marRight w:val="0"/>
                                  <w:marTop w:val="0"/>
                                  <w:marBottom w:val="0"/>
                                  <w:divBdr>
                                    <w:top w:val="none" w:sz="0" w:space="0" w:color="auto"/>
                                    <w:left w:val="none" w:sz="0" w:space="0" w:color="auto"/>
                                    <w:bottom w:val="none" w:sz="0" w:space="0" w:color="auto"/>
                                    <w:right w:val="none" w:sz="0" w:space="0" w:color="auto"/>
                                  </w:divBdr>
                                </w:div>
                                <w:div w:id="2026714485">
                                  <w:marLeft w:val="640"/>
                                  <w:marRight w:val="0"/>
                                  <w:marTop w:val="0"/>
                                  <w:marBottom w:val="0"/>
                                  <w:divBdr>
                                    <w:top w:val="none" w:sz="0" w:space="0" w:color="auto"/>
                                    <w:left w:val="none" w:sz="0" w:space="0" w:color="auto"/>
                                    <w:bottom w:val="none" w:sz="0" w:space="0" w:color="auto"/>
                                    <w:right w:val="none" w:sz="0" w:space="0" w:color="auto"/>
                                  </w:divBdr>
                                </w:div>
                                <w:div w:id="2088190604">
                                  <w:marLeft w:val="640"/>
                                  <w:marRight w:val="0"/>
                                  <w:marTop w:val="0"/>
                                  <w:marBottom w:val="0"/>
                                  <w:divBdr>
                                    <w:top w:val="none" w:sz="0" w:space="0" w:color="auto"/>
                                    <w:left w:val="none" w:sz="0" w:space="0" w:color="auto"/>
                                    <w:bottom w:val="none" w:sz="0" w:space="0" w:color="auto"/>
                                    <w:right w:val="none" w:sz="0" w:space="0" w:color="auto"/>
                                  </w:divBdr>
                                </w:div>
                                <w:div w:id="2118133136">
                                  <w:marLeft w:val="640"/>
                                  <w:marRight w:val="0"/>
                                  <w:marTop w:val="0"/>
                                  <w:marBottom w:val="0"/>
                                  <w:divBdr>
                                    <w:top w:val="none" w:sz="0" w:space="0" w:color="auto"/>
                                    <w:left w:val="none" w:sz="0" w:space="0" w:color="auto"/>
                                    <w:bottom w:val="none" w:sz="0" w:space="0" w:color="auto"/>
                                    <w:right w:val="none" w:sz="0" w:space="0" w:color="auto"/>
                                  </w:divBdr>
                                </w:div>
                                <w:div w:id="2123765051">
                                  <w:marLeft w:val="640"/>
                                  <w:marRight w:val="0"/>
                                  <w:marTop w:val="0"/>
                                  <w:marBottom w:val="0"/>
                                  <w:divBdr>
                                    <w:top w:val="none" w:sz="0" w:space="0" w:color="auto"/>
                                    <w:left w:val="none" w:sz="0" w:space="0" w:color="auto"/>
                                    <w:bottom w:val="none" w:sz="0" w:space="0" w:color="auto"/>
                                    <w:right w:val="none" w:sz="0" w:space="0" w:color="auto"/>
                                  </w:divBdr>
                                </w:div>
                                <w:div w:id="213425038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14305130">
                          <w:marLeft w:val="640"/>
                          <w:marRight w:val="0"/>
                          <w:marTop w:val="0"/>
                          <w:marBottom w:val="0"/>
                          <w:divBdr>
                            <w:top w:val="none" w:sz="0" w:space="0" w:color="auto"/>
                            <w:left w:val="none" w:sz="0" w:space="0" w:color="auto"/>
                            <w:bottom w:val="none" w:sz="0" w:space="0" w:color="auto"/>
                            <w:right w:val="none" w:sz="0" w:space="0" w:color="auto"/>
                          </w:divBdr>
                        </w:div>
                        <w:div w:id="1069115823">
                          <w:marLeft w:val="640"/>
                          <w:marRight w:val="0"/>
                          <w:marTop w:val="0"/>
                          <w:marBottom w:val="0"/>
                          <w:divBdr>
                            <w:top w:val="none" w:sz="0" w:space="0" w:color="auto"/>
                            <w:left w:val="none" w:sz="0" w:space="0" w:color="auto"/>
                            <w:bottom w:val="none" w:sz="0" w:space="0" w:color="auto"/>
                            <w:right w:val="none" w:sz="0" w:space="0" w:color="auto"/>
                          </w:divBdr>
                        </w:div>
                        <w:div w:id="1105688604">
                          <w:marLeft w:val="640"/>
                          <w:marRight w:val="0"/>
                          <w:marTop w:val="0"/>
                          <w:marBottom w:val="0"/>
                          <w:divBdr>
                            <w:top w:val="none" w:sz="0" w:space="0" w:color="auto"/>
                            <w:left w:val="none" w:sz="0" w:space="0" w:color="auto"/>
                            <w:bottom w:val="none" w:sz="0" w:space="0" w:color="auto"/>
                            <w:right w:val="none" w:sz="0" w:space="0" w:color="auto"/>
                          </w:divBdr>
                        </w:div>
                        <w:div w:id="1183738978">
                          <w:marLeft w:val="640"/>
                          <w:marRight w:val="0"/>
                          <w:marTop w:val="0"/>
                          <w:marBottom w:val="0"/>
                          <w:divBdr>
                            <w:top w:val="none" w:sz="0" w:space="0" w:color="auto"/>
                            <w:left w:val="none" w:sz="0" w:space="0" w:color="auto"/>
                            <w:bottom w:val="none" w:sz="0" w:space="0" w:color="auto"/>
                            <w:right w:val="none" w:sz="0" w:space="0" w:color="auto"/>
                          </w:divBdr>
                        </w:div>
                        <w:div w:id="1363700911">
                          <w:marLeft w:val="640"/>
                          <w:marRight w:val="0"/>
                          <w:marTop w:val="0"/>
                          <w:marBottom w:val="0"/>
                          <w:divBdr>
                            <w:top w:val="none" w:sz="0" w:space="0" w:color="auto"/>
                            <w:left w:val="none" w:sz="0" w:space="0" w:color="auto"/>
                            <w:bottom w:val="none" w:sz="0" w:space="0" w:color="auto"/>
                            <w:right w:val="none" w:sz="0" w:space="0" w:color="auto"/>
                          </w:divBdr>
                        </w:div>
                        <w:div w:id="1405108667">
                          <w:marLeft w:val="640"/>
                          <w:marRight w:val="0"/>
                          <w:marTop w:val="0"/>
                          <w:marBottom w:val="0"/>
                          <w:divBdr>
                            <w:top w:val="none" w:sz="0" w:space="0" w:color="auto"/>
                            <w:left w:val="none" w:sz="0" w:space="0" w:color="auto"/>
                            <w:bottom w:val="none" w:sz="0" w:space="0" w:color="auto"/>
                            <w:right w:val="none" w:sz="0" w:space="0" w:color="auto"/>
                          </w:divBdr>
                        </w:div>
                        <w:div w:id="1469393385">
                          <w:marLeft w:val="640"/>
                          <w:marRight w:val="0"/>
                          <w:marTop w:val="0"/>
                          <w:marBottom w:val="0"/>
                          <w:divBdr>
                            <w:top w:val="none" w:sz="0" w:space="0" w:color="auto"/>
                            <w:left w:val="none" w:sz="0" w:space="0" w:color="auto"/>
                            <w:bottom w:val="none" w:sz="0" w:space="0" w:color="auto"/>
                            <w:right w:val="none" w:sz="0" w:space="0" w:color="auto"/>
                          </w:divBdr>
                        </w:div>
                        <w:div w:id="1494103724">
                          <w:marLeft w:val="640"/>
                          <w:marRight w:val="0"/>
                          <w:marTop w:val="0"/>
                          <w:marBottom w:val="0"/>
                          <w:divBdr>
                            <w:top w:val="none" w:sz="0" w:space="0" w:color="auto"/>
                            <w:left w:val="none" w:sz="0" w:space="0" w:color="auto"/>
                            <w:bottom w:val="none" w:sz="0" w:space="0" w:color="auto"/>
                            <w:right w:val="none" w:sz="0" w:space="0" w:color="auto"/>
                          </w:divBdr>
                        </w:div>
                        <w:div w:id="1499609817">
                          <w:marLeft w:val="640"/>
                          <w:marRight w:val="0"/>
                          <w:marTop w:val="0"/>
                          <w:marBottom w:val="0"/>
                          <w:divBdr>
                            <w:top w:val="none" w:sz="0" w:space="0" w:color="auto"/>
                            <w:left w:val="none" w:sz="0" w:space="0" w:color="auto"/>
                            <w:bottom w:val="none" w:sz="0" w:space="0" w:color="auto"/>
                            <w:right w:val="none" w:sz="0" w:space="0" w:color="auto"/>
                          </w:divBdr>
                        </w:div>
                        <w:div w:id="1551648796">
                          <w:marLeft w:val="640"/>
                          <w:marRight w:val="0"/>
                          <w:marTop w:val="0"/>
                          <w:marBottom w:val="0"/>
                          <w:divBdr>
                            <w:top w:val="none" w:sz="0" w:space="0" w:color="auto"/>
                            <w:left w:val="none" w:sz="0" w:space="0" w:color="auto"/>
                            <w:bottom w:val="none" w:sz="0" w:space="0" w:color="auto"/>
                            <w:right w:val="none" w:sz="0" w:space="0" w:color="auto"/>
                          </w:divBdr>
                        </w:div>
                        <w:div w:id="1577934732">
                          <w:marLeft w:val="640"/>
                          <w:marRight w:val="0"/>
                          <w:marTop w:val="0"/>
                          <w:marBottom w:val="0"/>
                          <w:divBdr>
                            <w:top w:val="none" w:sz="0" w:space="0" w:color="auto"/>
                            <w:left w:val="none" w:sz="0" w:space="0" w:color="auto"/>
                            <w:bottom w:val="none" w:sz="0" w:space="0" w:color="auto"/>
                            <w:right w:val="none" w:sz="0" w:space="0" w:color="auto"/>
                          </w:divBdr>
                        </w:div>
                        <w:div w:id="1599017469">
                          <w:marLeft w:val="640"/>
                          <w:marRight w:val="0"/>
                          <w:marTop w:val="0"/>
                          <w:marBottom w:val="0"/>
                          <w:divBdr>
                            <w:top w:val="none" w:sz="0" w:space="0" w:color="auto"/>
                            <w:left w:val="none" w:sz="0" w:space="0" w:color="auto"/>
                            <w:bottom w:val="none" w:sz="0" w:space="0" w:color="auto"/>
                            <w:right w:val="none" w:sz="0" w:space="0" w:color="auto"/>
                          </w:divBdr>
                        </w:div>
                        <w:div w:id="1604266562">
                          <w:marLeft w:val="640"/>
                          <w:marRight w:val="0"/>
                          <w:marTop w:val="0"/>
                          <w:marBottom w:val="0"/>
                          <w:divBdr>
                            <w:top w:val="none" w:sz="0" w:space="0" w:color="auto"/>
                            <w:left w:val="none" w:sz="0" w:space="0" w:color="auto"/>
                            <w:bottom w:val="none" w:sz="0" w:space="0" w:color="auto"/>
                            <w:right w:val="none" w:sz="0" w:space="0" w:color="auto"/>
                          </w:divBdr>
                        </w:div>
                        <w:div w:id="1777216434">
                          <w:marLeft w:val="640"/>
                          <w:marRight w:val="0"/>
                          <w:marTop w:val="0"/>
                          <w:marBottom w:val="0"/>
                          <w:divBdr>
                            <w:top w:val="none" w:sz="0" w:space="0" w:color="auto"/>
                            <w:left w:val="none" w:sz="0" w:space="0" w:color="auto"/>
                            <w:bottom w:val="none" w:sz="0" w:space="0" w:color="auto"/>
                            <w:right w:val="none" w:sz="0" w:space="0" w:color="auto"/>
                          </w:divBdr>
                        </w:div>
                        <w:div w:id="1877966737">
                          <w:marLeft w:val="640"/>
                          <w:marRight w:val="0"/>
                          <w:marTop w:val="0"/>
                          <w:marBottom w:val="0"/>
                          <w:divBdr>
                            <w:top w:val="none" w:sz="0" w:space="0" w:color="auto"/>
                            <w:left w:val="none" w:sz="0" w:space="0" w:color="auto"/>
                            <w:bottom w:val="none" w:sz="0" w:space="0" w:color="auto"/>
                            <w:right w:val="none" w:sz="0" w:space="0" w:color="auto"/>
                          </w:divBdr>
                        </w:div>
                        <w:div w:id="1949117902">
                          <w:marLeft w:val="640"/>
                          <w:marRight w:val="0"/>
                          <w:marTop w:val="0"/>
                          <w:marBottom w:val="0"/>
                          <w:divBdr>
                            <w:top w:val="none" w:sz="0" w:space="0" w:color="auto"/>
                            <w:left w:val="none" w:sz="0" w:space="0" w:color="auto"/>
                            <w:bottom w:val="none" w:sz="0" w:space="0" w:color="auto"/>
                            <w:right w:val="none" w:sz="0" w:space="0" w:color="auto"/>
                          </w:divBdr>
                        </w:div>
                        <w:div w:id="1966816482">
                          <w:marLeft w:val="640"/>
                          <w:marRight w:val="0"/>
                          <w:marTop w:val="0"/>
                          <w:marBottom w:val="0"/>
                          <w:divBdr>
                            <w:top w:val="none" w:sz="0" w:space="0" w:color="auto"/>
                            <w:left w:val="none" w:sz="0" w:space="0" w:color="auto"/>
                            <w:bottom w:val="none" w:sz="0" w:space="0" w:color="auto"/>
                            <w:right w:val="none" w:sz="0" w:space="0" w:color="auto"/>
                          </w:divBdr>
                        </w:div>
                        <w:div w:id="2018264473">
                          <w:marLeft w:val="640"/>
                          <w:marRight w:val="0"/>
                          <w:marTop w:val="0"/>
                          <w:marBottom w:val="0"/>
                          <w:divBdr>
                            <w:top w:val="none" w:sz="0" w:space="0" w:color="auto"/>
                            <w:left w:val="none" w:sz="0" w:space="0" w:color="auto"/>
                            <w:bottom w:val="none" w:sz="0" w:space="0" w:color="auto"/>
                            <w:right w:val="none" w:sz="0" w:space="0" w:color="auto"/>
                          </w:divBdr>
                        </w:div>
                        <w:div w:id="2102021731">
                          <w:marLeft w:val="640"/>
                          <w:marRight w:val="0"/>
                          <w:marTop w:val="0"/>
                          <w:marBottom w:val="0"/>
                          <w:divBdr>
                            <w:top w:val="none" w:sz="0" w:space="0" w:color="auto"/>
                            <w:left w:val="none" w:sz="0" w:space="0" w:color="auto"/>
                            <w:bottom w:val="none" w:sz="0" w:space="0" w:color="auto"/>
                            <w:right w:val="none" w:sz="0" w:space="0" w:color="auto"/>
                          </w:divBdr>
                        </w:div>
                      </w:divsChild>
                    </w:div>
                    <w:div w:id="649360636">
                      <w:marLeft w:val="0"/>
                      <w:marRight w:val="0"/>
                      <w:marTop w:val="0"/>
                      <w:marBottom w:val="0"/>
                      <w:divBdr>
                        <w:top w:val="none" w:sz="0" w:space="0" w:color="auto"/>
                        <w:left w:val="none" w:sz="0" w:space="0" w:color="auto"/>
                        <w:bottom w:val="none" w:sz="0" w:space="0" w:color="auto"/>
                        <w:right w:val="none" w:sz="0" w:space="0" w:color="auto"/>
                      </w:divBdr>
                      <w:divsChild>
                        <w:div w:id="140970696">
                          <w:marLeft w:val="640"/>
                          <w:marRight w:val="0"/>
                          <w:marTop w:val="0"/>
                          <w:marBottom w:val="0"/>
                          <w:divBdr>
                            <w:top w:val="none" w:sz="0" w:space="0" w:color="auto"/>
                            <w:left w:val="none" w:sz="0" w:space="0" w:color="auto"/>
                            <w:bottom w:val="none" w:sz="0" w:space="0" w:color="auto"/>
                            <w:right w:val="none" w:sz="0" w:space="0" w:color="auto"/>
                          </w:divBdr>
                        </w:div>
                        <w:div w:id="181480444">
                          <w:marLeft w:val="640"/>
                          <w:marRight w:val="0"/>
                          <w:marTop w:val="0"/>
                          <w:marBottom w:val="0"/>
                          <w:divBdr>
                            <w:top w:val="none" w:sz="0" w:space="0" w:color="auto"/>
                            <w:left w:val="none" w:sz="0" w:space="0" w:color="auto"/>
                            <w:bottom w:val="none" w:sz="0" w:space="0" w:color="auto"/>
                            <w:right w:val="none" w:sz="0" w:space="0" w:color="auto"/>
                          </w:divBdr>
                        </w:div>
                        <w:div w:id="198665044">
                          <w:marLeft w:val="640"/>
                          <w:marRight w:val="0"/>
                          <w:marTop w:val="0"/>
                          <w:marBottom w:val="0"/>
                          <w:divBdr>
                            <w:top w:val="none" w:sz="0" w:space="0" w:color="auto"/>
                            <w:left w:val="none" w:sz="0" w:space="0" w:color="auto"/>
                            <w:bottom w:val="none" w:sz="0" w:space="0" w:color="auto"/>
                            <w:right w:val="none" w:sz="0" w:space="0" w:color="auto"/>
                          </w:divBdr>
                        </w:div>
                        <w:div w:id="290592705">
                          <w:marLeft w:val="640"/>
                          <w:marRight w:val="0"/>
                          <w:marTop w:val="0"/>
                          <w:marBottom w:val="0"/>
                          <w:divBdr>
                            <w:top w:val="none" w:sz="0" w:space="0" w:color="auto"/>
                            <w:left w:val="none" w:sz="0" w:space="0" w:color="auto"/>
                            <w:bottom w:val="none" w:sz="0" w:space="0" w:color="auto"/>
                            <w:right w:val="none" w:sz="0" w:space="0" w:color="auto"/>
                          </w:divBdr>
                        </w:div>
                        <w:div w:id="416052530">
                          <w:marLeft w:val="640"/>
                          <w:marRight w:val="0"/>
                          <w:marTop w:val="0"/>
                          <w:marBottom w:val="0"/>
                          <w:divBdr>
                            <w:top w:val="none" w:sz="0" w:space="0" w:color="auto"/>
                            <w:left w:val="none" w:sz="0" w:space="0" w:color="auto"/>
                            <w:bottom w:val="none" w:sz="0" w:space="0" w:color="auto"/>
                            <w:right w:val="none" w:sz="0" w:space="0" w:color="auto"/>
                          </w:divBdr>
                        </w:div>
                        <w:div w:id="460536887">
                          <w:marLeft w:val="640"/>
                          <w:marRight w:val="0"/>
                          <w:marTop w:val="0"/>
                          <w:marBottom w:val="0"/>
                          <w:divBdr>
                            <w:top w:val="none" w:sz="0" w:space="0" w:color="auto"/>
                            <w:left w:val="none" w:sz="0" w:space="0" w:color="auto"/>
                            <w:bottom w:val="none" w:sz="0" w:space="0" w:color="auto"/>
                            <w:right w:val="none" w:sz="0" w:space="0" w:color="auto"/>
                          </w:divBdr>
                        </w:div>
                        <w:div w:id="463162919">
                          <w:marLeft w:val="640"/>
                          <w:marRight w:val="0"/>
                          <w:marTop w:val="0"/>
                          <w:marBottom w:val="0"/>
                          <w:divBdr>
                            <w:top w:val="none" w:sz="0" w:space="0" w:color="auto"/>
                            <w:left w:val="none" w:sz="0" w:space="0" w:color="auto"/>
                            <w:bottom w:val="none" w:sz="0" w:space="0" w:color="auto"/>
                            <w:right w:val="none" w:sz="0" w:space="0" w:color="auto"/>
                          </w:divBdr>
                        </w:div>
                        <w:div w:id="487551035">
                          <w:marLeft w:val="640"/>
                          <w:marRight w:val="0"/>
                          <w:marTop w:val="0"/>
                          <w:marBottom w:val="0"/>
                          <w:divBdr>
                            <w:top w:val="none" w:sz="0" w:space="0" w:color="auto"/>
                            <w:left w:val="none" w:sz="0" w:space="0" w:color="auto"/>
                            <w:bottom w:val="none" w:sz="0" w:space="0" w:color="auto"/>
                            <w:right w:val="none" w:sz="0" w:space="0" w:color="auto"/>
                          </w:divBdr>
                        </w:div>
                        <w:div w:id="497963187">
                          <w:marLeft w:val="640"/>
                          <w:marRight w:val="0"/>
                          <w:marTop w:val="0"/>
                          <w:marBottom w:val="0"/>
                          <w:divBdr>
                            <w:top w:val="none" w:sz="0" w:space="0" w:color="auto"/>
                            <w:left w:val="none" w:sz="0" w:space="0" w:color="auto"/>
                            <w:bottom w:val="none" w:sz="0" w:space="0" w:color="auto"/>
                            <w:right w:val="none" w:sz="0" w:space="0" w:color="auto"/>
                          </w:divBdr>
                        </w:div>
                        <w:div w:id="554315167">
                          <w:marLeft w:val="640"/>
                          <w:marRight w:val="0"/>
                          <w:marTop w:val="0"/>
                          <w:marBottom w:val="0"/>
                          <w:divBdr>
                            <w:top w:val="none" w:sz="0" w:space="0" w:color="auto"/>
                            <w:left w:val="none" w:sz="0" w:space="0" w:color="auto"/>
                            <w:bottom w:val="none" w:sz="0" w:space="0" w:color="auto"/>
                            <w:right w:val="none" w:sz="0" w:space="0" w:color="auto"/>
                          </w:divBdr>
                        </w:div>
                        <w:div w:id="571424822">
                          <w:marLeft w:val="640"/>
                          <w:marRight w:val="0"/>
                          <w:marTop w:val="0"/>
                          <w:marBottom w:val="0"/>
                          <w:divBdr>
                            <w:top w:val="none" w:sz="0" w:space="0" w:color="auto"/>
                            <w:left w:val="none" w:sz="0" w:space="0" w:color="auto"/>
                            <w:bottom w:val="none" w:sz="0" w:space="0" w:color="auto"/>
                            <w:right w:val="none" w:sz="0" w:space="0" w:color="auto"/>
                          </w:divBdr>
                        </w:div>
                        <w:div w:id="580330103">
                          <w:marLeft w:val="640"/>
                          <w:marRight w:val="0"/>
                          <w:marTop w:val="0"/>
                          <w:marBottom w:val="0"/>
                          <w:divBdr>
                            <w:top w:val="none" w:sz="0" w:space="0" w:color="auto"/>
                            <w:left w:val="none" w:sz="0" w:space="0" w:color="auto"/>
                            <w:bottom w:val="none" w:sz="0" w:space="0" w:color="auto"/>
                            <w:right w:val="none" w:sz="0" w:space="0" w:color="auto"/>
                          </w:divBdr>
                        </w:div>
                        <w:div w:id="631134668">
                          <w:marLeft w:val="640"/>
                          <w:marRight w:val="0"/>
                          <w:marTop w:val="0"/>
                          <w:marBottom w:val="0"/>
                          <w:divBdr>
                            <w:top w:val="none" w:sz="0" w:space="0" w:color="auto"/>
                            <w:left w:val="none" w:sz="0" w:space="0" w:color="auto"/>
                            <w:bottom w:val="none" w:sz="0" w:space="0" w:color="auto"/>
                            <w:right w:val="none" w:sz="0" w:space="0" w:color="auto"/>
                          </w:divBdr>
                        </w:div>
                        <w:div w:id="664363112">
                          <w:marLeft w:val="640"/>
                          <w:marRight w:val="0"/>
                          <w:marTop w:val="0"/>
                          <w:marBottom w:val="0"/>
                          <w:divBdr>
                            <w:top w:val="none" w:sz="0" w:space="0" w:color="auto"/>
                            <w:left w:val="none" w:sz="0" w:space="0" w:color="auto"/>
                            <w:bottom w:val="none" w:sz="0" w:space="0" w:color="auto"/>
                            <w:right w:val="none" w:sz="0" w:space="0" w:color="auto"/>
                          </w:divBdr>
                        </w:div>
                        <w:div w:id="756750208">
                          <w:marLeft w:val="640"/>
                          <w:marRight w:val="0"/>
                          <w:marTop w:val="0"/>
                          <w:marBottom w:val="0"/>
                          <w:divBdr>
                            <w:top w:val="none" w:sz="0" w:space="0" w:color="auto"/>
                            <w:left w:val="none" w:sz="0" w:space="0" w:color="auto"/>
                            <w:bottom w:val="none" w:sz="0" w:space="0" w:color="auto"/>
                            <w:right w:val="none" w:sz="0" w:space="0" w:color="auto"/>
                          </w:divBdr>
                        </w:div>
                        <w:div w:id="757288228">
                          <w:marLeft w:val="640"/>
                          <w:marRight w:val="0"/>
                          <w:marTop w:val="0"/>
                          <w:marBottom w:val="0"/>
                          <w:divBdr>
                            <w:top w:val="none" w:sz="0" w:space="0" w:color="auto"/>
                            <w:left w:val="none" w:sz="0" w:space="0" w:color="auto"/>
                            <w:bottom w:val="none" w:sz="0" w:space="0" w:color="auto"/>
                            <w:right w:val="none" w:sz="0" w:space="0" w:color="auto"/>
                          </w:divBdr>
                        </w:div>
                        <w:div w:id="781531342">
                          <w:marLeft w:val="640"/>
                          <w:marRight w:val="0"/>
                          <w:marTop w:val="0"/>
                          <w:marBottom w:val="0"/>
                          <w:divBdr>
                            <w:top w:val="none" w:sz="0" w:space="0" w:color="auto"/>
                            <w:left w:val="none" w:sz="0" w:space="0" w:color="auto"/>
                            <w:bottom w:val="none" w:sz="0" w:space="0" w:color="auto"/>
                            <w:right w:val="none" w:sz="0" w:space="0" w:color="auto"/>
                          </w:divBdr>
                        </w:div>
                        <w:div w:id="799304078">
                          <w:marLeft w:val="640"/>
                          <w:marRight w:val="0"/>
                          <w:marTop w:val="0"/>
                          <w:marBottom w:val="0"/>
                          <w:divBdr>
                            <w:top w:val="none" w:sz="0" w:space="0" w:color="auto"/>
                            <w:left w:val="none" w:sz="0" w:space="0" w:color="auto"/>
                            <w:bottom w:val="none" w:sz="0" w:space="0" w:color="auto"/>
                            <w:right w:val="none" w:sz="0" w:space="0" w:color="auto"/>
                          </w:divBdr>
                        </w:div>
                        <w:div w:id="832574538">
                          <w:marLeft w:val="640"/>
                          <w:marRight w:val="0"/>
                          <w:marTop w:val="0"/>
                          <w:marBottom w:val="0"/>
                          <w:divBdr>
                            <w:top w:val="none" w:sz="0" w:space="0" w:color="auto"/>
                            <w:left w:val="none" w:sz="0" w:space="0" w:color="auto"/>
                            <w:bottom w:val="none" w:sz="0" w:space="0" w:color="auto"/>
                            <w:right w:val="none" w:sz="0" w:space="0" w:color="auto"/>
                          </w:divBdr>
                        </w:div>
                        <w:div w:id="876234913">
                          <w:marLeft w:val="640"/>
                          <w:marRight w:val="0"/>
                          <w:marTop w:val="0"/>
                          <w:marBottom w:val="0"/>
                          <w:divBdr>
                            <w:top w:val="none" w:sz="0" w:space="0" w:color="auto"/>
                            <w:left w:val="none" w:sz="0" w:space="0" w:color="auto"/>
                            <w:bottom w:val="none" w:sz="0" w:space="0" w:color="auto"/>
                            <w:right w:val="none" w:sz="0" w:space="0" w:color="auto"/>
                          </w:divBdr>
                        </w:div>
                        <w:div w:id="923536586">
                          <w:marLeft w:val="640"/>
                          <w:marRight w:val="0"/>
                          <w:marTop w:val="0"/>
                          <w:marBottom w:val="0"/>
                          <w:divBdr>
                            <w:top w:val="none" w:sz="0" w:space="0" w:color="auto"/>
                            <w:left w:val="none" w:sz="0" w:space="0" w:color="auto"/>
                            <w:bottom w:val="none" w:sz="0" w:space="0" w:color="auto"/>
                            <w:right w:val="none" w:sz="0" w:space="0" w:color="auto"/>
                          </w:divBdr>
                        </w:div>
                        <w:div w:id="949513818">
                          <w:marLeft w:val="640"/>
                          <w:marRight w:val="0"/>
                          <w:marTop w:val="0"/>
                          <w:marBottom w:val="0"/>
                          <w:divBdr>
                            <w:top w:val="none" w:sz="0" w:space="0" w:color="auto"/>
                            <w:left w:val="none" w:sz="0" w:space="0" w:color="auto"/>
                            <w:bottom w:val="none" w:sz="0" w:space="0" w:color="auto"/>
                            <w:right w:val="none" w:sz="0" w:space="0" w:color="auto"/>
                          </w:divBdr>
                        </w:div>
                        <w:div w:id="962030916">
                          <w:marLeft w:val="640"/>
                          <w:marRight w:val="0"/>
                          <w:marTop w:val="0"/>
                          <w:marBottom w:val="0"/>
                          <w:divBdr>
                            <w:top w:val="none" w:sz="0" w:space="0" w:color="auto"/>
                            <w:left w:val="none" w:sz="0" w:space="0" w:color="auto"/>
                            <w:bottom w:val="none" w:sz="0" w:space="0" w:color="auto"/>
                            <w:right w:val="none" w:sz="0" w:space="0" w:color="auto"/>
                          </w:divBdr>
                        </w:div>
                        <w:div w:id="1005210738">
                          <w:marLeft w:val="640"/>
                          <w:marRight w:val="0"/>
                          <w:marTop w:val="0"/>
                          <w:marBottom w:val="0"/>
                          <w:divBdr>
                            <w:top w:val="none" w:sz="0" w:space="0" w:color="auto"/>
                            <w:left w:val="none" w:sz="0" w:space="0" w:color="auto"/>
                            <w:bottom w:val="none" w:sz="0" w:space="0" w:color="auto"/>
                            <w:right w:val="none" w:sz="0" w:space="0" w:color="auto"/>
                          </w:divBdr>
                        </w:div>
                        <w:div w:id="1022322387">
                          <w:marLeft w:val="640"/>
                          <w:marRight w:val="0"/>
                          <w:marTop w:val="0"/>
                          <w:marBottom w:val="0"/>
                          <w:divBdr>
                            <w:top w:val="none" w:sz="0" w:space="0" w:color="auto"/>
                            <w:left w:val="none" w:sz="0" w:space="0" w:color="auto"/>
                            <w:bottom w:val="none" w:sz="0" w:space="0" w:color="auto"/>
                            <w:right w:val="none" w:sz="0" w:space="0" w:color="auto"/>
                          </w:divBdr>
                        </w:div>
                        <w:div w:id="1059324579">
                          <w:marLeft w:val="640"/>
                          <w:marRight w:val="0"/>
                          <w:marTop w:val="0"/>
                          <w:marBottom w:val="0"/>
                          <w:divBdr>
                            <w:top w:val="none" w:sz="0" w:space="0" w:color="auto"/>
                            <w:left w:val="none" w:sz="0" w:space="0" w:color="auto"/>
                            <w:bottom w:val="none" w:sz="0" w:space="0" w:color="auto"/>
                            <w:right w:val="none" w:sz="0" w:space="0" w:color="auto"/>
                          </w:divBdr>
                        </w:div>
                        <w:div w:id="1116557289">
                          <w:marLeft w:val="640"/>
                          <w:marRight w:val="0"/>
                          <w:marTop w:val="0"/>
                          <w:marBottom w:val="0"/>
                          <w:divBdr>
                            <w:top w:val="none" w:sz="0" w:space="0" w:color="auto"/>
                            <w:left w:val="none" w:sz="0" w:space="0" w:color="auto"/>
                            <w:bottom w:val="none" w:sz="0" w:space="0" w:color="auto"/>
                            <w:right w:val="none" w:sz="0" w:space="0" w:color="auto"/>
                          </w:divBdr>
                        </w:div>
                        <w:div w:id="1125274337">
                          <w:marLeft w:val="640"/>
                          <w:marRight w:val="0"/>
                          <w:marTop w:val="0"/>
                          <w:marBottom w:val="0"/>
                          <w:divBdr>
                            <w:top w:val="none" w:sz="0" w:space="0" w:color="auto"/>
                            <w:left w:val="none" w:sz="0" w:space="0" w:color="auto"/>
                            <w:bottom w:val="none" w:sz="0" w:space="0" w:color="auto"/>
                            <w:right w:val="none" w:sz="0" w:space="0" w:color="auto"/>
                          </w:divBdr>
                        </w:div>
                        <w:div w:id="1173377733">
                          <w:marLeft w:val="640"/>
                          <w:marRight w:val="0"/>
                          <w:marTop w:val="0"/>
                          <w:marBottom w:val="0"/>
                          <w:divBdr>
                            <w:top w:val="none" w:sz="0" w:space="0" w:color="auto"/>
                            <w:left w:val="none" w:sz="0" w:space="0" w:color="auto"/>
                            <w:bottom w:val="none" w:sz="0" w:space="0" w:color="auto"/>
                            <w:right w:val="none" w:sz="0" w:space="0" w:color="auto"/>
                          </w:divBdr>
                        </w:div>
                        <w:div w:id="1207373089">
                          <w:marLeft w:val="640"/>
                          <w:marRight w:val="0"/>
                          <w:marTop w:val="0"/>
                          <w:marBottom w:val="0"/>
                          <w:divBdr>
                            <w:top w:val="none" w:sz="0" w:space="0" w:color="auto"/>
                            <w:left w:val="none" w:sz="0" w:space="0" w:color="auto"/>
                            <w:bottom w:val="none" w:sz="0" w:space="0" w:color="auto"/>
                            <w:right w:val="none" w:sz="0" w:space="0" w:color="auto"/>
                          </w:divBdr>
                        </w:div>
                        <w:div w:id="1265570932">
                          <w:marLeft w:val="640"/>
                          <w:marRight w:val="0"/>
                          <w:marTop w:val="0"/>
                          <w:marBottom w:val="0"/>
                          <w:divBdr>
                            <w:top w:val="none" w:sz="0" w:space="0" w:color="auto"/>
                            <w:left w:val="none" w:sz="0" w:space="0" w:color="auto"/>
                            <w:bottom w:val="none" w:sz="0" w:space="0" w:color="auto"/>
                            <w:right w:val="none" w:sz="0" w:space="0" w:color="auto"/>
                          </w:divBdr>
                        </w:div>
                        <w:div w:id="1306424319">
                          <w:marLeft w:val="640"/>
                          <w:marRight w:val="0"/>
                          <w:marTop w:val="0"/>
                          <w:marBottom w:val="0"/>
                          <w:divBdr>
                            <w:top w:val="none" w:sz="0" w:space="0" w:color="auto"/>
                            <w:left w:val="none" w:sz="0" w:space="0" w:color="auto"/>
                            <w:bottom w:val="none" w:sz="0" w:space="0" w:color="auto"/>
                            <w:right w:val="none" w:sz="0" w:space="0" w:color="auto"/>
                          </w:divBdr>
                        </w:div>
                        <w:div w:id="1321272976">
                          <w:marLeft w:val="640"/>
                          <w:marRight w:val="0"/>
                          <w:marTop w:val="0"/>
                          <w:marBottom w:val="0"/>
                          <w:divBdr>
                            <w:top w:val="none" w:sz="0" w:space="0" w:color="auto"/>
                            <w:left w:val="none" w:sz="0" w:space="0" w:color="auto"/>
                            <w:bottom w:val="none" w:sz="0" w:space="0" w:color="auto"/>
                            <w:right w:val="none" w:sz="0" w:space="0" w:color="auto"/>
                          </w:divBdr>
                        </w:div>
                        <w:div w:id="1396078301">
                          <w:marLeft w:val="640"/>
                          <w:marRight w:val="0"/>
                          <w:marTop w:val="0"/>
                          <w:marBottom w:val="0"/>
                          <w:divBdr>
                            <w:top w:val="none" w:sz="0" w:space="0" w:color="auto"/>
                            <w:left w:val="none" w:sz="0" w:space="0" w:color="auto"/>
                            <w:bottom w:val="none" w:sz="0" w:space="0" w:color="auto"/>
                            <w:right w:val="none" w:sz="0" w:space="0" w:color="auto"/>
                          </w:divBdr>
                        </w:div>
                        <w:div w:id="1447509150">
                          <w:marLeft w:val="640"/>
                          <w:marRight w:val="0"/>
                          <w:marTop w:val="0"/>
                          <w:marBottom w:val="0"/>
                          <w:divBdr>
                            <w:top w:val="none" w:sz="0" w:space="0" w:color="auto"/>
                            <w:left w:val="none" w:sz="0" w:space="0" w:color="auto"/>
                            <w:bottom w:val="none" w:sz="0" w:space="0" w:color="auto"/>
                            <w:right w:val="none" w:sz="0" w:space="0" w:color="auto"/>
                          </w:divBdr>
                        </w:div>
                        <w:div w:id="1533761457">
                          <w:marLeft w:val="640"/>
                          <w:marRight w:val="0"/>
                          <w:marTop w:val="0"/>
                          <w:marBottom w:val="0"/>
                          <w:divBdr>
                            <w:top w:val="none" w:sz="0" w:space="0" w:color="auto"/>
                            <w:left w:val="none" w:sz="0" w:space="0" w:color="auto"/>
                            <w:bottom w:val="none" w:sz="0" w:space="0" w:color="auto"/>
                            <w:right w:val="none" w:sz="0" w:space="0" w:color="auto"/>
                          </w:divBdr>
                        </w:div>
                        <w:div w:id="1558013315">
                          <w:marLeft w:val="640"/>
                          <w:marRight w:val="0"/>
                          <w:marTop w:val="0"/>
                          <w:marBottom w:val="0"/>
                          <w:divBdr>
                            <w:top w:val="none" w:sz="0" w:space="0" w:color="auto"/>
                            <w:left w:val="none" w:sz="0" w:space="0" w:color="auto"/>
                            <w:bottom w:val="none" w:sz="0" w:space="0" w:color="auto"/>
                            <w:right w:val="none" w:sz="0" w:space="0" w:color="auto"/>
                          </w:divBdr>
                        </w:div>
                        <w:div w:id="1662584577">
                          <w:marLeft w:val="640"/>
                          <w:marRight w:val="0"/>
                          <w:marTop w:val="0"/>
                          <w:marBottom w:val="0"/>
                          <w:divBdr>
                            <w:top w:val="none" w:sz="0" w:space="0" w:color="auto"/>
                            <w:left w:val="none" w:sz="0" w:space="0" w:color="auto"/>
                            <w:bottom w:val="none" w:sz="0" w:space="0" w:color="auto"/>
                            <w:right w:val="none" w:sz="0" w:space="0" w:color="auto"/>
                          </w:divBdr>
                        </w:div>
                        <w:div w:id="1693648811">
                          <w:marLeft w:val="640"/>
                          <w:marRight w:val="0"/>
                          <w:marTop w:val="0"/>
                          <w:marBottom w:val="0"/>
                          <w:divBdr>
                            <w:top w:val="none" w:sz="0" w:space="0" w:color="auto"/>
                            <w:left w:val="none" w:sz="0" w:space="0" w:color="auto"/>
                            <w:bottom w:val="none" w:sz="0" w:space="0" w:color="auto"/>
                            <w:right w:val="none" w:sz="0" w:space="0" w:color="auto"/>
                          </w:divBdr>
                        </w:div>
                        <w:div w:id="1751661139">
                          <w:marLeft w:val="640"/>
                          <w:marRight w:val="0"/>
                          <w:marTop w:val="0"/>
                          <w:marBottom w:val="0"/>
                          <w:divBdr>
                            <w:top w:val="none" w:sz="0" w:space="0" w:color="auto"/>
                            <w:left w:val="none" w:sz="0" w:space="0" w:color="auto"/>
                            <w:bottom w:val="none" w:sz="0" w:space="0" w:color="auto"/>
                            <w:right w:val="none" w:sz="0" w:space="0" w:color="auto"/>
                          </w:divBdr>
                        </w:div>
                        <w:div w:id="1773934289">
                          <w:marLeft w:val="640"/>
                          <w:marRight w:val="0"/>
                          <w:marTop w:val="0"/>
                          <w:marBottom w:val="0"/>
                          <w:divBdr>
                            <w:top w:val="none" w:sz="0" w:space="0" w:color="auto"/>
                            <w:left w:val="none" w:sz="0" w:space="0" w:color="auto"/>
                            <w:bottom w:val="none" w:sz="0" w:space="0" w:color="auto"/>
                            <w:right w:val="none" w:sz="0" w:space="0" w:color="auto"/>
                          </w:divBdr>
                        </w:div>
                        <w:div w:id="1798522305">
                          <w:marLeft w:val="640"/>
                          <w:marRight w:val="0"/>
                          <w:marTop w:val="0"/>
                          <w:marBottom w:val="0"/>
                          <w:divBdr>
                            <w:top w:val="none" w:sz="0" w:space="0" w:color="auto"/>
                            <w:left w:val="none" w:sz="0" w:space="0" w:color="auto"/>
                            <w:bottom w:val="none" w:sz="0" w:space="0" w:color="auto"/>
                            <w:right w:val="none" w:sz="0" w:space="0" w:color="auto"/>
                          </w:divBdr>
                        </w:div>
                        <w:div w:id="1849248036">
                          <w:marLeft w:val="640"/>
                          <w:marRight w:val="0"/>
                          <w:marTop w:val="0"/>
                          <w:marBottom w:val="0"/>
                          <w:divBdr>
                            <w:top w:val="none" w:sz="0" w:space="0" w:color="auto"/>
                            <w:left w:val="none" w:sz="0" w:space="0" w:color="auto"/>
                            <w:bottom w:val="none" w:sz="0" w:space="0" w:color="auto"/>
                            <w:right w:val="none" w:sz="0" w:space="0" w:color="auto"/>
                          </w:divBdr>
                        </w:div>
                        <w:div w:id="1867209684">
                          <w:marLeft w:val="640"/>
                          <w:marRight w:val="0"/>
                          <w:marTop w:val="0"/>
                          <w:marBottom w:val="0"/>
                          <w:divBdr>
                            <w:top w:val="none" w:sz="0" w:space="0" w:color="auto"/>
                            <w:left w:val="none" w:sz="0" w:space="0" w:color="auto"/>
                            <w:bottom w:val="none" w:sz="0" w:space="0" w:color="auto"/>
                            <w:right w:val="none" w:sz="0" w:space="0" w:color="auto"/>
                          </w:divBdr>
                        </w:div>
                        <w:div w:id="1966736619">
                          <w:marLeft w:val="640"/>
                          <w:marRight w:val="0"/>
                          <w:marTop w:val="0"/>
                          <w:marBottom w:val="0"/>
                          <w:divBdr>
                            <w:top w:val="none" w:sz="0" w:space="0" w:color="auto"/>
                            <w:left w:val="none" w:sz="0" w:space="0" w:color="auto"/>
                            <w:bottom w:val="none" w:sz="0" w:space="0" w:color="auto"/>
                            <w:right w:val="none" w:sz="0" w:space="0" w:color="auto"/>
                          </w:divBdr>
                        </w:div>
                        <w:div w:id="2039699172">
                          <w:marLeft w:val="640"/>
                          <w:marRight w:val="0"/>
                          <w:marTop w:val="0"/>
                          <w:marBottom w:val="0"/>
                          <w:divBdr>
                            <w:top w:val="none" w:sz="0" w:space="0" w:color="auto"/>
                            <w:left w:val="none" w:sz="0" w:space="0" w:color="auto"/>
                            <w:bottom w:val="none" w:sz="0" w:space="0" w:color="auto"/>
                            <w:right w:val="none" w:sz="0" w:space="0" w:color="auto"/>
                          </w:divBdr>
                        </w:div>
                        <w:div w:id="2086486019">
                          <w:marLeft w:val="640"/>
                          <w:marRight w:val="0"/>
                          <w:marTop w:val="0"/>
                          <w:marBottom w:val="0"/>
                          <w:divBdr>
                            <w:top w:val="none" w:sz="0" w:space="0" w:color="auto"/>
                            <w:left w:val="none" w:sz="0" w:space="0" w:color="auto"/>
                            <w:bottom w:val="none" w:sz="0" w:space="0" w:color="auto"/>
                            <w:right w:val="none" w:sz="0" w:space="0" w:color="auto"/>
                          </w:divBdr>
                        </w:div>
                      </w:divsChild>
                    </w:div>
                    <w:div w:id="903491132">
                      <w:marLeft w:val="0"/>
                      <w:marRight w:val="0"/>
                      <w:marTop w:val="0"/>
                      <w:marBottom w:val="0"/>
                      <w:divBdr>
                        <w:top w:val="none" w:sz="0" w:space="0" w:color="auto"/>
                        <w:left w:val="none" w:sz="0" w:space="0" w:color="auto"/>
                        <w:bottom w:val="none" w:sz="0" w:space="0" w:color="auto"/>
                        <w:right w:val="none" w:sz="0" w:space="0" w:color="auto"/>
                      </w:divBdr>
                      <w:divsChild>
                        <w:div w:id="102043392">
                          <w:marLeft w:val="640"/>
                          <w:marRight w:val="0"/>
                          <w:marTop w:val="0"/>
                          <w:marBottom w:val="0"/>
                          <w:divBdr>
                            <w:top w:val="none" w:sz="0" w:space="0" w:color="auto"/>
                            <w:left w:val="none" w:sz="0" w:space="0" w:color="auto"/>
                            <w:bottom w:val="none" w:sz="0" w:space="0" w:color="auto"/>
                            <w:right w:val="none" w:sz="0" w:space="0" w:color="auto"/>
                          </w:divBdr>
                        </w:div>
                        <w:div w:id="121193884">
                          <w:marLeft w:val="640"/>
                          <w:marRight w:val="0"/>
                          <w:marTop w:val="0"/>
                          <w:marBottom w:val="0"/>
                          <w:divBdr>
                            <w:top w:val="none" w:sz="0" w:space="0" w:color="auto"/>
                            <w:left w:val="none" w:sz="0" w:space="0" w:color="auto"/>
                            <w:bottom w:val="none" w:sz="0" w:space="0" w:color="auto"/>
                            <w:right w:val="none" w:sz="0" w:space="0" w:color="auto"/>
                          </w:divBdr>
                        </w:div>
                        <w:div w:id="139352306">
                          <w:marLeft w:val="640"/>
                          <w:marRight w:val="0"/>
                          <w:marTop w:val="0"/>
                          <w:marBottom w:val="0"/>
                          <w:divBdr>
                            <w:top w:val="none" w:sz="0" w:space="0" w:color="auto"/>
                            <w:left w:val="none" w:sz="0" w:space="0" w:color="auto"/>
                            <w:bottom w:val="none" w:sz="0" w:space="0" w:color="auto"/>
                            <w:right w:val="none" w:sz="0" w:space="0" w:color="auto"/>
                          </w:divBdr>
                        </w:div>
                        <w:div w:id="160315056">
                          <w:marLeft w:val="640"/>
                          <w:marRight w:val="0"/>
                          <w:marTop w:val="0"/>
                          <w:marBottom w:val="0"/>
                          <w:divBdr>
                            <w:top w:val="none" w:sz="0" w:space="0" w:color="auto"/>
                            <w:left w:val="none" w:sz="0" w:space="0" w:color="auto"/>
                            <w:bottom w:val="none" w:sz="0" w:space="0" w:color="auto"/>
                            <w:right w:val="none" w:sz="0" w:space="0" w:color="auto"/>
                          </w:divBdr>
                        </w:div>
                        <w:div w:id="162478937">
                          <w:marLeft w:val="640"/>
                          <w:marRight w:val="0"/>
                          <w:marTop w:val="0"/>
                          <w:marBottom w:val="0"/>
                          <w:divBdr>
                            <w:top w:val="none" w:sz="0" w:space="0" w:color="auto"/>
                            <w:left w:val="none" w:sz="0" w:space="0" w:color="auto"/>
                            <w:bottom w:val="none" w:sz="0" w:space="0" w:color="auto"/>
                            <w:right w:val="none" w:sz="0" w:space="0" w:color="auto"/>
                          </w:divBdr>
                        </w:div>
                        <w:div w:id="183598048">
                          <w:marLeft w:val="640"/>
                          <w:marRight w:val="0"/>
                          <w:marTop w:val="0"/>
                          <w:marBottom w:val="0"/>
                          <w:divBdr>
                            <w:top w:val="none" w:sz="0" w:space="0" w:color="auto"/>
                            <w:left w:val="none" w:sz="0" w:space="0" w:color="auto"/>
                            <w:bottom w:val="none" w:sz="0" w:space="0" w:color="auto"/>
                            <w:right w:val="none" w:sz="0" w:space="0" w:color="auto"/>
                          </w:divBdr>
                        </w:div>
                        <w:div w:id="201213972">
                          <w:marLeft w:val="640"/>
                          <w:marRight w:val="0"/>
                          <w:marTop w:val="0"/>
                          <w:marBottom w:val="0"/>
                          <w:divBdr>
                            <w:top w:val="none" w:sz="0" w:space="0" w:color="auto"/>
                            <w:left w:val="none" w:sz="0" w:space="0" w:color="auto"/>
                            <w:bottom w:val="none" w:sz="0" w:space="0" w:color="auto"/>
                            <w:right w:val="none" w:sz="0" w:space="0" w:color="auto"/>
                          </w:divBdr>
                        </w:div>
                        <w:div w:id="215822611">
                          <w:marLeft w:val="640"/>
                          <w:marRight w:val="0"/>
                          <w:marTop w:val="0"/>
                          <w:marBottom w:val="0"/>
                          <w:divBdr>
                            <w:top w:val="none" w:sz="0" w:space="0" w:color="auto"/>
                            <w:left w:val="none" w:sz="0" w:space="0" w:color="auto"/>
                            <w:bottom w:val="none" w:sz="0" w:space="0" w:color="auto"/>
                            <w:right w:val="none" w:sz="0" w:space="0" w:color="auto"/>
                          </w:divBdr>
                        </w:div>
                        <w:div w:id="217936395">
                          <w:marLeft w:val="640"/>
                          <w:marRight w:val="0"/>
                          <w:marTop w:val="0"/>
                          <w:marBottom w:val="0"/>
                          <w:divBdr>
                            <w:top w:val="none" w:sz="0" w:space="0" w:color="auto"/>
                            <w:left w:val="none" w:sz="0" w:space="0" w:color="auto"/>
                            <w:bottom w:val="none" w:sz="0" w:space="0" w:color="auto"/>
                            <w:right w:val="none" w:sz="0" w:space="0" w:color="auto"/>
                          </w:divBdr>
                        </w:div>
                        <w:div w:id="244649423">
                          <w:marLeft w:val="640"/>
                          <w:marRight w:val="0"/>
                          <w:marTop w:val="0"/>
                          <w:marBottom w:val="0"/>
                          <w:divBdr>
                            <w:top w:val="none" w:sz="0" w:space="0" w:color="auto"/>
                            <w:left w:val="none" w:sz="0" w:space="0" w:color="auto"/>
                            <w:bottom w:val="none" w:sz="0" w:space="0" w:color="auto"/>
                            <w:right w:val="none" w:sz="0" w:space="0" w:color="auto"/>
                          </w:divBdr>
                        </w:div>
                        <w:div w:id="253780844">
                          <w:marLeft w:val="640"/>
                          <w:marRight w:val="0"/>
                          <w:marTop w:val="0"/>
                          <w:marBottom w:val="0"/>
                          <w:divBdr>
                            <w:top w:val="none" w:sz="0" w:space="0" w:color="auto"/>
                            <w:left w:val="none" w:sz="0" w:space="0" w:color="auto"/>
                            <w:bottom w:val="none" w:sz="0" w:space="0" w:color="auto"/>
                            <w:right w:val="none" w:sz="0" w:space="0" w:color="auto"/>
                          </w:divBdr>
                        </w:div>
                        <w:div w:id="262425258">
                          <w:marLeft w:val="640"/>
                          <w:marRight w:val="0"/>
                          <w:marTop w:val="0"/>
                          <w:marBottom w:val="0"/>
                          <w:divBdr>
                            <w:top w:val="none" w:sz="0" w:space="0" w:color="auto"/>
                            <w:left w:val="none" w:sz="0" w:space="0" w:color="auto"/>
                            <w:bottom w:val="none" w:sz="0" w:space="0" w:color="auto"/>
                            <w:right w:val="none" w:sz="0" w:space="0" w:color="auto"/>
                          </w:divBdr>
                        </w:div>
                        <w:div w:id="283659858">
                          <w:marLeft w:val="640"/>
                          <w:marRight w:val="0"/>
                          <w:marTop w:val="0"/>
                          <w:marBottom w:val="0"/>
                          <w:divBdr>
                            <w:top w:val="none" w:sz="0" w:space="0" w:color="auto"/>
                            <w:left w:val="none" w:sz="0" w:space="0" w:color="auto"/>
                            <w:bottom w:val="none" w:sz="0" w:space="0" w:color="auto"/>
                            <w:right w:val="none" w:sz="0" w:space="0" w:color="auto"/>
                          </w:divBdr>
                        </w:div>
                        <w:div w:id="333143847">
                          <w:marLeft w:val="640"/>
                          <w:marRight w:val="0"/>
                          <w:marTop w:val="0"/>
                          <w:marBottom w:val="0"/>
                          <w:divBdr>
                            <w:top w:val="none" w:sz="0" w:space="0" w:color="auto"/>
                            <w:left w:val="none" w:sz="0" w:space="0" w:color="auto"/>
                            <w:bottom w:val="none" w:sz="0" w:space="0" w:color="auto"/>
                            <w:right w:val="none" w:sz="0" w:space="0" w:color="auto"/>
                          </w:divBdr>
                        </w:div>
                        <w:div w:id="359475286">
                          <w:marLeft w:val="640"/>
                          <w:marRight w:val="0"/>
                          <w:marTop w:val="0"/>
                          <w:marBottom w:val="0"/>
                          <w:divBdr>
                            <w:top w:val="none" w:sz="0" w:space="0" w:color="auto"/>
                            <w:left w:val="none" w:sz="0" w:space="0" w:color="auto"/>
                            <w:bottom w:val="none" w:sz="0" w:space="0" w:color="auto"/>
                            <w:right w:val="none" w:sz="0" w:space="0" w:color="auto"/>
                          </w:divBdr>
                        </w:div>
                        <w:div w:id="375398089">
                          <w:marLeft w:val="640"/>
                          <w:marRight w:val="0"/>
                          <w:marTop w:val="0"/>
                          <w:marBottom w:val="0"/>
                          <w:divBdr>
                            <w:top w:val="none" w:sz="0" w:space="0" w:color="auto"/>
                            <w:left w:val="none" w:sz="0" w:space="0" w:color="auto"/>
                            <w:bottom w:val="none" w:sz="0" w:space="0" w:color="auto"/>
                            <w:right w:val="none" w:sz="0" w:space="0" w:color="auto"/>
                          </w:divBdr>
                        </w:div>
                        <w:div w:id="460152747">
                          <w:marLeft w:val="640"/>
                          <w:marRight w:val="0"/>
                          <w:marTop w:val="0"/>
                          <w:marBottom w:val="0"/>
                          <w:divBdr>
                            <w:top w:val="none" w:sz="0" w:space="0" w:color="auto"/>
                            <w:left w:val="none" w:sz="0" w:space="0" w:color="auto"/>
                            <w:bottom w:val="none" w:sz="0" w:space="0" w:color="auto"/>
                            <w:right w:val="none" w:sz="0" w:space="0" w:color="auto"/>
                          </w:divBdr>
                        </w:div>
                        <w:div w:id="463693047">
                          <w:marLeft w:val="640"/>
                          <w:marRight w:val="0"/>
                          <w:marTop w:val="0"/>
                          <w:marBottom w:val="0"/>
                          <w:divBdr>
                            <w:top w:val="none" w:sz="0" w:space="0" w:color="auto"/>
                            <w:left w:val="none" w:sz="0" w:space="0" w:color="auto"/>
                            <w:bottom w:val="none" w:sz="0" w:space="0" w:color="auto"/>
                            <w:right w:val="none" w:sz="0" w:space="0" w:color="auto"/>
                          </w:divBdr>
                        </w:div>
                        <w:div w:id="510224913">
                          <w:marLeft w:val="640"/>
                          <w:marRight w:val="0"/>
                          <w:marTop w:val="0"/>
                          <w:marBottom w:val="0"/>
                          <w:divBdr>
                            <w:top w:val="none" w:sz="0" w:space="0" w:color="auto"/>
                            <w:left w:val="none" w:sz="0" w:space="0" w:color="auto"/>
                            <w:bottom w:val="none" w:sz="0" w:space="0" w:color="auto"/>
                            <w:right w:val="none" w:sz="0" w:space="0" w:color="auto"/>
                          </w:divBdr>
                        </w:div>
                        <w:div w:id="613364393">
                          <w:marLeft w:val="640"/>
                          <w:marRight w:val="0"/>
                          <w:marTop w:val="0"/>
                          <w:marBottom w:val="0"/>
                          <w:divBdr>
                            <w:top w:val="none" w:sz="0" w:space="0" w:color="auto"/>
                            <w:left w:val="none" w:sz="0" w:space="0" w:color="auto"/>
                            <w:bottom w:val="none" w:sz="0" w:space="0" w:color="auto"/>
                            <w:right w:val="none" w:sz="0" w:space="0" w:color="auto"/>
                          </w:divBdr>
                        </w:div>
                        <w:div w:id="639918524">
                          <w:marLeft w:val="640"/>
                          <w:marRight w:val="0"/>
                          <w:marTop w:val="0"/>
                          <w:marBottom w:val="0"/>
                          <w:divBdr>
                            <w:top w:val="none" w:sz="0" w:space="0" w:color="auto"/>
                            <w:left w:val="none" w:sz="0" w:space="0" w:color="auto"/>
                            <w:bottom w:val="none" w:sz="0" w:space="0" w:color="auto"/>
                            <w:right w:val="none" w:sz="0" w:space="0" w:color="auto"/>
                          </w:divBdr>
                        </w:div>
                        <w:div w:id="666329376">
                          <w:marLeft w:val="640"/>
                          <w:marRight w:val="0"/>
                          <w:marTop w:val="0"/>
                          <w:marBottom w:val="0"/>
                          <w:divBdr>
                            <w:top w:val="none" w:sz="0" w:space="0" w:color="auto"/>
                            <w:left w:val="none" w:sz="0" w:space="0" w:color="auto"/>
                            <w:bottom w:val="none" w:sz="0" w:space="0" w:color="auto"/>
                            <w:right w:val="none" w:sz="0" w:space="0" w:color="auto"/>
                          </w:divBdr>
                        </w:div>
                        <w:div w:id="674042351">
                          <w:marLeft w:val="640"/>
                          <w:marRight w:val="0"/>
                          <w:marTop w:val="0"/>
                          <w:marBottom w:val="0"/>
                          <w:divBdr>
                            <w:top w:val="none" w:sz="0" w:space="0" w:color="auto"/>
                            <w:left w:val="none" w:sz="0" w:space="0" w:color="auto"/>
                            <w:bottom w:val="none" w:sz="0" w:space="0" w:color="auto"/>
                            <w:right w:val="none" w:sz="0" w:space="0" w:color="auto"/>
                          </w:divBdr>
                        </w:div>
                        <w:div w:id="700204305">
                          <w:marLeft w:val="640"/>
                          <w:marRight w:val="0"/>
                          <w:marTop w:val="0"/>
                          <w:marBottom w:val="0"/>
                          <w:divBdr>
                            <w:top w:val="none" w:sz="0" w:space="0" w:color="auto"/>
                            <w:left w:val="none" w:sz="0" w:space="0" w:color="auto"/>
                            <w:bottom w:val="none" w:sz="0" w:space="0" w:color="auto"/>
                            <w:right w:val="none" w:sz="0" w:space="0" w:color="auto"/>
                          </w:divBdr>
                        </w:div>
                        <w:div w:id="765075192">
                          <w:marLeft w:val="640"/>
                          <w:marRight w:val="0"/>
                          <w:marTop w:val="0"/>
                          <w:marBottom w:val="0"/>
                          <w:divBdr>
                            <w:top w:val="none" w:sz="0" w:space="0" w:color="auto"/>
                            <w:left w:val="none" w:sz="0" w:space="0" w:color="auto"/>
                            <w:bottom w:val="none" w:sz="0" w:space="0" w:color="auto"/>
                            <w:right w:val="none" w:sz="0" w:space="0" w:color="auto"/>
                          </w:divBdr>
                        </w:div>
                        <w:div w:id="821124118">
                          <w:marLeft w:val="640"/>
                          <w:marRight w:val="0"/>
                          <w:marTop w:val="0"/>
                          <w:marBottom w:val="0"/>
                          <w:divBdr>
                            <w:top w:val="none" w:sz="0" w:space="0" w:color="auto"/>
                            <w:left w:val="none" w:sz="0" w:space="0" w:color="auto"/>
                            <w:bottom w:val="none" w:sz="0" w:space="0" w:color="auto"/>
                            <w:right w:val="none" w:sz="0" w:space="0" w:color="auto"/>
                          </w:divBdr>
                        </w:div>
                        <w:div w:id="886450453">
                          <w:marLeft w:val="640"/>
                          <w:marRight w:val="0"/>
                          <w:marTop w:val="0"/>
                          <w:marBottom w:val="0"/>
                          <w:divBdr>
                            <w:top w:val="none" w:sz="0" w:space="0" w:color="auto"/>
                            <w:left w:val="none" w:sz="0" w:space="0" w:color="auto"/>
                            <w:bottom w:val="none" w:sz="0" w:space="0" w:color="auto"/>
                            <w:right w:val="none" w:sz="0" w:space="0" w:color="auto"/>
                          </w:divBdr>
                        </w:div>
                        <w:div w:id="895169173">
                          <w:marLeft w:val="640"/>
                          <w:marRight w:val="0"/>
                          <w:marTop w:val="0"/>
                          <w:marBottom w:val="0"/>
                          <w:divBdr>
                            <w:top w:val="none" w:sz="0" w:space="0" w:color="auto"/>
                            <w:left w:val="none" w:sz="0" w:space="0" w:color="auto"/>
                            <w:bottom w:val="none" w:sz="0" w:space="0" w:color="auto"/>
                            <w:right w:val="none" w:sz="0" w:space="0" w:color="auto"/>
                          </w:divBdr>
                        </w:div>
                        <w:div w:id="901525395">
                          <w:marLeft w:val="640"/>
                          <w:marRight w:val="0"/>
                          <w:marTop w:val="0"/>
                          <w:marBottom w:val="0"/>
                          <w:divBdr>
                            <w:top w:val="none" w:sz="0" w:space="0" w:color="auto"/>
                            <w:left w:val="none" w:sz="0" w:space="0" w:color="auto"/>
                            <w:bottom w:val="none" w:sz="0" w:space="0" w:color="auto"/>
                            <w:right w:val="none" w:sz="0" w:space="0" w:color="auto"/>
                          </w:divBdr>
                        </w:div>
                        <w:div w:id="954824018">
                          <w:marLeft w:val="640"/>
                          <w:marRight w:val="0"/>
                          <w:marTop w:val="0"/>
                          <w:marBottom w:val="0"/>
                          <w:divBdr>
                            <w:top w:val="none" w:sz="0" w:space="0" w:color="auto"/>
                            <w:left w:val="none" w:sz="0" w:space="0" w:color="auto"/>
                            <w:bottom w:val="none" w:sz="0" w:space="0" w:color="auto"/>
                            <w:right w:val="none" w:sz="0" w:space="0" w:color="auto"/>
                          </w:divBdr>
                        </w:div>
                        <w:div w:id="955059849">
                          <w:marLeft w:val="640"/>
                          <w:marRight w:val="0"/>
                          <w:marTop w:val="0"/>
                          <w:marBottom w:val="0"/>
                          <w:divBdr>
                            <w:top w:val="none" w:sz="0" w:space="0" w:color="auto"/>
                            <w:left w:val="none" w:sz="0" w:space="0" w:color="auto"/>
                            <w:bottom w:val="none" w:sz="0" w:space="0" w:color="auto"/>
                            <w:right w:val="none" w:sz="0" w:space="0" w:color="auto"/>
                          </w:divBdr>
                        </w:div>
                        <w:div w:id="1195967617">
                          <w:marLeft w:val="640"/>
                          <w:marRight w:val="0"/>
                          <w:marTop w:val="0"/>
                          <w:marBottom w:val="0"/>
                          <w:divBdr>
                            <w:top w:val="none" w:sz="0" w:space="0" w:color="auto"/>
                            <w:left w:val="none" w:sz="0" w:space="0" w:color="auto"/>
                            <w:bottom w:val="none" w:sz="0" w:space="0" w:color="auto"/>
                            <w:right w:val="none" w:sz="0" w:space="0" w:color="auto"/>
                          </w:divBdr>
                        </w:div>
                        <w:div w:id="1364331124">
                          <w:marLeft w:val="640"/>
                          <w:marRight w:val="0"/>
                          <w:marTop w:val="0"/>
                          <w:marBottom w:val="0"/>
                          <w:divBdr>
                            <w:top w:val="none" w:sz="0" w:space="0" w:color="auto"/>
                            <w:left w:val="none" w:sz="0" w:space="0" w:color="auto"/>
                            <w:bottom w:val="none" w:sz="0" w:space="0" w:color="auto"/>
                            <w:right w:val="none" w:sz="0" w:space="0" w:color="auto"/>
                          </w:divBdr>
                        </w:div>
                        <w:div w:id="1369791762">
                          <w:marLeft w:val="640"/>
                          <w:marRight w:val="0"/>
                          <w:marTop w:val="0"/>
                          <w:marBottom w:val="0"/>
                          <w:divBdr>
                            <w:top w:val="none" w:sz="0" w:space="0" w:color="auto"/>
                            <w:left w:val="none" w:sz="0" w:space="0" w:color="auto"/>
                            <w:bottom w:val="none" w:sz="0" w:space="0" w:color="auto"/>
                            <w:right w:val="none" w:sz="0" w:space="0" w:color="auto"/>
                          </w:divBdr>
                        </w:div>
                        <w:div w:id="1387727343">
                          <w:marLeft w:val="640"/>
                          <w:marRight w:val="0"/>
                          <w:marTop w:val="0"/>
                          <w:marBottom w:val="0"/>
                          <w:divBdr>
                            <w:top w:val="none" w:sz="0" w:space="0" w:color="auto"/>
                            <w:left w:val="none" w:sz="0" w:space="0" w:color="auto"/>
                            <w:bottom w:val="none" w:sz="0" w:space="0" w:color="auto"/>
                            <w:right w:val="none" w:sz="0" w:space="0" w:color="auto"/>
                          </w:divBdr>
                        </w:div>
                        <w:div w:id="1420103270">
                          <w:marLeft w:val="640"/>
                          <w:marRight w:val="0"/>
                          <w:marTop w:val="0"/>
                          <w:marBottom w:val="0"/>
                          <w:divBdr>
                            <w:top w:val="none" w:sz="0" w:space="0" w:color="auto"/>
                            <w:left w:val="none" w:sz="0" w:space="0" w:color="auto"/>
                            <w:bottom w:val="none" w:sz="0" w:space="0" w:color="auto"/>
                            <w:right w:val="none" w:sz="0" w:space="0" w:color="auto"/>
                          </w:divBdr>
                        </w:div>
                        <w:div w:id="1537037788">
                          <w:marLeft w:val="640"/>
                          <w:marRight w:val="0"/>
                          <w:marTop w:val="0"/>
                          <w:marBottom w:val="0"/>
                          <w:divBdr>
                            <w:top w:val="none" w:sz="0" w:space="0" w:color="auto"/>
                            <w:left w:val="none" w:sz="0" w:space="0" w:color="auto"/>
                            <w:bottom w:val="none" w:sz="0" w:space="0" w:color="auto"/>
                            <w:right w:val="none" w:sz="0" w:space="0" w:color="auto"/>
                          </w:divBdr>
                        </w:div>
                        <w:div w:id="1622541376">
                          <w:marLeft w:val="640"/>
                          <w:marRight w:val="0"/>
                          <w:marTop w:val="0"/>
                          <w:marBottom w:val="0"/>
                          <w:divBdr>
                            <w:top w:val="none" w:sz="0" w:space="0" w:color="auto"/>
                            <w:left w:val="none" w:sz="0" w:space="0" w:color="auto"/>
                            <w:bottom w:val="none" w:sz="0" w:space="0" w:color="auto"/>
                            <w:right w:val="none" w:sz="0" w:space="0" w:color="auto"/>
                          </w:divBdr>
                        </w:div>
                        <w:div w:id="1652370407">
                          <w:marLeft w:val="640"/>
                          <w:marRight w:val="0"/>
                          <w:marTop w:val="0"/>
                          <w:marBottom w:val="0"/>
                          <w:divBdr>
                            <w:top w:val="none" w:sz="0" w:space="0" w:color="auto"/>
                            <w:left w:val="none" w:sz="0" w:space="0" w:color="auto"/>
                            <w:bottom w:val="none" w:sz="0" w:space="0" w:color="auto"/>
                            <w:right w:val="none" w:sz="0" w:space="0" w:color="auto"/>
                          </w:divBdr>
                        </w:div>
                        <w:div w:id="1723015165">
                          <w:marLeft w:val="640"/>
                          <w:marRight w:val="0"/>
                          <w:marTop w:val="0"/>
                          <w:marBottom w:val="0"/>
                          <w:divBdr>
                            <w:top w:val="none" w:sz="0" w:space="0" w:color="auto"/>
                            <w:left w:val="none" w:sz="0" w:space="0" w:color="auto"/>
                            <w:bottom w:val="none" w:sz="0" w:space="0" w:color="auto"/>
                            <w:right w:val="none" w:sz="0" w:space="0" w:color="auto"/>
                          </w:divBdr>
                        </w:div>
                        <w:div w:id="1892182665">
                          <w:marLeft w:val="640"/>
                          <w:marRight w:val="0"/>
                          <w:marTop w:val="0"/>
                          <w:marBottom w:val="0"/>
                          <w:divBdr>
                            <w:top w:val="none" w:sz="0" w:space="0" w:color="auto"/>
                            <w:left w:val="none" w:sz="0" w:space="0" w:color="auto"/>
                            <w:bottom w:val="none" w:sz="0" w:space="0" w:color="auto"/>
                            <w:right w:val="none" w:sz="0" w:space="0" w:color="auto"/>
                          </w:divBdr>
                        </w:div>
                        <w:div w:id="1924994306">
                          <w:marLeft w:val="640"/>
                          <w:marRight w:val="0"/>
                          <w:marTop w:val="0"/>
                          <w:marBottom w:val="0"/>
                          <w:divBdr>
                            <w:top w:val="none" w:sz="0" w:space="0" w:color="auto"/>
                            <w:left w:val="none" w:sz="0" w:space="0" w:color="auto"/>
                            <w:bottom w:val="none" w:sz="0" w:space="0" w:color="auto"/>
                            <w:right w:val="none" w:sz="0" w:space="0" w:color="auto"/>
                          </w:divBdr>
                        </w:div>
                        <w:div w:id="1941254517">
                          <w:marLeft w:val="640"/>
                          <w:marRight w:val="0"/>
                          <w:marTop w:val="0"/>
                          <w:marBottom w:val="0"/>
                          <w:divBdr>
                            <w:top w:val="none" w:sz="0" w:space="0" w:color="auto"/>
                            <w:left w:val="none" w:sz="0" w:space="0" w:color="auto"/>
                            <w:bottom w:val="none" w:sz="0" w:space="0" w:color="auto"/>
                            <w:right w:val="none" w:sz="0" w:space="0" w:color="auto"/>
                          </w:divBdr>
                        </w:div>
                        <w:div w:id="2022076594">
                          <w:marLeft w:val="640"/>
                          <w:marRight w:val="0"/>
                          <w:marTop w:val="0"/>
                          <w:marBottom w:val="0"/>
                          <w:divBdr>
                            <w:top w:val="none" w:sz="0" w:space="0" w:color="auto"/>
                            <w:left w:val="none" w:sz="0" w:space="0" w:color="auto"/>
                            <w:bottom w:val="none" w:sz="0" w:space="0" w:color="auto"/>
                            <w:right w:val="none" w:sz="0" w:space="0" w:color="auto"/>
                          </w:divBdr>
                        </w:div>
                        <w:div w:id="2057854071">
                          <w:marLeft w:val="640"/>
                          <w:marRight w:val="0"/>
                          <w:marTop w:val="0"/>
                          <w:marBottom w:val="0"/>
                          <w:divBdr>
                            <w:top w:val="none" w:sz="0" w:space="0" w:color="auto"/>
                            <w:left w:val="none" w:sz="0" w:space="0" w:color="auto"/>
                            <w:bottom w:val="none" w:sz="0" w:space="0" w:color="auto"/>
                            <w:right w:val="none" w:sz="0" w:space="0" w:color="auto"/>
                          </w:divBdr>
                        </w:div>
                        <w:div w:id="2068382352">
                          <w:marLeft w:val="640"/>
                          <w:marRight w:val="0"/>
                          <w:marTop w:val="0"/>
                          <w:marBottom w:val="0"/>
                          <w:divBdr>
                            <w:top w:val="none" w:sz="0" w:space="0" w:color="auto"/>
                            <w:left w:val="none" w:sz="0" w:space="0" w:color="auto"/>
                            <w:bottom w:val="none" w:sz="0" w:space="0" w:color="auto"/>
                            <w:right w:val="none" w:sz="0" w:space="0" w:color="auto"/>
                          </w:divBdr>
                        </w:div>
                      </w:divsChild>
                    </w:div>
                    <w:div w:id="1374233948">
                      <w:marLeft w:val="0"/>
                      <w:marRight w:val="0"/>
                      <w:marTop w:val="0"/>
                      <w:marBottom w:val="0"/>
                      <w:divBdr>
                        <w:top w:val="none" w:sz="0" w:space="0" w:color="auto"/>
                        <w:left w:val="none" w:sz="0" w:space="0" w:color="auto"/>
                        <w:bottom w:val="none" w:sz="0" w:space="0" w:color="auto"/>
                        <w:right w:val="none" w:sz="0" w:space="0" w:color="auto"/>
                      </w:divBdr>
                      <w:divsChild>
                        <w:div w:id="24642243">
                          <w:marLeft w:val="640"/>
                          <w:marRight w:val="0"/>
                          <w:marTop w:val="0"/>
                          <w:marBottom w:val="0"/>
                          <w:divBdr>
                            <w:top w:val="none" w:sz="0" w:space="0" w:color="auto"/>
                            <w:left w:val="none" w:sz="0" w:space="0" w:color="auto"/>
                            <w:bottom w:val="none" w:sz="0" w:space="0" w:color="auto"/>
                            <w:right w:val="none" w:sz="0" w:space="0" w:color="auto"/>
                          </w:divBdr>
                        </w:div>
                        <w:div w:id="114757111">
                          <w:marLeft w:val="640"/>
                          <w:marRight w:val="0"/>
                          <w:marTop w:val="0"/>
                          <w:marBottom w:val="0"/>
                          <w:divBdr>
                            <w:top w:val="none" w:sz="0" w:space="0" w:color="auto"/>
                            <w:left w:val="none" w:sz="0" w:space="0" w:color="auto"/>
                            <w:bottom w:val="none" w:sz="0" w:space="0" w:color="auto"/>
                            <w:right w:val="none" w:sz="0" w:space="0" w:color="auto"/>
                          </w:divBdr>
                        </w:div>
                        <w:div w:id="151259835">
                          <w:marLeft w:val="640"/>
                          <w:marRight w:val="0"/>
                          <w:marTop w:val="0"/>
                          <w:marBottom w:val="0"/>
                          <w:divBdr>
                            <w:top w:val="none" w:sz="0" w:space="0" w:color="auto"/>
                            <w:left w:val="none" w:sz="0" w:space="0" w:color="auto"/>
                            <w:bottom w:val="none" w:sz="0" w:space="0" w:color="auto"/>
                            <w:right w:val="none" w:sz="0" w:space="0" w:color="auto"/>
                          </w:divBdr>
                        </w:div>
                        <w:div w:id="208809846">
                          <w:marLeft w:val="640"/>
                          <w:marRight w:val="0"/>
                          <w:marTop w:val="0"/>
                          <w:marBottom w:val="0"/>
                          <w:divBdr>
                            <w:top w:val="none" w:sz="0" w:space="0" w:color="auto"/>
                            <w:left w:val="none" w:sz="0" w:space="0" w:color="auto"/>
                            <w:bottom w:val="none" w:sz="0" w:space="0" w:color="auto"/>
                            <w:right w:val="none" w:sz="0" w:space="0" w:color="auto"/>
                          </w:divBdr>
                        </w:div>
                        <w:div w:id="244800073">
                          <w:marLeft w:val="640"/>
                          <w:marRight w:val="0"/>
                          <w:marTop w:val="0"/>
                          <w:marBottom w:val="0"/>
                          <w:divBdr>
                            <w:top w:val="none" w:sz="0" w:space="0" w:color="auto"/>
                            <w:left w:val="none" w:sz="0" w:space="0" w:color="auto"/>
                            <w:bottom w:val="none" w:sz="0" w:space="0" w:color="auto"/>
                            <w:right w:val="none" w:sz="0" w:space="0" w:color="auto"/>
                          </w:divBdr>
                        </w:div>
                        <w:div w:id="278612753">
                          <w:marLeft w:val="640"/>
                          <w:marRight w:val="0"/>
                          <w:marTop w:val="0"/>
                          <w:marBottom w:val="0"/>
                          <w:divBdr>
                            <w:top w:val="none" w:sz="0" w:space="0" w:color="auto"/>
                            <w:left w:val="none" w:sz="0" w:space="0" w:color="auto"/>
                            <w:bottom w:val="none" w:sz="0" w:space="0" w:color="auto"/>
                            <w:right w:val="none" w:sz="0" w:space="0" w:color="auto"/>
                          </w:divBdr>
                        </w:div>
                        <w:div w:id="416831445">
                          <w:marLeft w:val="640"/>
                          <w:marRight w:val="0"/>
                          <w:marTop w:val="0"/>
                          <w:marBottom w:val="0"/>
                          <w:divBdr>
                            <w:top w:val="none" w:sz="0" w:space="0" w:color="auto"/>
                            <w:left w:val="none" w:sz="0" w:space="0" w:color="auto"/>
                            <w:bottom w:val="none" w:sz="0" w:space="0" w:color="auto"/>
                            <w:right w:val="none" w:sz="0" w:space="0" w:color="auto"/>
                          </w:divBdr>
                        </w:div>
                        <w:div w:id="439028876">
                          <w:marLeft w:val="640"/>
                          <w:marRight w:val="0"/>
                          <w:marTop w:val="0"/>
                          <w:marBottom w:val="0"/>
                          <w:divBdr>
                            <w:top w:val="none" w:sz="0" w:space="0" w:color="auto"/>
                            <w:left w:val="none" w:sz="0" w:space="0" w:color="auto"/>
                            <w:bottom w:val="none" w:sz="0" w:space="0" w:color="auto"/>
                            <w:right w:val="none" w:sz="0" w:space="0" w:color="auto"/>
                          </w:divBdr>
                        </w:div>
                        <w:div w:id="485365396">
                          <w:marLeft w:val="640"/>
                          <w:marRight w:val="0"/>
                          <w:marTop w:val="0"/>
                          <w:marBottom w:val="0"/>
                          <w:divBdr>
                            <w:top w:val="none" w:sz="0" w:space="0" w:color="auto"/>
                            <w:left w:val="none" w:sz="0" w:space="0" w:color="auto"/>
                            <w:bottom w:val="none" w:sz="0" w:space="0" w:color="auto"/>
                            <w:right w:val="none" w:sz="0" w:space="0" w:color="auto"/>
                          </w:divBdr>
                        </w:div>
                        <w:div w:id="573931234">
                          <w:marLeft w:val="640"/>
                          <w:marRight w:val="0"/>
                          <w:marTop w:val="0"/>
                          <w:marBottom w:val="0"/>
                          <w:divBdr>
                            <w:top w:val="none" w:sz="0" w:space="0" w:color="auto"/>
                            <w:left w:val="none" w:sz="0" w:space="0" w:color="auto"/>
                            <w:bottom w:val="none" w:sz="0" w:space="0" w:color="auto"/>
                            <w:right w:val="none" w:sz="0" w:space="0" w:color="auto"/>
                          </w:divBdr>
                        </w:div>
                        <w:div w:id="638145787">
                          <w:marLeft w:val="640"/>
                          <w:marRight w:val="0"/>
                          <w:marTop w:val="0"/>
                          <w:marBottom w:val="0"/>
                          <w:divBdr>
                            <w:top w:val="none" w:sz="0" w:space="0" w:color="auto"/>
                            <w:left w:val="none" w:sz="0" w:space="0" w:color="auto"/>
                            <w:bottom w:val="none" w:sz="0" w:space="0" w:color="auto"/>
                            <w:right w:val="none" w:sz="0" w:space="0" w:color="auto"/>
                          </w:divBdr>
                        </w:div>
                        <w:div w:id="665013221">
                          <w:marLeft w:val="640"/>
                          <w:marRight w:val="0"/>
                          <w:marTop w:val="0"/>
                          <w:marBottom w:val="0"/>
                          <w:divBdr>
                            <w:top w:val="none" w:sz="0" w:space="0" w:color="auto"/>
                            <w:left w:val="none" w:sz="0" w:space="0" w:color="auto"/>
                            <w:bottom w:val="none" w:sz="0" w:space="0" w:color="auto"/>
                            <w:right w:val="none" w:sz="0" w:space="0" w:color="auto"/>
                          </w:divBdr>
                        </w:div>
                        <w:div w:id="683746161">
                          <w:marLeft w:val="640"/>
                          <w:marRight w:val="0"/>
                          <w:marTop w:val="0"/>
                          <w:marBottom w:val="0"/>
                          <w:divBdr>
                            <w:top w:val="none" w:sz="0" w:space="0" w:color="auto"/>
                            <w:left w:val="none" w:sz="0" w:space="0" w:color="auto"/>
                            <w:bottom w:val="none" w:sz="0" w:space="0" w:color="auto"/>
                            <w:right w:val="none" w:sz="0" w:space="0" w:color="auto"/>
                          </w:divBdr>
                        </w:div>
                        <w:div w:id="763494542">
                          <w:marLeft w:val="640"/>
                          <w:marRight w:val="0"/>
                          <w:marTop w:val="0"/>
                          <w:marBottom w:val="0"/>
                          <w:divBdr>
                            <w:top w:val="none" w:sz="0" w:space="0" w:color="auto"/>
                            <w:left w:val="none" w:sz="0" w:space="0" w:color="auto"/>
                            <w:bottom w:val="none" w:sz="0" w:space="0" w:color="auto"/>
                            <w:right w:val="none" w:sz="0" w:space="0" w:color="auto"/>
                          </w:divBdr>
                        </w:div>
                        <w:div w:id="770049038">
                          <w:marLeft w:val="640"/>
                          <w:marRight w:val="0"/>
                          <w:marTop w:val="0"/>
                          <w:marBottom w:val="0"/>
                          <w:divBdr>
                            <w:top w:val="none" w:sz="0" w:space="0" w:color="auto"/>
                            <w:left w:val="none" w:sz="0" w:space="0" w:color="auto"/>
                            <w:bottom w:val="none" w:sz="0" w:space="0" w:color="auto"/>
                            <w:right w:val="none" w:sz="0" w:space="0" w:color="auto"/>
                          </w:divBdr>
                        </w:div>
                        <w:div w:id="805701949">
                          <w:marLeft w:val="640"/>
                          <w:marRight w:val="0"/>
                          <w:marTop w:val="0"/>
                          <w:marBottom w:val="0"/>
                          <w:divBdr>
                            <w:top w:val="none" w:sz="0" w:space="0" w:color="auto"/>
                            <w:left w:val="none" w:sz="0" w:space="0" w:color="auto"/>
                            <w:bottom w:val="none" w:sz="0" w:space="0" w:color="auto"/>
                            <w:right w:val="none" w:sz="0" w:space="0" w:color="auto"/>
                          </w:divBdr>
                        </w:div>
                        <w:div w:id="819619239">
                          <w:marLeft w:val="640"/>
                          <w:marRight w:val="0"/>
                          <w:marTop w:val="0"/>
                          <w:marBottom w:val="0"/>
                          <w:divBdr>
                            <w:top w:val="none" w:sz="0" w:space="0" w:color="auto"/>
                            <w:left w:val="none" w:sz="0" w:space="0" w:color="auto"/>
                            <w:bottom w:val="none" w:sz="0" w:space="0" w:color="auto"/>
                            <w:right w:val="none" w:sz="0" w:space="0" w:color="auto"/>
                          </w:divBdr>
                        </w:div>
                        <w:div w:id="848062818">
                          <w:marLeft w:val="640"/>
                          <w:marRight w:val="0"/>
                          <w:marTop w:val="0"/>
                          <w:marBottom w:val="0"/>
                          <w:divBdr>
                            <w:top w:val="none" w:sz="0" w:space="0" w:color="auto"/>
                            <w:left w:val="none" w:sz="0" w:space="0" w:color="auto"/>
                            <w:bottom w:val="none" w:sz="0" w:space="0" w:color="auto"/>
                            <w:right w:val="none" w:sz="0" w:space="0" w:color="auto"/>
                          </w:divBdr>
                        </w:div>
                        <w:div w:id="854147930">
                          <w:marLeft w:val="640"/>
                          <w:marRight w:val="0"/>
                          <w:marTop w:val="0"/>
                          <w:marBottom w:val="0"/>
                          <w:divBdr>
                            <w:top w:val="none" w:sz="0" w:space="0" w:color="auto"/>
                            <w:left w:val="none" w:sz="0" w:space="0" w:color="auto"/>
                            <w:bottom w:val="none" w:sz="0" w:space="0" w:color="auto"/>
                            <w:right w:val="none" w:sz="0" w:space="0" w:color="auto"/>
                          </w:divBdr>
                        </w:div>
                        <w:div w:id="861477979">
                          <w:marLeft w:val="640"/>
                          <w:marRight w:val="0"/>
                          <w:marTop w:val="0"/>
                          <w:marBottom w:val="0"/>
                          <w:divBdr>
                            <w:top w:val="none" w:sz="0" w:space="0" w:color="auto"/>
                            <w:left w:val="none" w:sz="0" w:space="0" w:color="auto"/>
                            <w:bottom w:val="none" w:sz="0" w:space="0" w:color="auto"/>
                            <w:right w:val="none" w:sz="0" w:space="0" w:color="auto"/>
                          </w:divBdr>
                        </w:div>
                        <w:div w:id="861935363">
                          <w:marLeft w:val="640"/>
                          <w:marRight w:val="0"/>
                          <w:marTop w:val="0"/>
                          <w:marBottom w:val="0"/>
                          <w:divBdr>
                            <w:top w:val="none" w:sz="0" w:space="0" w:color="auto"/>
                            <w:left w:val="none" w:sz="0" w:space="0" w:color="auto"/>
                            <w:bottom w:val="none" w:sz="0" w:space="0" w:color="auto"/>
                            <w:right w:val="none" w:sz="0" w:space="0" w:color="auto"/>
                          </w:divBdr>
                        </w:div>
                        <w:div w:id="876309932">
                          <w:marLeft w:val="640"/>
                          <w:marRight w:val="0"/>
                          <w:marTop w:val="0"/>
                          <w:marBottom w:val="0"/>
                          <w:divBdr>
                            <w:top w:val="none" w:sz="0" w:space="0" w:color="auto"/>
                            <w:left w:val="none" w:sz="0" w:space="0" w:color="auto"/>
                            <w:bottom w:val="none" w:sz="0" w:space="0" w:color="auto"/>
                            <w:right w:val="none" w:sz="0" w:space="0" w:color="auto"/>
                          </w:divBdr>
                        </w:div>
                        <w:div w:id="946472344">
                          <w:marLeft w:val="640"/>
                          <w:marRight w:val="0"/>
                          <w:marTop w:val="0"/>
                          <w:marBottom w:val="0"/>
                          <w:divBdr>
                            <w:top w:val="none" w:sz="0" w:space="0" w:color="auto"/>
                            <w:left w:val="none" w:sz="0" w:space="0" w:color="auto"/>
                            <w:bottom w:val="none" w:sz="0" w:space="0" w:color="auto"/>
                            <w:right w:val="none" w:sz="0" w:space="0" w:color="auto"/>
                          </w:divBdr>
                        </w:div>
                        <w:div w:id="950741969">
                          <w:marLeft w:val="640"/>
                          <w:marRight w:val="0"/>
                          <w:marTop w:val="0"/>
                          <w:marBottom w:val="0"/>
                          <w:divBdr>
                            <w:top w:val="none" w:sz="0" w:space="0" w:color="auto"/>
                            <w:left w:val="none" w:sz="0" w:space="0" w:color="auto"/>
                            <w:bottom w:val="none" w:sz="0" w:space="0" w:color="auto"/>
                            <w:right w:val="none" w:sz="0" w:space="0" w:color="auto"/>
                          </w:divBdr>
                        </w:div>
                        <w:div w:id="1087457352">
                          <w:marLeft w:val="640"/>
                          <w:marRight w:val="0"/>
                          <w:marTop w:val="0"/>
                          <w:marBottom w:val="0"/>
                          <w:divBdr>
                            <w:top w:val="none" w:sz="0" w:space="0" w:color="auto"/>
                            <w:left w:val="none" w:sz="0" w:space="0" w:color="auto"/>
                            <w:bottom w:val="none" w:sz="0" w:space="0" w:color="auto"/>
                            <w:right w:val="none" w:sz="0" w:space="0" w:color="auto"/>
                          </w:divBdr>
                        </w:div>
                        <w:div w:id="1144926880">
                          <w:marLeft w:val="640"/>
                          <w:marRight w:val="0"/>
                          <w:marTop w:val="0"/>
                          <w:marBottom w:val="0"/>
                          <w:divBdr>
                            <w:top w:val="none" w:sz="0" w:space="0" w:color="auto"/>
                            <w:left w:val="none" w:sz="0" w:space="0" w:color="auto"/>
                            <w:bottom w:val="none" w:sz="0" w:space="0" w:color="auto"/>
                            <w:right w:val="none" w:sz="0" w:space="0" w:color="auto"/>
                          </w:divBdr>
                        </w:div>
                        <w:div w:id="1258975892">
                          <w:marLeft w:val="640"/>
                          <w:marRight w:val="0"/>
                          <w:marTop w:val="0"/>
                          <w:marBottom w:val="0"/>
                          <w:divBdr>
                            <w:top w:val="none" w:sz="0" w:space="0" w:color="auto"/>
                            <w:left w:val="none" w:sz="0" w:space="0" w:color="auto"/>
                            <w:bottom w:val="none" w:sz="0" w:space="0" w:color="auto"/>
                            <w:right w:val="none" w:sz="0" w:space="0" w:color="auto"/>
                          </w:divBdr>
                        </w:div>
                        <w:div w:id="1300957769">
                          <w:marLeft w:val="640"/>
                          <w:marRight w:val="0"/>
                          <w:marTop w:val="0"/>
                          <w:marBottom w:val="0"/>
                          <w:divBdr>
                            <w:top w:val="none" w:sz="0" w:space="0" w:color="auto"/>
                            <w:left w:val="none" w:sz="0" w:space="0" w:color="auto"/>
                            <w:bottom w:val="none" w:sz="0" w:space="0" w:color="auto"/>
                            <w:right w:val="none" w:sz="0" w:space="0" w:color="auto"/>
                          </w:divBdr>
                        </w:div>
                        <w:div w:id="1345789307">
                          <w:marLeft w:val="640"/>
                          <w:marRight w:val="0"/>
                          <w:marTop w:val="0"/>
                          <w:marBottom w:val="0"/>
                          <w:divBdr>
                            <w:top w:val="none" w:sz="0" w:space="0" w:color="auto"/>
                            <w:left w:val="none" w:sz="0" w:space="0" w:color="auto"/>
                            <w:bottom w:val="none" w:sz="0" w:space="0" w:color="auto"/>
                            <w:right w:val="none" w:sz="0" w:space="0" w:color="auto"/>
                          </w:divBdr>
                        </w:div>
                        <w:div w:id="1435590389">
                          <w:marLeft w:val="640"/>
                          <w:marRight w:val="0"/>
                          <w:marTop w:val="0"/>
                          <w:marBottom w:val="0"/>
                          <w:divBdr>
                            <w:top w:val="none" w:sz="0" w:space="0" w:color="auto"/>
                            <w:left w:val="none" w:sz="0" w:space="0" w:color="auto"/>
                            <w:bottom w:val="none" w:sz="0" w:space="0" w:color="auto"/>
                            <w:right w:val="none" w:sz="0" w:space="0" w:color="auto"/>
                          </w:divBdr>
                        </w:div>
                        <w:div w:id="1518152669">
                          <w:marLeft w:val="640"/>
                          <w:marRight w:val="0"/>
                          <w:marTop w:val="0"/>
                          <w:marBottom w:val="0"/>
                          <w:divBdr>
                            <w:top w:val="none" w:sz="0" w:space="0" w:color="auto"/>
                            <w:left w:val="none" w:sz="0" w:space="0" w:color="auto"/>
                            <w:bottom w:val="none" w:sz="0" w:space="0" w:color="auto"/>
                            <w:right w:val="none" w:sz="0" w:space="0" w:color="auto"/>
                          </w:divBdr>
                        </w:div>
                        <w:div w:id="1523586811">
                          <w:marLeft w:val="640"/>
                          <w:marRight w:val="0"/>
                          <w:marTop w:val="0"/>
                          <w:marBottom w:val="0"/>
                          <w:divBdr>
                            <w:top w:val="none" w:sz="0" w:space="0" w:color="auto"/>
                            <w:left w:val="none" w:sz="0" w:space="0" w:color="auto"/>
                            <w:bottom w:val="none" w:sz="0" w:space="0" w:color="auto"/>
                            <w:right w:val="none" w:sz="0" w:space="0" w:color="auto"/>
                          </w:divBdr>
                        </w:div>
                        <w:div w:id="1551771239">
                          <w:marLeft w:val="640"/>
                          <w:marRight w:val="0"/>
                          <w:marTop w:val="0"/>
                          <w:marBottom w:val="0"/>
                          <w:divBdr>
                            <w:top w:val="none" w:sz="0" w:space="0" w:color="auto"/>
                            <w:left w:val="none" w:sz="0" w:space="0" w:color="auto"/>
                            <w:bottom w:val="none" w:sz="0" w:space="0" w:color="auto"/>
                            <w:right w:val="none" w:sz="0" w:space="0" w:color="auto"/>
                          </w:divBdr>
                        </w:div>
                        <w:div w:id="1563953294">
                          <w:marLeft w:val="640"/>
                          <w:marRight w:val="0"/>
                          <w:marTop w:val="0"/>
                          <w:marBottom w:val="0"/>
                          <w:divBdr>
                            <w:top w:val="none" w:sz="0" w:space="0" w:color="auto"/>
                            <w:left w:val="none" w:sz="0" w:space="0" w:color="auto"/>
                            <w:bottom w:val="none" w:sz="0" w:space="0" w:color="auto"/>
                            <w:right w:val="none" w:sz="0" w:space="0" w:color="auto"/>
                          </w:divBdr>
                        </w:div>
                        <w:div w:id="1617131401">
                          <w:marLeft w:val="640"/>
                          <w:marRight w:val="0"/>
                          <w:marTop w:val="0"/>
                          <w:marBottom w:val="0"/>
                          <w:divBdr>
                            <w:top w:val="none" w:sz="0" w:space="0" w:color="auto"/>
                            <w:left w:val="none" w:sz="0" w:space="0" w:color="auto"/>
                            <w:bottom w:val="none" w:sz="0" w:space="0" w:color="auto"/>
                            <w:right w:val="none" w:sz="0" w:space="0" w:color="auto"/>
                          </w:divBdr>
                        </w:div>
                        <w:div w:id="1649936068">
                          <w:marLeft w:val="640"/>
                          <w:marRight w:val="0"/>
                          <w:marTop w:val="0"/>
                          <w:marBottom w:val="0"/>
                          <w:divBdr>
                            <w:top w:val="none" w:sz="0" w:space="0" w:color="auto"/>
                            <w:left w:val="none" w:sz="0" w:space="0" w:color="auto"/>
                            <w:bottom w:val="none" w:sz="0" w:space="0" w:color="auto"/>
                            <w:right w:val="none" w:sz="0" w:space="0" w:color="auto"/>
                          </w:divBdr>
                        </w:div>
                        <w:div w:id="1685324174">
                          <w:marLeft w:val="640"/>
                          <w:marRight w:val="0"/>
                          <w:marTop w:val="0"/>
                          <w:marBottom w:val="0"/>
                          <w:divBdr>
                            <w:top w:val="none" w:sz="0" w:space="0" w:color="auto"/>
                            <w:left w:val="none" w:sz="0" w:space="0" w:color="auto"/>
                            <w:bottom w:val="none" w:sz="0" w:space="0" w:color="auto"/>
                            <w:right w:val="none" w:sz="0" w:space="0" w:color="auto"/>
                          </w:divBdr>
                        </w:div>
                        <w:div w:id="1773628004">
                          <w:marLeft w:val="640"/>
                          <w:marRight w:val="0"/>
                          <w:marTop w:val="0"/>
                          <w:marBottom w:val="0"/>
                          <w:divBdr>
                            <w:top w:val="none" w:sz="0" w:space="0" w:color="auto"/>
                            <w:left w:val="none" w:sz="0" w:space="0" w:color="auto"/>
                            <w:bottom w:val="none" w:sz="0" w:space="0" w:color="auto"/>
                            <w:right w:val="none" w:sz="0" w:space="0" w:color="auto"/>
                          </w:divBdr>
                        </w:div>
                        <w:div w:id="1781222247">
                          <w:marLeft w:val="640"/>
                          <w:marRight w:val="0"/>
                          <w:marTop w:val="0"/>
                          <w:marBottom w:val="0"/>
                          <w:divBdr>
                            <w:top w:val="none" w:sz="0" w:space="0" w:color="auto"/>
                            <w:left w:val="none" w:sz="0" w:space="0" w:color="auto"/>
                            <w:bottom w:val="none" w:sz="0" w:space="0" w:color="auto"/>
                            <w:right w:val="none" w:sz="0" w:space="0" w:color="auto"/>
                          </w:divBdr>
                        </w:div>
                        <w:div w:id="1862356351">
                          <w:marLeft w:val="640"/>
                          <w:marRight w:val="0"/>
                          <w:marTop w:val="0"/>
                          <w:marBottom w:val="0"/>
                          <w:divBdr>
                            <w:top w:val="none" w:sz="0" w:space="0" w:color="auto"/>
                            <w:left w:val="none" w:sz="0" w:space="0" w:color="auto"/>
                            <w:bottom w:val="none" w:sz="0" w:space="0" w:color="auto"/>
                            <w:right w:val="none" w:sz="0" w:space="0" w:color="auto"/>
                          </w:divBdr>
                        </w:div>
                        <w:div w:id="1871643599">
                          <w:marLeft w:val="640"/>
                          <w:marRight w:val="0"/>
                          <w:marTop w:val="0"/>
                          <w:marBottom w:val="0"/>
                          <w:divBdr>
                            <w:top w:val="none" w:sz="0" w:space="0" w:color="auto"/>
                            <w:left w:val="none" w:sz="0" w:space="0" w:color="auto"/>
                            <w:bottom w:val="none" w:sz="0" w:space="0" w:color="auto"/>
                            <w:right w:val="none" w:sz="0" w:space="0" w:color="auto"/>
                          </w:divBdr>
                        </w:div>
                        <w:div w:id="1892230011">
                          <w:marLeft w:val="640"/>
                          <w:marRight w:val="0"/>
                          <w:marTop w:val="0"/>
                          <w:marBottom w:val="0"/>
                          <w:divBdr>
                            <w:top w:val="none" w:sz="0" w:space="0" w:color="auto"/>
                            <w:left w:val="none" w:sz="0" w:space="0" w:color="auto"/>
                            <w:bottom w:val="none" w:sz="0" w:space="0" w:color="auto"/>
                            <w:right w:val="none" w:sz="0" w:space="0" w:color="auto"/>
                          </w:divBdr>
                        </w:div>
                        <w:div w:id="1902789858">
                          <w:marLeft w:val="640"/>
                          <w:marRight w:val="0"/>
                          <w:marTop w:val="0"/>
                          <w:marBottom w:val="0"/>
                          <w:divBdr>
                            <w:top w:val="none" w:sz="0" w:space="0" w:color="auto"/>
                            <w:left w:val="none" w:sz="0" w:space="0" w:color="auto"/>
                            <w:bottom w:val="none" w:sz="0" w:space="0" w:color="auto"/>
                            <w:right w:val="none" w:sz="0" w:space="0" w:color="auto"/>
                          </w:divBdr>
                        </w:div>
                        <w:div w:id="1950237860">
                          <w:marLeft w:val="640"/>
                          <w:marRight w:val="0"/>
                          <w:marTop w:val="0"/>
                          <w:marBottom w:val="0"/>
                          <w:divBdr>
                            <w:top w:val="none" w:sz="0" w:space="0" w:color="auto"/>
                            <w:left w:val="none" w:sz="0" w:space="0" w:color="auto"/>
                            <w:bottom w:val="none" w:sz="0" w:space="0" w:color="auto"/>
                            <w:right w:val="none" w:sz="0" w:space="0" w:color="auto"/>
                          </w:divBdr>
                        </w:div>
                        <w:div w:id="2061316321">
                          <w:marLeft w:val="640"/>
                          <w:marRight w:val="0"/>
                          <w:marTop w:val="0"/>
                          <w:marBottom w:val="0"/>
                          <w:divBdr>
                            <w:top w:val="none" w:sz="0" w:space="0" w:color="auto"/>
                            <w:left w:val="none" w:sz="0" w:space="0" w:color="auto"/>
                            <w:bottom w:val="none" w:sz="0" w:space="0" w:color="auto"/>
                            <w:right w:val="none" w:sz="0" w:space="0" w:color="auto"/>
                          </w:divBdr>
                        </w:div>
                        <w:div w:id="2123499280">
                          <w:marLeft w:val="640"/>
                          <w:marRight w:val="0"/>
                          <w:marTop w:val="0"/>
                          <w:marBottom w:val="0"/>
                          <w:divBdr>
                            <w:top w:val="none" w:sz="0" w:space="0" w:color="auto"/>
                            <w:left w:val="none" w:sz="0" w:space="0" w:color="auto"/>
                            <w:bottom w:val="none" w:sz="0" w:space="0" w:color="auto"/>
                            <w:right w:val="none" w:sz="0" w:space="0" w:color="auto"/>
                          </w:divBdr>
                        </w:div>
                        <w:div w:id="2125878758">
                          <w:marLeft w:val="640"/>
                          <w:marRight w:val="0"/>
                          <w:marTop w:val="0"/>
                          <w:marBottom w:val="0"/>
                          <w:divBdr>
                            <w:top w:val="none" w:sz="0" w:space="0" w:color="auto"/>
                            <w:left w:val="none" w:sz="0" w:space="0" w:color="auto"/>
                            <w:bottom w:val="none" w:sz="0" w:space="0" w:color="auto"/>
                            <w:right w:val="none" w:sz="0" w:space="0" w:color="auto"/>
                          </w:divBdr>
                        </w:div>
                      </w:divsChild>
                    </w:div>
                    <w:div w:id="1714497965">
                      <w:marLeft w:val="0"/>
                      <w:marRight w:val="0"/>
                      <w:marTop w:val="0"/>
                      <w:marBottom w:val="0"/>
                      <w:divBdr>
                        <w:top w:val="none" w:sz="0" w:space="0" w:color="auto"/>
                        <w:left w:val="none" w:sz="0" w:space="0" w:color="auto"/>
                        <w:bottom w:val="none" w:sz="0" w:space="0" w:color="auto"/>
                        <w:right w:val="none" w:sz="0" w:space="0" w:color="auto"/>
                      </w:divBdr>
                      <w:divsChild>
                        <w:div w:id="84308508">
                          <w:marLeft w:val="640"/>
                          <w:marRight w:val="0"/>
                          <w:marTop w:val="0"/>
                          <w:marBottom w:val="0"/>
                          <w:divBdr>
                            <w:top w:val="none" w:sz="0" w:space="0" w:color="auto"/>
                            <w:left w:val="none" w:sz="0" w:space="0" w:color="auto"/>
                            <w:bottom w:val="none" w:sz="0" w:space="0" w:color="auto"/>
                            <w:right w:val="none" w:sz="0" w:space="0" w:color="auto"/>
                          </w:divBdr>
                        </w:div>
                        <w:div w:id="150414232">
                          <w:marLeft w:val="640"/>
                          <w:marRight w:val="0"/>
                          <w:marTop w:val="0"/>
                          <w:marBottom w:val="0"/>
                          <w:divBdr>
                            <w:top w:val="none" w:sz="0" w:space="0" w:color="auto"/>
                            <w:left w:val="none" w:sz="0" w:space="0" w:color="auto"/>
                            <w:bottom w:val="none" w:sz="0" w:space="0" w:color="auto"/>
                            <w:right w:val="none" w:sz="0" w:space="0" w:color="auto"/>
                          </w:divBdr>
                        </w:div>
                        <w:div w:id="181825707">
                          <w:marLeft w:val="640"/>
                          <w:marRight w:val="0"/>
                          <w:marTop w:val="0"/>
                          <w:marBottom w:val="0"/>
                          <w:divBdr>
                            <w:top w:val="none" w:sz="0" w:space="0" w:color="auto"/>
                            <w:left w:val="none" w:sz="0" w:space="0" w:color="auto"/>
                            <w:bottom w:val="none" w:sz="0" w:space="0" w:color="auto"/>
                            <w:right w:val="none" w:sz="0" w:space="0" w:color="auto"/>
                          </w:divBdr>
                        </w:div>
                        <w:div w:id="292634164">
                          <w:marLeft w:val="640"/>
                          <w:marRight w:val="0"/>
                          <w:marTop w:val="0"/>
                          <w:marBottom w:val="0"/>
                          <w:divBdr>
                            <w:top w:val="none" w:sz="0" w:space="0" w:color="auto"/>
                            <w:left w:val="none" w:sz="0" w:space="0" w:color="auto"/>
                            <w:bottom w:val="none" w:sz="0" w:space="0" w:color="auto"/>
                            <w:right w:val="none" w:sz="0" w:space="0" w:color="auto"/>
                          </w:divBdr>
                        </w:div>
                        <w:div w:id="350575761">
                          <w:marLeft w:val="640"/>
                          <w:marRight w:val="0"/>
                          <w:marTop w:val="0"/>
                          <w:marBottom w:val="0"/>
                          <w:divBdr>
                            <w:top w:val="none" w:sz="0" w:space="0" w:color="auto"/>
                            <w:left w:val="none" w:sz="0" w:space="0" w:color="auto"/>
                            <w:bottom w:val="none" w:sz="0" w:space="0" w:color="auto"/>
                            <w:right w:val="none" w:sz="0" w:space="0" w:color="auto"/>
                          </w:divBdr>
                        </w:div>
                        <w:div w:id="382674856">
                          <w:marLeft w:val="640"/>
                          <w:marRight w:val="0"/>
                          <w:marTop w:val="0"/>
                          <w:marBottom w:val="0"/>
                          <w:divBdr>
                            <w:top w:val="none" w:sz="0" w:space="0" w:color="auto"/>
                            <w:left w:val="none" w:sz="0" w:space="0" w:color="auto"/>
                            <w:bottom w:val="none" w:sz="0" w:space="0" w:color="auto"/>
                            <w:right w:val="none" w:sz="0" w:space="0" w:color="auto"/>
                          </w:divBdr>
                        </w:div>
                        <w:div w:id="395974673">
                          <w:marLeft w:val="640"/>
                          <w:marRight w:val="0"/>
                          <w:marTop w:val="0"/>
                          <w:marBottom w:val="0"/>
                          <w:divBdr>
                            <w:top w:val="none" w:sz="0" w:space="0" w:color="auto"/>
                            <w:left w:val="none" w:sz="0" w:space="0" w:color="auto"/>
                            <w:bottom w:val="none" w:sz="0" w:space="0" w:color="auto"/>
                            <w:right w:val="none" w:sz="0" w:space="0" w:color="auto"/>
                          </w:divBdr>
                        </w:div>
                        <w:div w:id="460805493">
                          <w:marLeft w:val="640"/>
                          <w:marRight w:val="0"/>
                          <w:marTop w:val="0"/>
                          <w:marBottom w:val="0"/>
                          <w:divBdr>
                            <w:top w:val="none" w:sz="0" w:space="0" w:color="auto"/>
                            <w:left w:val="none" w:sz="0" w:space="0" w:color="auto"/>
                            <w:bottom w:val="none" w:sz="0" w:space="0" w:color="auto"/>
                            <w:right w:val="none" w:sz="0" w:space="0" w:color="auto"/>
                          </w:divBdr>
                        </w:div>
                        <w:div w:id="477574008">
                          <w:marLeft w:val="640"/>
                          <w:marRight w:val="0"/>
                          <w:marTop w:val="0"/>
                          <w:marBottom w:val="0"/>
                          <w:divBdr>
                            <w:top w:val="none" w:sz="0" w:space="0" w:color="auto"/>
                            <w:left w:val="none" w:sz="0" w:space="0" w:color="auto"/>
                            <w:bottom w:val="none" w:sz="0" w:space="0" w:color="auto"/>
                            <w:right w:val="none" w:sz="0" w:space="0" w:color="auto"/>
                          </w:divBdr>
                        </w:div>
                        <w:div w:id="482044507">
                          <w:marLeft w:val="640"/>
                          <w:marRight w:val="0"/>
                          <w:marTop w:val="0"/>
                          <w:marBottom w:val="0"/>
                          <w:divBdr>
                            <w:top w:val="none" w:sz="0" w:space="0" w:color="auto"/>
                            <w:left w:val="none" w:sz="0" w:space="0" w:color="auto"/>
                            <w:bottom w:val="none" w:sz="0" w:space="0" w:color="auto"/>
                            <w:right w:val="none" w:sz="0" w:space="0" w:color="auto"/>
                          </w:divBdr>
                        </w:div>
                        <w:div w:id="508107001">
                          <w:marLeft w:val="640"/>
                          <w:marRight w:val="0"/>
                          <w:marTop w:val="0"/>
                          <w:marBottom w:val="0"/>
                          <w:divBdr>
                            <w:top w:val="none" w:sz="0" w:space="0" w:color="auto"/>
                            <w:left w:val="none" w:sz="0" w:space="0" w:color="auto"/>
                            <w:bottom w:val="none" w:sz="0" w:space="0" w:color="auto"/>
                            <w:right w:val="none" w:sz="0" w:space="0" w:color="auto"/>
                          </w:divBdr>
                        </w:div>
                        <w:div w:id="551386663">
                          <w:marLeft w:val="640"/>
                          <w:marRight w:val="0"/>
                          <w:marTop w:val="0"/>
                          <w:marBottom w:val="0"/>
                          <w:divBdr>
                            <w:top w:val="none" w:sz="0" w:space="0" w:color="auto"/>
                            <w:left w:val="none" w:sz="0" w:space="0" w:color="auto"/>
                            <w:bottom w:val="none" w:sz="0" w:space="0" w:color="auto"/>
                            <w:right w:val="none" w:sz="0" w:space="0" w:color="auto"/>
                          </w:divBdr>
                        </w:div>
                        <w:div w:id="557401749">
                          <w:marLeft w:val="640"/>
                          <w:marRight w:val="0"/>
                          <w:marTop w:val="0"/>
                          <w:marBottom w:val="0"/>
                          <w:divBdr>
                            <w:top w:val="none" w:sz="0" w:space="0" w:color="auto"/>
                            <w:left w:val="none" w:sz="0" w:space="0" w:color="auto"/>
                            <w:bottom w:val="none" w:sz="0" w:space="0" w:color="auto"/>
                            <w:right w:val="none" w:sz="0" w:space="0" w:color="auto"/>
                          </w:divBdr>
                        </w:div>
                        <w:div w:id="654605693">
                          <w:marLeft w:val="640"/>
                          <w:marRight w:val="0"/>
                          <w:marTop w:val="0"/>
                          <w:marBottom w:val="0"/>
                          <w:divBdr>
                            <w:top w:val="none" w:sz="0" w:space="0" w:color="auto"/>
                            <w:left w:val="none" w:sz="0" w:space="0" w:color="auto"/>
                            <w:bottom w:val="none" w:sz="0" w:space="0" w:color="auto"/>
                            <w:right w:val="none" w:sz="0" w:space="0" w:color="auto"/>
                          </w:divBdr>
                        </w:div>
                        <w:div w:id="819543906">
                          <w:marLeft w:val="640"/>
                          <w:marRight w:val="0"/>
                          <w:marTop w:val="0"/>
                          <w:marBottom w:val="0"/>
                          <w:divBdr>
                            <w:top w:val="none" w:sz="0" w:space="0" w:color="auto"/>
                            <w:left w:val="none" w:sz="0" w:space="0" w:color="auto"/>
                            <w:bottom w:val="none" w:sz="0" w:space="0" w:color="auto"/>
                            <w:right w:val="none" w:sz="0" w:space="0" w:color="auto"/>
                          </w:divBdr>
                        </w:div>
                        <w:div w:id="845823382">
                          <w:marLeft w:val="640"/>
                          <w:marRight w:val="0"/>
                          <w:marTop w:val="0"/>
                          <w:marBottom w:val="0"/>
                          <w:divBdr>
                            <w:top w:val="none" w:sz="0" w:space="0" w:color="auto"/>
                            <w:left w:val="none" w:sz="0" w:space="0" w:color="auto"/>
                            <w:bottom w:val="none" w:sz="0" w:space="0" w:color="auto"/>
                            <w:right w:val="none" w:sz="0" w:space="0" w:color="auto"/>
                          </w:divBdr>
                        </w:div>
                        <w:div w:id="887108051">
                          <w:marLeft w:val="640"/>
                          <w:marRight w:val="0"/>
                          <w:marTop w:val="0"/>
                          <w:marBottom w:val="0"/>
                          <w:divBdr>
                            <w:top w:val="none" w:sz="0" w:space="0" w:color="auto"/>
                            <w:left w:val="none" w:sz="0" w:space="0" w:color="auto"/>
                            <w:bottom w:val="none" w:sz="0" w:space="0" w:color="auto"/>
                            <w:right w:val="none" w:sz="0" w:space="0" w:color="auto"/>
                          </w:divBdr>
                        </w:div>
                        <w:div w:id="951134428">
                          <w:marLeft w:val="640"/>
                          <w:marRight w:val="0"/>
                          <w:marTop w:val="0"/>
                          <w:marBottom w:val="0"/>
                          <w:divBdr>
                            <w:top w:val="none" w:sz="0" w:space="0" w:color="auto"/>
                            <w:left w:val="none" w:sz="0" w:space="0" w:color="auto"/>
                            <w:bottom w:val="none" w:sz="0" w:space="0" w:color="auto"/>
                            <w:right w:val="none" w:sz="0" w:space="0" w:color="auto"/>
                          </w:divBdr>
                        </w:div>
                        <w:div w:id="965965357">
                          <w:marLeft w:val="640"/>
                          <w:marRight w:val="0"/>
                          <w:marTop w:val="0"/>
                          <w:marBottom w:val="0"/>
                          <w:divBdr>
                            <w:top w:val="none" w:sz="0" w:space="0" w:color="auto"/>
                            <w:left w:val="none" w:sz="0" w:space="0" w:color="auto"/>
                            <w:bottom w:val="none" w:sz="0" w:space="0" w:color="auto"/>
                            <w:right w:val="none" w:sz="0" w:space="0" w:color="auto"/>
                          </w:divBdr>
                        </w:div>
                        <w:div w:id="1021779210">
                          <w:marLeft w:val="640"/>
                          <w:marRight w:val="0"/>
                          <w:marTop w:val="0"/>
                          <w:marBottom w:val="0"/>
                          <w:divBdr>
                            <w:top w:val="none" w:sz="0" w:space="0" w:color="auto"/>
                            <w:left w:val="none" w:sz="0" w:space="0" w:color="auto"/>
                            <w:bottom w:val="none" w:sz="0" w:space="0" w:color="auto"/>
                            <w:right w:val="none" w:sz="0" w:space="0" w:color="auto"/>
                          </w:divBdr>
                        </w:div>
                        <w:div w:id="1029649025">
                          <w:marLeft w:val="640"/>
                          <w:marRight w:val="0"/>
                          <w:marTop w:val="0"/>
                          <w:marBottom w:val="0"/>
                          <w:divBdr>
                            <w:top w:val="none" w:sz="0" w:space="0" w:color="auto"/>
                            <w:left w:val="none" w:sz="0" w:space="0" w:color="auto"/>
                            <w:bottom w:val="none" w:sz="0" w:space="0" w:color="auto"/>
                            <w:right w:val="none" w:sz="0" w:space="0" w:color="auto"/>
                          </w:divBdr>
                        </w:div>
                        <w:div w:id="1033459386">
                          <w:marLeft w:val="640"/>
                          <w:marRight w:val="0"/>
                          <w:marTop w:val="0"/>
                          <w:marBottom w:val="0"/>
                          <w:divBdr>
                            <w:top w:val="none" w:sz="0" w:space="0" w:color="auto"/>
                            <w:left w:val="none" w:sz="0" w:space="0" w:color="auto"/>
                            <w:bottom w:val="none" w:sz="0" w:space="0" w:color="auto"/>
                            <w:right w:val="none" w:sz="0" w:space="0" w:color="auto"/>
                          </w:divBdr>
                        </w:div>
                        <w:div w:id="1078750967">
                          <w:marLeft w:val="640"/>
                          <w:marRight w:val="0"/>
                          <w:marTop w:val="0"/>
                          <w:marBottom w:val="0"/>
                          <w:divBdr>
                            <w:top w:val="none" w:sz="0" w:space="0" w:color="auto"/>
                            <w:left w:val="none" w:sz="0" w:space="0" w:color="auto"/>
                            <w:bottom w:val="none" w:sz="0" w:space="0" w:color="auto"/>
                            <w:right w:val="none" w:sz="0" w:space="0" w:color="auto"/>
                          </w:divBdr>
                        </w:div>
                        <w:div w:id="1192455749">
                          <w:marLeft w:val="640"/>
                          <w:marRight w:val="0"/>
                          <w:marTop w:val="0"/>
                          <w:marBottom w:val="0"/>
                          <w:divBdr>
                            <w:top w:val="none" w:sz="0" w:space="0" w:color="auto"/>
                            <w:left w:val="none" w:sz="0" w:space="0" w:color="auto"/>
                            <w:bottom w:val="none" w:sz="0" w:space="0" w:color="auto"/>
                            <w:right w:val="none" w:sz="0" w:space="0" w:color="auto"/>
                          </w:divBdr>
                        </w:div>
                        <w:div w:id="1194727702">
                          <w:marLeft w:val="640"/>
                          <w:marRight w:val="0"/>
                          <w:marTop w:val="0"/>
                          <w:marBottom w:val="0"/>
                          <w:divBdr>
                            <w:top w:val="none" w:sz="0" w:space="0" w:color="auto"/>
                            <w:left w:val="none" w:sz="0" w:space="0" w:color="auto"/>
                            <w:bottom w:val="none" w:sz="0" w:space="0" w:color="auto"/>
                            <w:right w:val="none" w:sz="0" w:space="0" w:color="auto"/>
                          </w:divBdr>
                        </w:div>
                        <w:div w:id="1197036869">
                          <w:marLeft w:val="640"/>
                          <w:marRight w:val="0"/>
                          <w:marTop w:val="0"/>
                          <w:marBottom w:val="0"/>
                          <w:divBdr>
                            <w:top w:val="none" w:sz="0" w:space="0" w:color="auto"/>
                            <w:left w:val="none" w:sz="0" w:space="0" w:color="auto"/>
                            <w:bottom w:val="none" w:sz="0" w:space="0" w:color="auto"/>
                            <w:right w:val="none" w:sz="0" w:space="0" w:color="auto"/>
                          </w:divBdr>
                        </w:div>
                        <w:div w:id="1226335580">
                          <w:marLeft w:val="640"/>
                          <w:marRight w:val="0"/>
                          <w:marTop w:val="0"/>
                          <w:marBottom w:val="0"/>
                          <w:divBdr>
                            <w:top w:val="none" w:sz="0" w:space="0" w:color="auto"/>
                            <w:left w:val="none" w:sz="0" w:space="0" w:color="auto"/>
                            <w:bottom w:val="none" w:sz="0" w:space="0" w:color="auto"/>
                            <w:right w:val="none" w:sz="0" w:space="0" w:color="auto"/>
                          </w:divBdr>
                        </w:div>
                        <w:div w:id="1281298248">
                          <w:marLeft w:val="640"/>
                          <w:marRight w:val="0"/>
                          <w:marTop w:val="0"/>
                          <w:marBottom w:val="0"/>
                          <w:divBdr>
                            <w:top w:val="none" w:sz="0" w:space="0" w:color="auto"/>
                            <w:left w:val="none" w:sz="0" w:space="0" w:color="auto"/>
                            <w:bottom w:val="none" w:sz="0" w:space="0" w:color="auto"/>
                            <w:right w:val="none" w:sz="0" w:space="0" w:color="auto"/>
                          </w:divBdr>
                        </w:div>
                        <w:div w:id="1281497915">
                          <w:marLeft w:val="640"/>
                          <w:marRight w:val="0"/>
                          <w:marTop w:val="0"/>
                          <w:marBottom w:val="0"/>
                          <w:divBdr>
                            <w:top w:val="none" w:sz="0" w:space="0" w:color="auto"/>
                            <w:left w:val="none" w:sz="0" w:space="0" w:color="auto"/>
                            <w:bottom w:val="none" w:sz="0" w:space="0" w:color="auto"/>
                            <w:right w:val="none" w:sz="0" w:space="0" w:color="auto"/>
                          </w:divBdr>
                        </w:div>
                        <w:div w:id="1308124567">
                          <w:marLeft w:val="640"/>
                          <w:marRight w:val="0"/>
                          <w:marTop w:val="0"/>
                          <w:marBottom w:val="0"/>
                          <w:divBdr>
                            <w:top w:val="none" w:sz="0" w:space="0" w:color="auto"/>
                            <w:left w:val="none" w:sz="0" w:space="0" w:color="auto"/>
                            <w:bottom w:val="none" w:sz="0" w:space="0" w:color="auto"/>
                            <w:right w:val="none" w:sz="0" w:space="0" w:color="auto"/>
                          </w:divBdr>
                        </w:div>
                        <w:div w:id="1309048475">
                          <w:marLeft w:val="640"/>
                          <w:marRight w:val="0"/>
                          <w:marTop w:val="0"/>
                          <w:marBottom w:val="0"/>
                          <w:divBdr>
                            <w:top w:val="none" w:sz="0" w:space="0" w:color="auto"/>
                            <w:left w:val="none" w:sz="0" w:space="0" w:color="auto"/>
                            <w:bottom w:val="none" w:sz="0" w:space="0" w:color="auto"/>
                            <w:right w:val="none" w:sz="0" w:space="0" w:color="auto"/>
                          </w:divBdr>
                        </w:div>
                        <w:div w:id="1350644700">
                          <w:marLeft w:val="640"/>
                          <w:marRight w:val="0"/>
                          <w:marTop w:val="0"/>
                          <w:marBottom w:val="0"/>
                          <w:divBdr>
                            <w:top w:val="none" w:sz="0" w:space="0" w:color="auto"/>
                            <w:left w:val="none" w:sz="0" w:space="0" w:color="auto"/>
                            <w:bottom w:val="none" w:sz="0" w:space="0" w:color="auto"/>
                            <w:right w:val="none" w:sz="0" w:space="0" w:color="auto"/>
                          </w:divBdr>
                        </w:div>
                        <w:div w:id="1356690774">
                          <w:marLeft w:val="640"/>
                          <w:marRight w:val="0"/>
                          <w:marTop w:val="0"/>
                          <w:marBottom w:val="0"/>
                          <w:divBdr>
                            <w:top w:val="none" w:sz="0" w:space="0" w:color="auto"/>
                            <w:left w:val="none" w:sz="0" w:space="0" w:color="auto"/>
                            <w:bottom w:val="none" w:sz="0" w:space="0" w:color="auto"/>
                            <w:right w:val="none" w:sz="0" w:space="0" w:color="auto"/>
                          </w:divBdr>
                        </w:div>
                        <w:div w:id="1394347647">
                          <w:marLeft w:val="640"/>
                          <w:marRight w:val="0"/>
                          <w:marTop w:val="0"/>
                          <w:marBottom w:val="0"/>
                          <w:divBdr>
                            <w:top w:val="none" w:sz="0" w:space="0" w:color="auto"/>
                            <w:left w:val="none" w:sz="0" w:space="0" w:color="auto"/>
                            <w:bottom w:val="none" w:sz="0" w:space="0" w:color="auto"/>
                            <w:right w:val="none" w:sz="0" w:space="0" w:color="auto"/>
                          </w:divBdr>
                        </w:div>
                        <w:div w:id="1427383921">
                          <w:marLeft w:val="640"/>
                          <w:marRight w:val="0"/>
                          <w:marTop w:val="0"/>
                          <w:marBottom w:val="0"/>
                          <w:divBdr>
                            <w:top w:val="none" w:sz="0" w:space="0" w:color="auto"/>
                            <w:left w:val="none" w:sz="0" w:space="0" w:color="auto"/>
                            <w:bottom w:val="none" w:sz="0" w:space="0" w:color="auto"/>
                            <w:right w:val="none" w:sz="0" w:space="0" w:color="auto"/>
                          </w:divBdr>
                        </w:div>
                        <w:div w:id="1455950150">
                          <w:marLeft w:val="640"/>
                          <w:marRight w:val="0"/>
                          <w:marTop w:val="0"/>
                          <w:marBottom w:val="0"/>
                          <w:divBdr>
                            <w:top w:val="none" w:sz="0" w:space="0" w:color="auto"/>
                            <w:left w:val="none" w:sz="0" w:space="0" w:color="auto"/>
                            <w:bottom w:val="none" w:sz="0" w:space="0" w:color="auto"/>
                            <w:right w:val="none" w:sz="0" w:space="0" w:color="auto"/>
                          </w:divBdr>
                        </w:div>
                        <w:div w:id="1538858528">
                          <w:marLeft w:val="640"/>
                          <w:marRight w:val="0"/>
                          <w:marTop w:val="0"/>
                          <w:marBottom w:val="0"/>
                          <w:divBdr>
                            <w:top w:val="none" w:sz="0" w:space="0" w:color="auto"/>
                            <w:left w:val="none" w:sz="0" w:space="0" w:color="auto"/>
                            <w:bottom w:val="none" w:sz="0" w:space="0" w:color="auto"/>
                            <w:right w:val="none" w:sz="0" w:space="0" w:color="auto"/>
                          </w:divBdr>
                        </w:div>
                        <w:div w:id="1565024178">
                          <w:marLeft w:val="640"/>
                          <w:marRight w:val="0"/>
                          <w:marTop w:val="0"/>
                          <w:marBottom w:val="0"/>
                          <w:divBdr>
                            <w:top w:val="none" w:sz="0" w:space="0" w:color="auto"/>
                            <w:left w:val="none" w:sz="0" w:space="0" w:color="auto"/>
                            <w:bottom w:val="none" w:sz="0" w:space="0" w:color="auto"/>
                            <w:right w:val="none" w:sz="0" w:space="0" w:color="auto"/>
                          </w:divBdr>
                        </w:div>
                        <w:div w:id="1646620025">
                          <w:marLeft w:val="640"/>
                          <w:marRight w:val="0"/>
                          <w:marTop w:val="0"/>
                          <w:marBottom w:val="0"/>
                          <w:divBdr>
                            <w:top w:val="none" w:sz="0" w:space="0" w:color="auto"/>
                            <w:left w:val="none" w:sz="0" w:space="0" w:color="auto"/>
                            <w:bottom w:val="none" w:sz="0" w:space="0" w:color="auto"/>
                            <w:right w:val="none" w:sz="0" w:space="0" w:color="auto"/>
                          </w:divBdr>
                        </w:div>
                        <w:div w:id="1692337968">
                          <w:marLeft w:val="640"/>
                          <w:marRight w:val="0"/>
                          <w:marTop w:val="0"/>
                          <w:marBottom w:val="0"/>
                          <w:divBdr>
                            <w:top w:val="none" w:sz="0" w:space="0" w:color="auto"/>
                            <w:left w:val="none" w:sz="0" w:space="0" w:color="auto"/>
                            <w:bottom w:val="none" w:sz="0" w:space="0" w:color="auto"/>
                            <w:right w:val="none" w:sz="0" w:space="0" w:color="auto"/>
                          </w:divBdr>
                        </w:div>
                        <w:div w:id="1754163592">
                          <w:marLeft w:val="640"/>
                          <w:marRight w:val="0"/>
                          <w:marTop w:val="0"/>
                          <w:marBottom w:val="0"/>
                          <w:divBdr>
                            <w:top w:val="none" w:sz="0" w:space="0" w:color="auto"/>
                            <w:left w:val="none" w:sz="0" w:space="0" w:color="auto"/>
                            <w:bottom w:val="none" w:sz="0" w:space="0" w:color="auto"/>
                            <w:right w:val="none" w:sz="0" w:space="0" w:color="auto"/>
                          </w:divBdr>
                        </w:div>
                        <w:div w:id="1775322552">
                          <w:marLeft w:val="640"/>
                          <w:marRight w:val="0"/>
                          <w:marTop w:val="0"/>
                          <w:marBottom w:val="0"/>
                          <w:divBdr>
                            <w:top w:val="none" w:sz="0" w:space="0" w:color="auto"/>
                            <w:left w:val="none" w:sz="0" w:space="0" w:color="auto"/>
                            <w:bottom w:val="none" w:sz="0" w:space="0" w:color="auto"/>
                            <w:right w:val="none" w:sz="0" w:space="0" w:color="auto"/>
                          </w:divBdr>
                        </w:div>
                        <w:div w:id="1880627117">
                          <w:marLeft w:val="640"/>
                          <w:marRight w:val="0"/>
                          <w:marTop w:val="0"/>
                          <w:marBottom w:val="0"/>
                          <w:divBdr>
                            <w:top w:val="none" w:sz="0" w:space="0" w:color="auto"/>
                            <w:left w:val="none" w:sz="0" w:space="0" w:color="auto"/>
                            <w:bottom w:val="none" w:sz="0" w:space="0" w:color="auto"/>
                            <w:right w:val="none" w:sz="0" w:space="0" w:color="auto"/>
                          </w:divBdr>
                        </w:div>
                        <w:div w:id="1958750328">
                          <w:marLeft w:val="640"/>
                          <w:marRight w:val="0"/>
                          <w:marTop w:val="0"/>
                          <w:marBottom w:val="0"/>
                          <w:divBdr>
                            <w:top w:val="none" w:sz="0" w:space="0" w:color="auto"/>
                            <w:left w:val="none" w:sz="0" w:space="0" w:color="auto"/>
                            <w:bottom w:val="none" w:sz="0" w:space="0" w:color="auto"/>
                            <w:right w:val="none" w:sz="0" w:space="0" w:color="auto"/>
                          </w:divBdr>
                        </w:div>
                        <w:div w:id="2004316767">
                          <w:marLeft w:val="640"/>
                          <w:marRight w:val="0"/>
                          <w:marTop w:val="0"/>
                          <w:marBottom w:val="0"/>
                          <w:divBdr>
                            <w:top w:val="none" w:sz="0" w:space="0" w:color="auto"/>
                            <w:left w:val="none" w:sz="0" w:space="0" w:color="auto"/>
                            <w:bottom w:val="none" w:sz="0" w:space="0" w:color="auto"/>
                            <w:right w:val="none" w:sz="0" w:space="0" w:color="auto"/>
                          </w:divBdr>
                        </w:div>
                        <w:div w:id="2046444737">
                          <w:marLeft w:val="640"/>
                          <w:marRight w:val="0"/>
                          <w:marTop w:val="0"/>
                          <w:marBottom w:val="0"/>
                          <w:divBdr>
                            <w:top w:val="none" w:sz="0" w:space="0" w:color="auto"/>
                            <w:left w:val="none" w:sz="0" w:space="0" w:color="auto"/>
                            <w:bottom w:val="none" w:sz="0" w:space="0" w:color="auto"/>
                            <w:right w:val="none" w:sz="0" w:space="0" w:color="auto"/>
                          </w:divBdr>
                        </w:div>
                      </w:divsChild>
                    </w:div>
                    <w:div w:id="1770080185">
                      <w:marLeft w:val="0"/>
                      <w:marRight w:val="0"/>
                      <w:marTop w:val="0"/>
                      <w:marBottom w:val="0"/>
                      <w:divBdr>
                        <w:top w:val="none" w:sz="0" w:space="0" w:color="auto"/>
                        <w:left w:val="none" w:sz="0" w:space="0" w:color="auto"/>
                        <w:bottom w:val="none" w:sz="0" w:space="0" w:color="auto"/>
                        <w:right w:val="none" w:sz="0" w:space="0" w:color="auto"/>
                      </w:divBdr>
                      <w:divsChild>
                        <w:div w:id="4134391">
                          <w:marLeft w:val="640"/>
                          <w:marRight w:val="0"/>
                          <w:marTop w:val="0"/>
                          <w:marBottom w:val="0"/>
                          <w:divBdr>
                            <w:top w:val="none" w:sz="0" w:space="0" w:color="auto"/>
                            <w:left w:val="none" w:sz="0" w:space="0" w:color="auto"/>
                            <w:bottom w:val="none" w:sz="0" w:space="0" w:color="auto"/>
                            <w:right w:val="none" w:sz="0" w:space="0" w:color="auto"/>
                          </w:divBdr>
                        </w:div>
                        <w:div w:id="38751454">
                          <w:marLeft w:val="640"/>
                          <w:marRight w:val="0"/>
                          <w:marTop w:val="0"/>
                          <w:marBottom w:val="0"/>
                          <w:divBdr>
                            <w:top w:val="none" w:sz="0" w:space="0" w:color="auto"/>
                            <w:left w:val="none" w:sz="0" w:space="0" w:color="auto"/>
                            <w:bottom w:val="none" w:sz="0" w:space="0" w:color="auto"/>
                            <w:right w:val="none" w:sz="0" w:space="0" w:color="auto"/>
                          </w:divBdr>
                        </w:div>
                        <w:div w:id="97871469">
                          <w:marLeft w:val="640"/>
                          <w:marRight w:val="0"/>
                          <w:marTop w:val="0"/>
                          <w:marBottom w:val="0"/>
                          <w:divBdr>
                            <w:top w:val="none" w:sz="0" w:space="0" w:color="auto"/>
                            <w:left w:val="none" w:sz="0" w:space="0" w:color="auto"/>
                            <w:bottom w:val="none" w:sz="0" w:space="0" w:color="auto"/>
                            <w:right w:val="none" w:sz="0" w:space="0" w:color="auto"/>
                          </w:divBdr>
                        </w:div>
                        <w:div w:id="149297531">
                          <w:marLeft w:val="640"/>
                          <w:marRight w:val="0"/>
                          <w:marTop w:val="0"/>
                          <w:marBottom w:val="0"/>
                          <w:divBdr>
                            <w:top w:val="none" w:sz="0" w:space="0" w:color="auto"/>
                            <w:left w:val="none" w:sz="0" w:space="0" w:color="auto"/>
                            <w:bottom w:val="none" w:sz="0" w:space="0" w:color="auto"/>
                            <w:right w:val="none" w:sz="0" w:space="0" w:color="auto"/>
                          </w:divBdr>
                        </w:div>
                        <w:div w:id="172843252">
                          <w:marLeft w:val="640"/>
                          <w:marRight w:val="0"/>
                          <w:marTop w:val="0"/>
                          <w:marBottom w:val="0"/>
                          <w:divBdr>
                            <w:top w:val="none" w:sz="0" w:space="0" w:color="auto"/>
                            <w:left w:val="none" w:sz="0" w:space="0" w:color="auto"/>
                            <w:bottom w:val="none" w:sz="0" w:space="0" w:color="auto"/>
                            <w:right w:val="none" w:sz="0" w:space="0" w:color="auto"/>
                          </w:divBdr>
                        </w:div>
                        <w:div w:id="194007145">
                          <w:marLeft w:val="640"/>
                          <w:marRight w:val="0"/>
                          <w:marTop w:val="0"/>
                          <w:marBottom w:val="0"/>
                          <w:divBdr>
                            <w:top w:val="none" w:sz="0" w:space="0" w:color="auto"/>
                            <w:left w:val="none" w:sz="0" w:space="0" w:color="auto"/>
                            <w:bottom w:val="none" w:sz="0" w:space="0" w:color="auto"/>
                            <w:right w:val="none" w:sz="0" w:space="0" w:color="auto"/>
                          </w:divBdr>
                        </w:div>
                        <w:div w:id="232938005">
                          <w:marLeft w:val="640"/>
                          <w:marRight w:val="0"/>
                          <w:marTop w:val="0"/>
                          <w:marBottom w:val="0"/>
                          <w:divBdr>
                            <w:top w:val="none" w:sz="0" w:space="0" w:color="auto"/>
                            <w:left w:val="none" w:sz="0" w:space="0" w:color="auto"/>
                            <w:bottom w:val="none" w:sz="0" w:space="0" w:color="auto"/>
                            <w:right w:val="none" w:sz="0" w:space="0" w:color="auto"/>
                          </w:divBdr>
                        </w:div>
                        <w:div w:id="244192907">
                          <w:marLeft w:val="640"/>
                          <w:marRight w:val="0"/>
                          <w:marTop w:val="0"/>
                          <w:marBottom w:val="0"/>
                          <w:divBdr>
                            <w:top w:val="none" w:sz="0" w:space="0" w:color="auto"/>
                            <w:left w:val="none" w:sz="0" w:space="0" w:color="auto"/>
                            <w:bottom w:val="none" w:sz="0" w:space="0" w:color="auto"/>
                            <w:right w:val="none" w:sz="0" w:space="0" w:color="auto"/>
                          </w:divBdr>
                        </w:div>
                        <w:div w:id="276061912">
                          <w:marLeft w:val="640"/>
                          <w:marRight w:val="0"/>
                          <w:marTop w:val="0"/>
                          <w:marBottom w:val="0"/>
                          <w:divBdr>
                            <w:top w:val="none" w:sz="0" w:space="0" w:color="auto"/>
                            <w:left w:val="none" w:sz="0" w:space="0" w:color="auto"/>
                            <w:bottom w:val="none" w:sz="0" w:space="0" w:color="auto"/>
                            <w:right w:val="none" w:sz="0" w:space="0" w:color="auto"/>
                          </w:divBdr>
                        </w:div>
                        <w:div w:id="298539073">
                          <w:marLeft w:val="640"/>
                          <w:marRight w:val="0"/>
                          <w:marTop w:val="0"/>
                          <w:marBottom w:val="0"/>
                          <w:divBdr>
                            <w:top w:val="none" w:sz="0" w:space="0" w:color="auto"/>
                            <w:left w:val="none" w:sz="0" w:space="0" w:color="auto"/>
                            <w:bottom w:val="none" w:sz="0" w:space="0" w:color="auto"/>
                            <w:right w:val="none" w:sz="0" w:space="0" w:color="auto"/>
                          </w:divBdr>
                        </w:div>
                        <w:div w:id="311639825">
                          <w:marLeft w:val="640"/>
                          <w:marRight w:val="0"/>
                          <w:marTop w:val="0"/>
                          <w:marBottom w:val="0"/>
                          <w:divBdr>
                            <w:top w:val="none" w:sz="0" w:space="0" w:color="auto"/>
                            <w:left w:val="none" w:sz="0" w:space="0" w:color="auto"/>
                            <w:bottom w:val="none" w:sz="0" w:space="0" w:color="auto"/>
                            <w:right w:val="none" w:sz="0" w:space="0" w:color="auto"/>
                          </w:divBdr>
                        </w:div>
                        <w:div w:id="342560950">
                          <w:marLeft w:val="640"/>
                          <w:marRight w:val="0"/>
                          <w:marTop w:val="0"/>
                          <w:marBottom w:val="0"/>
                          <w:divBdr>
                            <w:top w:val="none" w:sz="0" w:space="0" w:color="auto"/>
                            <w:left w:val="none" w:sz="0" w:space="0" w:color="auto"/>
                            <w:bottom w:val="none" w:sz="0" w:space="0" w:color="auto"/>
                            <w:right w:val="none" w:sz="0" w:space="0" w:color="auto"/>
                          </w:divBdr>
                        </w:div>
                        <w:div w:id="371227237">
                          <w:marLeft w:val="640"/>
                          <w:marRight w:val="0"/>
                          <w:marTop w:val="0"/>
                          <w:marBottom w:val="0"/>
                          <w:divBdr>
                            <w:top w:val="none" w:sz="0" w:space="0" w:color="auto"/>
                            <w:left w:val="none" w:sz="0" w:space="0" w:color="auto"/>
                            <w:bottom w:val="none" w:sz="0" w:space="0" w:color="auto"/>
                            <w:right w:val="none" w:sz="0" w:space="0" w:color="auto"/>
                          </w:divBdr>
                        </w:div>
                        <w:div w:id="393771881">
                          <w:marLeft w:val="640"/>
                          <w:marRight w:val="0"/>
                          <w:marTop w:val="0"/>
                          <w:marBottom w:val="0"/>
                          <w:divBdr>
                            <w:top w:val="none" w:sz="0" w:space="0" w:color="auto"/>
                            <w:left w:val="none" w:sz="0" w:space="0" w:color="auto"/>
                            <w:bottom w:val="none" w:sz="0" w:space="0" w:color="auto"/>
                            <w:right w:val="none" w:sz="0" w:space="0" w:color="auto"/>
                          </w:divBdr>
                        </w:div>
                        <w:div w:id="399639504">
                          <w:marLeft w:val="640"/>
                          <w:marRight w:val="0"/>
                          <w:marTop w:val="0"/>
                          <w:marBottom w:val="0"/>
                          <w:divBdr>
                            <w:top w:val="none" w:sz="0" w:space="0" w:color="auto"/>
                            <w:left w:val="none" w:sz="0" w:space="0" w:color="auto"/>
                            <w:bottom w:val="none" w:sz="0" w:space="0" w:color="auto"/>
                            <w:right w:val="none" w:sz="0" w:space="0" w:color="auto"/>
                          </w:divBdr>
                        </w:div>
                        <w:div w:id="444885773">
                          <w:marLeft w:val="640"/>
                          <w:marRight w:val="0"/>
                          <w:marTop w:val="0"/>
                          <w:marBottom w:val="0"/>
                          <w:divBdr>
                            <w:top w:val="none" w:sz="0" w:space="0" w:color="auto"/>
                            <w:left w:val="none" w:sz="0" w:space="0" w:color="auto"/>
                            <w:bottom w:val="none" w:sz="0" w:space="0" w:color="auto"/>
                            <w:right w:val="none" w:sz="0" w:space="0" w:color="auto"/>
                          </w:divBdr>
                        </w:div>
                        <w:div w:id="451360713">
                          <w:marLeft w:val="640"/>
                          <w:marRight w:val="0"/>
                          <w:marTop w:val="0"/>
                          <w:marBottom w:val="0"/>
                          <w:divBdr>
                            <w:top w:val="none" w:sz="0" w:space="0" w:color="auto"/>
                            <w:left w:val="none" w:sz="0" w:space="0" w:color="auto"/>
                            <w:bottom w:val="none" w:sz="0" w:space="0" w:color="auto"/>
                            <w:right w:val="none" w:sz="0" w:space="0" w:color="auto"/>
                          </w:divBdr>
                        </w:div>
                        <w:div w:id="504591328">
                          <w:marLeft w:val="640"/>
                          <w:marRight w:val="0"/>
                          <w:marTop w:val="0"/>
                          <w:marBottom w:val="0"/>
                          <w:divBdr>
                            <w:top w:val="none" w:sz="0" w:space="0" w:color="auto"/>
                            <w:left w:val="none" w:sz="0" w:space="0" w:color="auto"/>
                            <w:bottom w:val="none" w:sz="0" w:space="0" w:color="auto"/>
                            <w:right w:val="none" w:sz="0" w:space="0" w:color="auto"/>
                          </w:divBdr>
                        </w:div>
                        <w:div w:id="514541026">
                          <w:marLeft w:val="640"/>
                          <w:marRight w:val="0"/>
                          <w:marTop w:val="0"/>
                          <w:marBottom w:val="0"/>
                          <w:divBdr>
                            <w:top w:val="none" w:sz="0" w:space="0" w:color="auto"/>
                            <w:left w:val="none" w:sz="0" w:space="0" w:color="auto"/>
                            <w:bottom w:val="none" w:sz="0" w:space="0" w:color="auto"/>
                            <w:right w:val="none" w:sz="0" w:space="0" w:color="auto"/>
                          </w:divBdr>
                        </w:div>
                        <w:div w:id="521936120">
                          <w:marLeft w:val="640"/>
                          <w:marRight w:val="0"/>
                          <w:marTop w:val="0"/>
                          <w:marBottom w:val="0"/>
                          <w:divBdr>
                            <w:top w:val="none" w:sz="0" w:space="0" w:color="auto"/>
                            <w:left w:val="none" w:sz="0" w:space="0" w:color="auto"/>
                            <w:bottom w:val="none" w:sz="0" w:space="0" w:color="auto"/>
                            <w:right w:val="none" w:sz="0" w:space="0" w:color="auto"/>
                          </w:divBdr>
                        </w:div>
                        <w:div w:id="581136983">
                          <w:marLeft w:val="640"/>
                          <w:marRight w:val="0"/>
                          <w:marTop w:val="0"/>
                          <w:marBottom w:val="0"/>
                          <w:divBdr>
                            <w:top w:val="none" w:sz="0" w:space="0" w:color="auto"/>
                            <w:left w:val="none" w:sz="0" w:space="0" w:color="auto"/>
                            <w:bottom w:val="none" w:sz="0" w:space="0" w:color="auto"/>
                            <w:right w:val="none" w:sz="0" w:space="0" w:color="auto"/>
                          </w:divBdr>
                        </w:div>
                        <w:div w:id="594705931">
                          <w:marLeft w:val="640"/>
                          <w:marRight w:val="0"/>
                          <w:marTop w:val="0"/>
                          <w:marBottom w:val="0"/>
                          <w:divBdr>
                            <w:top w:val="none" w:sz="0" w:space="0" w:color="auto"/>
                            <w:left w:val="none" w:sz="0" w:space="0" w:color="auto"/>
                            <w:bottom w:val="none" w:sz="0" w:space="0" w:color="auto"/>
                            <w:right w:val="none" w:sz="0" w:space="0" w:color="auto"/>
                          </w:divBdr>
                        </w:div>
                        <w:div w:id="636036999">
                          <w:marLeft w:val="640"/>
                          <w:marRight w:val="0"/>
                          <w:marTop w:val="0"/>
                          <w:marBottom w:val="0"/>
                          <w:divBdr>
                            <w:top w:val="none" w:sz="0" w:space="0" w:color="auto"/>
                            <w:left w:val="none" w:sz="0" w:space="0" w:color="auto"/>
                            <w:bottom w:val="none" w:sz="0" w:space="0" w:color="auto"/>
                            <w:right w:val="none" w:sz="0" w:space="0" w:color="auto"/>
                          </w:divBdr>
                        </w:div>
                        <w:div w:id="665205307">
                          <w:marLeft w:val="640"/>
                          <w:marRight w:val="0"/>
                          <w:marTop w:val="0"/>
                          <w:marBottom w:val="0"/>
                          <w:divBdr>
                            <w:top w:val="none" w:sz="0" w:space="0" w:color="auto"/>
                            <w:left w:val="none" w:sz="0" w:space="0" w:color="auto"/>
                            <w:bottom w:val="none" w:sz="0" w:space="0" w:color="auto"/>
                            <w:right w:val="none" w:sz="0" w:space="0" w:color="auto"/>
                          </w:divBdr>
                        </w:div>
                        <w:div w:id="685861596">
                          <w:marLeft w:val="640"/>
                          <w:marRight w:val="0"/>
                          <w:marTop w:val="0"/>
                          <w:marBottom w:val="0"/>
                          <w:divBdr>
                            <w:top w:val="none" w:sz="0" w:space="0" w:color="auto"/>
                            <w:left w:val="none" w:sz="0" w:space="0" w:color="auto"/>
                            <w:bottom w:val="none" w:sz="0" w:space="0" w:color="auto"/>
                            <w:right w:val="none" w:sz="0" w:space="0" w:color="auto"/>
                          </w:divBdr>
                        </w:div>
                        <w:div w:id="710961123">
                          <w:marLeft w:val="640"/>
                          <w:marRight w:val="0"/>
                          <w:marTop w:val="0"/>
                          <w:marBottom w:val="0"/>
                          <w:divBdr>
                            <w:top w:val="none" w:sz="0" w:space="0" w:color="auto"/>
                            <w:left w:val="none" w:sz="0" w:space="0" w:color="auto"/>
                            <w:bottom w:val="none" w:sz="0" w:space="0" w:color="auto"/>
                            <w:right w:val="none" w:sz="0" w:space="0" w:color="auto"/>
                          </w:divBdr>
                        </w:div>
                        <w:div w:id="719943836">
                          <w:marLeft w:val="640"/>
                          <w:marRight w:val="0"/>
                          <w:marTop w:val="0"/>
                          <w:marBottom w:val="0"/>
                          <w:divBdr>
                            <w:top w:val="none" w:sz="0" w:space="0" w:color="auto"/>
                            <w:left w:val="none" w:sz="0" w:space="0" w:color="auto"/>
                            <w:bottom w:val="none" w:sz="0" w:space="0" w:color="auto"/>
                            <w:right w:val="none" w:sz="0" w:space="0" w:color="auto"/>
                          </w:divBdr>
                        </w:div>
                        <w:div w:id="790826209">
                          <w:marLeft w:val="640"/>
                          <w:marRight w:val="0"/>
                          <w:marTop w:val="0"/>
                          <w:marBottom w:val="0"/>
                          <w:divBdr>
                            <w:top w:val="none" w:sz="0" w:space="0" w:color="auto"/>
                            <w:left w:val="none" w:sz="0" w:space="0" w:color="auto"/>
                            <w:bottom w:val="none" w:sz="0" w:space="0" w:color="auto"/>
                            <w:right w:val="none" w:sz="0" w:space="0" w:color="auto"/>
                          </w:divBdr>
                        </w:div>
                        <w:div w:id="805975518">
                          <w:marLeft w:val="640"/>
                          <w:marRight w:val="0"/>
                          <w:marTop w:val="0"/>
                          <w:marBottom w:val="0"/>
                          <w:divBdr>
                            <w:top w:val="none" w:sz="0" w:space="0" w:color="auto"/>
                            <w:left w:val="none" w:sz="0" w:space="0" w:color="auto"/>
                            <w:bottom w:val="none" w:sz="0" w:space="0" w:color="auto"/>
                            <w:right w:val="none" w:sz="0" w:space="0" w:color="auto"/>
                          </w:divBdr>
                        </w:div>
                        <w:div w:id="925769900">
                          <w:marLeft w:val="640"/>
                          <w:marRight w:val="0"/>
                          <w:marTop w:val="0"/>
                          <w:marBottom w:val="0"/>
                          <w:divBdr>
                            <w:top w:val="none" w:sz="0" w:space="0" w:color="auto"/>
                            <w:left w:val="none" w:sz="0" w:space="0" w:color="auto"/>
                            <w:bottom w:val="none" w:sz="0" w:space="0" w:color="auto"/>
                            <w:right w:val="none" w:sz="0" w:space="0" w:color="auto"/>
                          </w:divBdr>
                        </w:div>
                        <w:div w:id="1024594509">
                          <w:marLeft w:val="640"/>
                          <w:marRight w:val="0"/>
                          <w:marTop w:val="0"/>
                          <w:marBottom w:val="0"/>
                          <w:divBdr>
                            <w:top w:val="none" w:sz="0" w:space="0" w:color="auto"/>
                            <w:left w:val="none" w:sz="0" w:space="0" w:color="auto"/>
                            <w:bottom w:val="none" w:sz="0" w:space="0" w:color="auto"/>
                            <w:right w:val="none" w:sz="0" w:space="0" w:color="auto"/>
                          </w:divBdr>
                        </w:div>
                        <w:div w:id="1050805299">
                          <w:marLeft w:val="640"/>
                          <w:marRight w:val="0"/>
                          <w:marTop w:val="0"/>
                          <w:marBottom w:val="0"/>
                          <w:divBdr>
                            <w:top w:val="none" w:sz="0" w:space="0" w:color="auto"/>
                            <w:left w:val="none" w:sz="0" w:space="0" w:color="auto"/>
                            <w:bottom w:val="none" w:sz="0" w:space="0" w:color="auto"/>
                            <w:right w:val="none" w:sz="0" w:space="0" w:color="auto"/>
                          </w:divBdr>
                        </w:div>
                        <w:div w:id="1121264157">
                          <w:marLeft w:val="640"/>
                          <w:marRight w:val="0"/>
                          <w:marTop w:val="0"/>
                          <w:marBottom w:val="0"/>
                          <w:divBdr>
                            <w:top w:val="none" w:sz="0" w:space="0" w:color="auto"/>
                            <w:left w:val="none" w:sz="0" w:space="0" w:color="auto"/>
                            <w:bottom w:val="none" w:sz="0" w:space="0" w:color="auto"/>
                            <w:right w:val="none" w:sz="0" w:space="0" w:color="auto"/>
                          </w:divBdr>
                        </w:div>
                        <w:div w:id="1136948189">
                          <w:marLeft w:val="640"/>
                          <w:marRight w:val="0"/>
                          <w:marTop w:val="0"/>
                          <w:marBottom w:val="0"/>
                          <w:divBdr>
                            <w:top w:val="none" w:sz="0" w:space="0" w:color="auto"/>
                            <w:left w:val="none" w:sz="0" w:space="0" w:color="auto"/>
                            <w:bottom w:val="none" w:sz="0" w:space="0" w:color="auto"/>
                            <w:right w:val="none" w:sz="0" w:space="0" w:color="auto"/>
                          </w:divBdr>
                        </w:div>
                        <w:div w:id="1164512003">
                          <w:marLeft w:val="640"/>
                          <w:marRight w:val="0"/>
                          <w:marTop w:val="0"/>
                          <w:marBottom w:val="0"/>
                          <w:divBdr>
                            <w:top w:val="none" w:sz="0" w:space="0" w:color="auto"/>
                            <w:left w:val="none" w:sz="0" w:space="0" w:color="auto"/>
                            <w:bottom w:val="none" w:sz="0" w:space="0" w:color="auto"/>
                            <w:right w:val="none" w:sz="0" w:space="0" w:color="auto"/>
                          </w:divBdr>
                        </w:div>
                        <w:div w:id="1258715244">
                          <w:marLeft w:val="640"/>
                          <w:marRight w:val="0"/>
                          <w:marTop w:val="0"/>
                          <w:marBottom w:val="0"/>
                          <w:divBdr>
                            <w:top w:val="none" w:sz="0" w:space="0" w:color="auto"/>
                            <w:left w:val="none" w:sz="0" w:space="0" w:color="auto"/>
                            <w:bottom w:val="none" w:sz="0" w:space="0" w:color="auto"/>
                            <w:right w:val="none" w:sz="0" w:space="0" w:color="auto"/>
                          </w:divBdr>
                        </w:div>
                        <w:div w:id="1267080925">
                          <w:marLeft w:val="640"/>
                          <w:marRight w:val="0"/>
                          <w:marTop w:val="0"/>
                          <w:marBottom w:val="0"/>
                          <w:divBdr>
                            <w:top w:val="none" w:sz="0" w:space="0" w:color="auto"/>
                            <w:left w:val="none" w:sz="0" w:space="0" w:color="auto"/>
                            <w:bottom w:val="none" w:sz="0" w:space="0" w:color="auto"/>
                            <w:right w:val="none" w:sz="0" w:space="0" w:color="auto"/>
                          </w:divBdr>
                        </w:div>
                        <w:div w:id="1554998873">
                          <w:marLeft w:val="640"/>
                          <w:marRight w:val="0"/>
                          <w:marTop w:val="0"/>
                          <w:marBottom w:val="0"/>
                          <w:divBdr>
                            <w:top w:val="none" w:sz="0" w:space="0" w:color="auto"/>
                            <w:left w:val="none" w:sz="0" w:space="0" w:color="auto"/>
                            <w:bottom w:val="none" w:sz="0" w:space="0" w:color="auto"/>
                            <w:right w:val="none" w:sz="0" w:space="0" w:color="auto"/>
                          </w:divBdr>
                        </w:div>
                        <w:div w:id="1594513438">
                          <w:marLeft w:val="640"/>
                          <w:marRight w:val="0"/>
                          <w:marTop w:val="0"/>
                          <w:marBottom w:val="0"/>
                          <w:divBdr>
                            <w:top w:val="none" w:sz="0" w:space="0" w:color="auto"/>
                            <w:left w:val="none" w:sz="0" w:space="0" w:color="auto"/>
                            <w:bottom w:val="none" w:sz="0" w:space="0" w:color="auto"/>
                            <w:right w:val="none" w:sz="0" w:space="0" w:color="auto"/>
                          </w:divBdr>
                        </w:div>
                        <w:div w:id="1699164665">
                          <w:marLeft w:val="640"/>
                          <w:marRight w:val="0"/>
                          <w:marTop w:val="0"/>
                          <w:marBottom w:val="0"/>
                          <w:divBdr>
                            <w:top w:val="none" w:sz="0" w:space="0" w:color="auto"/>
                            <w:left w:val="none" w:sz="0" w:space="0" w:color="auto"/>
                            <w:bottom w:val="none" w:sz="0" w:space="0" w:color="auto"/>
                            <w:right w:val="none" w:sz="0" w:space="0" w:color="auto"/>
                          </w:divBdr>
                        </w:div>
                        <w:div w:id="1736513352">
                          <w:marLeft w:val="640"/>
                          <w:marRight w:val="0"/>
                          <w:marTop w:val="0"/>
                          <w:marBottom w:val="0"/>
                          <w:divBdr>
                            <w:top w:val="none" w:sz="0" w:space="0" w:color="auto"/>
                            <w:left w:val="none" w:sz="0" w:space="0" w:color="auto"/>
                            <w:bottom w:val="none" w:sz="0" w:space="0" w:color="auto"/>
                            <w:right w:val="none" w:sz="0" w:space="0" w:color="auto"/>
                          </w:divBdr>
                        </w:div>
                        <w:div w:id="1806462067">
                          <w:marLeft w:val="640"/>
                          <w:marRight w:val="0"/>
                          <w:marTop w:val="0"/>
                          <w:marBottom w:val="0"/>
                          <w:divBdr>
                            <w:top w:val="none" w:sz="0" w:space="0" w:color="auto"/>
                            <w:left w:val="none" w:sz="0" w:space="0" w:color="auto"/>
                            <w:bottom w:val="none" w:sz="0" w:space="0" w:color="auto"/>
                            <w:right w:val="none" w:sz="0" w:space="0" w:color="auto"/>
                          </w:divBdr>
                        </w:div>
                        <w:div w:id="1831749127">
                          <w:marLeft w:val="640"/>
                          <w:marRight w:val="0"/>
                          <w:marTop w:val="0"/>
                          <w:marBottom w:val="0"/>
                          <w:divBdr>
                            <w:top w:val="none" w:sz="0" w:space="0" w:color="auto"/>
                            <w:left w:val="none" w:sz="0" w:space="0" w:color="auto"/>
                            <w:bottom w:val="none" w:sz="0" w:space="0" w:color="auto"/>
                            <w:right w:val="none" w:sz="0" w:space="0" w:color="auto"/>
                          </w:divBdr>
                        </w:div>
                        <w:div w:id="1932470629">
                          <w:marLeft w:val="640"/>
                          <w:marRight w:val="0"/>
                          <w:marTop w:val="0"/>
                          <w:marBottom w:val="0"/>
                          <w:divBdr>
                            <w:top w:val="none" w:sz="0" w:space="0" w:color="auto"/>
                            <w:left w:val="none" w:sz="0" w:space="0" w:color="auto"/>
                            <w:bottom w:val="none" w:sz="0" w:space="0" w:color="auto"/>
                            <w:right w:val="none" w:sz="0" w:space="0" w:color="auto"/>
                          </w:divBdr>
                        </w:div>
                        <w:div w:id="1966540485">
                          <w:marLeft w:val="640"/>
                          <w:marRight w:val="0"/>
                          <w:marTop w:val="0"/>
                          <w:marBottom w:val="0"/>
                          <w:divBdr>
                            <w:top w:val="none" w:sz="0" w:space="0" w:color="auto"/>
                            <w:left w:val="none" w:sz="0" w:space="0" w:color="auto"/>
                            <w:bottom w:val="none" w:sz="0" w:space="0" w:color="auto"/>
                            <w:right w:val="none" w:sz="0" w:space="0" w:color="auto"/>
                          </w:divBdr>
                        </w:div>
                        <w:div w:id="2015837551">
                          <w:marLeft w:val="640"/>
                          <w:marRight w:val="0"/>
                          <w:marTop w:val="0"/>
                          <w:marBottom w:val="0"/>
                          <w:divBdr>
                            <w:top w:val="none" w:sz="0" w:space="0" w:color="auto"/>
                            <w:left w:val="none" w:sz="0" w:space="0" w:color="auto"/>
                            <w:bottom w:val="none" w:sz="0" w:space="0" w:color="auto"/>
                            <w:right w:val="none" w:sz="0" w:space="0" w:color="auto"/>
                          </w:divBdr>
                        </w:div>
                        <w:div w:id="2106536101">
                          <w:marLeft w:val="640"/>
                          <w:marRight w:val="0"/>
                          <w:marTop w:val="0"/>
                          <w:marBottom w:val="0"/>
                          <w:divBdr>
                            <w:top w:val="none" w:sz="0" w:space="0" w:color="auto"/>
                            <w:left w:val="none" w:sz="0" w:space="0" w:color="auto"/>
                            <w:bottom w:val="none" w:sz="0" w:space="0" w:color="auto"/>
                            <w:right w:val="none" w:sz="0" w:space="0" w:color="auto"/>
                          </w:divBdr>
                        </w:div>
                      </w:divsChild>
                    </w:div>
                    <w:div w:id="1797680863">
                      <w:marLeft w:val="0"/>
                      <w:marRight w:val="0"/>
                      <w:marTop w:val="0"/>
                      <w:marBottom w:val="0"/>
                      <w:divBdr>
                        <w:top w:val="none" w:sz="0" w:space="0" w:color="auto"/>
                        <w:left w:val="none" w:sz="0" w:space="0" w:color="auto"/>
                        <w:bottom w:val="none" w:sz="0" w:space="0" w:color="auto"/>
                        <w:right w:val="none" w:sz="0" w:space="0" w:color="auto"/>
                      </w:divBdr>
                      <w:divsChild>
                        <w:div w:id="22705612">
                          <w:marLeft w:val="640"/>
                          <w:marRight w:val="0"/>
                          <w:marTop w:val="0"/>
                          <w:marBottom w:val="0"/>
                          <w:divBdr>
                            <w:top w:val="none" w:sz="0" w:space="0" w:color="auto"/>
                            <w:left w:val="none" w:sz="0" w:space="0" w:color="auto"/>
                            <w:bottom w:val="none" w:sz="0" w:space="0" w:color="auto"/>
                            <w:right w:val="none" w:sz="0" w:space="0" w:color="auto"/>
                          </w:divBdr>
                        </w:div>
                        <w:div w:id="99761705">
                          <w:marLeft w:val="640"/>
                          <w:marRight w:val="0"/>
                          <w:marTop w:val="0"/>
                          <w:marBottom w:val="0"/>
                          <w:divBdr>
                            <w:top w:val="none" w:sz="0" w:space="0" w:color="auto"/>
                            <w:left w:val="none" w:sz="0" w:space="0" w:color="auto"/>
                            <w:bottom w:val="none" w:sz="0" w:space="0" w:color="auto"/>
                            <w:right w:val="none" w:sz="0" w:space="0" w:color="auto"/>
                          </w:divBdr>
                        </w:div>
                        <w:div w:id="141430597">
                          <w:marLeft w:val="640"/>
                          <w:marRight w:val="0"/>
                          <w:marTop w:val="0"/>
                          <w:marBottom w:val="0"/>
                          <w:divBdr>
                            <w:top w:val="none" w:sz="0" w:space="0" w:color="auto"/>
                            <w:left w:val="none" w:sz="0" w:space="0" w:color="auto"/>
                            <w:bottom w:val="none" w:sz="0" w:space="0" w:color="auto"/>
                            <w:right w:val="none" w:sz="0" w:space="0" w:color="auto"/>
                          </w:divBdr>
                        </w:div>
                        <w:div w:id="290285329">
                          <w:marLeft w:val="640"/>
                          <w:marRight w:val="0"/>
                          <w:marTop w:val="0"/>
                          <w:marBottom w:val="0"/>
                          <w:divBdr>
                            <w:top w:val="none" w:sz="0" w:space="0" w:color="auto"/>
                            <w:left w:val="none" w:sz="0" w:space="0" w:color="auto"/>
                            <w:bottom w:val="none" w:sz="0" w:space="0" w:color="auto"/>
                            <w:right w:val="none" w:sz="0" w:space="0" w:color="auto"/>
                          </w:divBdr>
                        </w:div>
                        <w:div w:id="370302134">
                          <w:marLeft w:val="640"/>
                          <w:marRight w:val="0"/>
                          <w:marTop w:val="0"/>
                          <w:marBottom w:val="0"/>
                          <w:divBdr>
                            <w:top w:val="none" w:sz="0" w:space="0" w:color="auto"/>
                            <w:left w:val="none" w:sz="0" w:space="0" w:color="auto"/>
                            <w:bottom w:val="none" w:sz="0" w:space="0" w:color="auto"/>
                            <w:right w:val="none" w:sz="0" w:space="0" w:color="auto"/>
                          </w:divBdr>
                        </w:div>
                        <w:div w:id="402720171">
                          <w:marLeft w:val="640"/>
                          <w:marRight w:val="0"/>
                          <w:marTop w:val="0"/>
                          <w:marBottom w:val="0"/>
                          <w:divBdr>
                            <w:top w:val="none" w:sz="0" w:space="0" w:color="auto"/>
                            <w:left w:val="none" w:sz="0" w:space="0" w:color="auto"/>
                            <w:bottom w:val="none" w:sz="0" w:space="0" w:color="auto"/>
                            <w:right w:val="none" w:sz="0" w:space="0" w:color="auto"/>
                          </w:divBdr>
                        </w:div>
                        <w:div w:id="450435941">
                          <w:marLeft w:val="640"/>
                          <w:marRight w:val="0"/>
                          <w:marTop w:val="0"/>
                          <w:marBottom w:val="0"/>
                          <w:divBdr>
                            <w:top w:val="none" w:sz="0" w:space="0" w:color="auto"/>
                            <w:left w:val="none" w:sz="0" w:space="0" w:color="auto"/>
                            <w:bottom w:val="none" w:sz="0" w:space="0" w:color="auto"/>
                            <w:right w:val="none" w:sz="0" w:space="0" w:color="auto"/>
                          </w:divBdr>
                        </w:div>
                        <w:div w:id="489365237">
                          <w:marLeft w:val="640"/>
                          <w:marRight w:val="0"/>
                          <w:marTop w:val="0"/>
                          <w:marBottom w:val="0"/>
                          <w:divBdr>
                            <w:top w:val="none" w:sz="0" w:space="0" w:color="auto"/>
                            <w:left w:val="none" w:sz="0" w:space="0" w:color="auto"/>
                            <w:bottom w:val="none" w:sz="0" w:space="0" w:color="auto"/>
                            <w:right w:val="none" w:sz="0" w:space="0" w:color="auto"/>
                          </w:divBdr>
                        </w:div>
                        <w:div w:id="515996302">
                          <w:marLeft w:val="640"/>
                          <w:marRight w:val="0"/>
                          <w:marTop w:val="0"/>
                          <w:marBottom w:val="0"/>
                          <w:divBdr>
                            <w:top w:val="none" w:sz="0" w:space="0" w:color="auto"/>
                            <w:left w:val="none" w:sz="0" w:space="0" w:color="auto"/>
                            <w:bottom w:val="none" w:sz="0" w:space="0" w:color="auto"/>
                            <w:right w:val="none" w:sz="0" w:space="0" w:color="auto"/>
                          </w:divBdr>
                        </w:div>
                        <w:div w:id="541288059">
                          <w:marLeft w:val="640"/>
                          <w:marRight w:val="0"/>
                          <w:marTop w:val="0"/>
                          <w:marBottom w:val="0"/>
                          <w:divBdr>
                            <w:top w:val="none" w:sz="0" w:space="0" w:color="auto"/>
                            <w:left w:val="none" w:sz="0" w:space="0" w:color="auto"/>
                            <w:bottom w:val="none" w:sz="0" w:space="0" w:color="auto"/>
                            <w:right w:val="none" w:sz="0" w:space="0" w:color="auto"/>
                          </w:divBdr>
                        </w:div>
                        <w:div w:id="555707178">
                          <w:marLeft w:val="640"/>
                          <w:marRight w:val="0"/>
                          <w:marTop w:val="0"/>
                          <w:marBottom w:val="0"/>
                          <w:divBdr>
                            <w:top w:val="none" w:sz="0" w:space="0" w:color="auto"/>
                            <w:left w:val="none" w:sz="0" w:space="0" w:color="auto"/>
                            <w:bottom w:val="none" w:sz="0" w:space="0" w:color="auto"/>
                            <w:right w:val="none" w:sz="0" w:space="0" w:color="auto"/>
                          </w:divBdr>
                        </w:div>
                        <w:div w:id="613095650">
                          <w:marLeft w:val="640"/>
                          <w:marRight w:val="0"/>
                          <w:marTop w:val="0"/>
                          <w:marBottom w:val="0"/>
                          <w:divBdr>
                            <w:top w:val="none" w:sz="0" w:space="0" w:color="auto"/>
                            <w:left w:val="none" w:sz="0" w:space="0" w:color="auto"/>
                            <w:bottom w:val="none" w:sz="0" w:space="0" w:color="auto"/>
                            <w:right w:val="none" w:sz="0" w:space="0" w:color="auto"/>
                          </w:divBdr>
                        </w:div>
                        <w:div w:id="638844981">
                          <w:marLeft w:val="640"/>
                          <w:marRight w:val="0"/>
                          <w:marTop w:val="0"/>
                          <w:marBottom w:val="0"/>
                          <w:divBdr>
                            <w:top w:val="none" w:sz="0" w:space="0" w:color="auto"/>
                            <w:left w:val="none" w:sz="0" w:space="0" w:color="auto"/>
                            <w:bottom w:val="none" w:sz="0" w:space="0" w:color="auto"/>
                            <w:right w:val="none" w:sz="0" w:space="0" w:color="auto"/>
                          </w:divBdr>
                        </w:div>
                        <w:div w:id="699429631">
                          <w:marLeft w:val="640"/>
                          <w:marRight w:val="0"/>
                          <w:marTop w:val="0"/>
                          <w:marBottom w:val="0"/>
                          <w:divBdr>
                            <w:top w:val="none" w:sz="0" w:space="0" w:color="auto"/>
                            <w:left w:val="none" w:sz="0" w:space="0" w:color="auto"/>
                            <w:bottom w:val="none" w:sz="0" w:space="0" w:color="auto"/>
                            <w:right w:val="none" w:sz="0" w:space="0" w:color="auto"/>
                          </w:divBdr>
                        </w:div>
                        <w:div w:id="722288359">
                          <w:marLeft w:val="640"/>
                          <w:marRight w:val="0"/>
                          <w:marTop w:val="0"/>
                          <w:marBottom w:val="0"/>
                          <w:divBdr>
                            <w:top w:val="none" w:sz="0" w:space="0" w:color="auto"/>
                            <w:left w:val="none" w:sz="0" w:space="0" w:color="auto"/>
                            <w:bottom w:val="none" w:sz="0" w:space="0" w:color="auto"/>
                            <w:right w:val="none" w:sz="0" w:space="0" w:color="auto"/>
                          </w:divBdr>
                        </w:div>
                        <w:div w:id="757948856">
                          <w:marLeft w:val="640"/>
                          <w:marRight w:val="0"/>
                          <w:marTop w:val="0"/>
                          <w:marBottom w:val="0"/>
                          <w:divBdr>
                            <w:top w:val="none" w:sz="0" w:space="0" w:color="auto"/>
                            <w:left w:val="none" w:sz="0" w:space="0" w:color="auto"/>
                            <w:bottom w:val="none" w:sz="0" w:space="0" w:color="auto"/>
                            <w:right w:val="none" w:sz="0" w:space="0" w:color="auto"/>
                          </w:divBdr>
                        </w:div>
                        <w:div w:id="767887585">
                          <w:marLeft w:val="640"/>
                          <w:marRight w:val="0"/>
                          <w:marTop w:val="0"/>
                          <w:marBottom w:val="0"/>
                          <w:divBdr>
                            <w:top w:val="none" w:sz="0" w:space="0" w:color="auto"/>
                            <w:left w:val="none" w:sz="0" w:space="0" w:color="auto"/>
                            <w:bottom w:val="none" w:sz="0" w:space="0" w:color="auto"/>
                            <w:right w:val="none" w:sz="0" w:space="0" w:color="auto"/>
                          </w:divBdr>
                        </w:div>
                        <w:div w:id="821123900">
                          <w:marLeft w:val="640"/>
                          <w:marRight w:val="0"/>
                          <w:marTop w:val="0"/>
                          <w:marBottom w:val="0"/>
                          <w:divBdr>
                            <w:top w:val="none" w:sz="0" w:space="0" w:color="auto"/>
                            <w:left w:val="none" w:sz="0" w:space="0" w:color="auto"/>
                            <w:bottom w:val="none" w:sz="0" w:space="0" w:color="auto"/>
                            <w:right w:val="none" w:sz="0" w:space="0" w:color="auto"/>
                          </w:divBdr>
                        </w:div>
                        <w:div w:id="927808141">
                          <w:marLeft w:val="640"/>
                          <w:marRight w:val="0"/>
                          <w:marTop w:val="0"/>
                          <w:marBottom w:val="0"/>
                          <w:divBdr>
                            <w:top w:val="none" w:sz="0" w:space="0" w:color="auto"/>
                            <w:left w:val="none" w:sz="0" w:space="0" w:color="auto"/>
                            <w:bottom w:val="none" w:sz="0" w:space="0" w:color="auto"/>
                            <w:right w:val="none" w:sz="0" w:space="0" w:color="auto"/>
                          </w:divBdr>
                        </w:div>
                        <w:div w:id="958688013">
                          <w:marLeft w:val="640"/>
                          <w:marRight w:val="0"/>
                          <w:marTop w:val="0"/>
                          <w:marBottom w:val="0"/>
                          <w:divBdr>
                            <w:top w:val="none" w:sz="0" w:space="0" w:color="auto"/>
                            <w:left w:val="none" w:sz="0" w:space="0" w:color="auto"/>
                            <w:bottom w:val="none" w:sz="0" w:space="0" w:color="auto"/>
                            <w:right w:val="none" w:sz="0" w:space="0" w:color="auto"/>
                          </w:divBdr>
                        </w:div>
                        <w:div w:id="981277646">
                          <w:marLeft w:val="640"/>
                          <w:marRight w:val="0"/>
                          <w:marTop w:val="0"/>
                          <w:marBottom w:val="0"/>
                          <w:divBdr>
                            <w:top w:val="none" w:sz="0" w:space="0" w:color="auto"/>
                            <w:left w:val="none" w:sz="0" w:space="0" w:color="auto"/>
                            <w:bottom w:val="none" w:sz="0" w:space="0" w:color="auto"/>
                            <w:right w:val="none" w:sz="0" w:space="0" w:color="auto"/>
                          </w:divBdr>
                        </w:div>
                        <w:div w:id="1015881251">
                          <w:marLeft w:val="640"/>
                          <w:marRight w:val="0"/>
                          <w:marTop w:val="0"/>
                          <w:marBottom w:val="0"/>
                          <w:divBdr>
                            <w:top w:val="none" w:sz="0" w:space="0" w:color="auto"/>
                            <w:left w:val="none" w:sz="0" w:space="0" w:color="auto"/>
                            <w:bottom w:val="none" w:sz="0" w:space="0" w:color="auto"/>
                            <w:right w:val="none" w:sz="0" w:space="0" w:color="auto"/>
                          </w:divBdr>
                        </w:div>
                        <w:div w:id="1063525037">
                          <w:marLeft w:val="640"/>
                          <w:marRight w:val="0"/>
                          <w:marTop w:val="0"/>
                          <w:marBottom w:val="0"/>
                          <w:divBdr>
                            <w:top w:val="none" w:sz="0" w:space="0" w:color="auto"/>
                            <w:left w:val="none" w:sz="0" w:space="0" w:color="auto"/>
                            <w:bottom w:val="none" w:sz="0" w:space="0" w:color="auto"/>
                            <w:right w:val="none" w:sz="0" w:space="0" w:color="auto"/>
                          </w:divBdr>
                        </w:div>
                        <w:div w:id="1184782512">
                          <w:marLeft w:val="640"/>
                          <w:marRight w:val="0"/>
                          <w:marTop w:val="0"/>
                          <w:marBottom w:val="0"/>
                          <w:divBdr>
                            <w:top w:val="none" w:sz="0" w:space="0" w:color="auto"/>
                            <w:left w:val="none" w:sz="0" w:space="0" w:color="auto"/>
                            <w:bottom w:val="none" w:sz="0" w:space="0" w:color="auto"/>
                            <w:right w:val="none" w:sz="0" w:space="0" w:color="auto"/>
                          </w:divBdr>
                        </w:div>
                        <w:div w:id="1225605386">
                          <w:marLeft w:val="640"/>
                          <w:marRight w:val="0"/>
                          <w:marTop w:val="0"/>
                          <w:marBottom w:val="0"/>
                          <w:divBdr>
                            <w:top w:val="none" w:sz="0" w:space="0" w:color="auto"/>
                            <w:left w:val="none" w:sz="0" w:space="0" w:color="auto"/>
                            <w:bottom w:val="none" w:sz="0" w:space="0" w:color="auto"/>
                            <w:right w:val="none" w:sz="0" w:space="0" w:color="auto"/>
                          </w:divBdr>
                        </w:div>
                        <w:div w:id="1271429035">
                          <w:marLeft w:val="640"/>
                          <w:marRight w:val="0"/>
                          <w:marTop w:val="0"/>
                          <w:marBottom w:val="0"/>
                          <w:divBdr>
                            <w:top w:val="none" w:sz="0" w:space="0" w:color="auto"/>
                            <w:left w:val="none" w:sz="0" w:space="0" w:color="auto"/>
                            <w:bottom w:val="none" w:sz="0" w:space="0" w:color="auto"/>
                            <w:right w:val="none" w:sz="0" w:space="0" w:color="auto"/>
                          </w:divBdr>
                        </w:div>
                        <w:div w:id="1275789978">
                          <w:marLeft w:val="640"/>
                          <w:marRight w:val="0"/>
                          <w:marTop w:val="0"/>
                          <w:marBottom w:val="0"/>
                          <w:divBdr>
                            <w:top w:val="none" w:sz="0" w:space="0" w:color="auto"/>
                            <w:left w:val="none" w:sz="0" w:space="0" w:color="auto"/>
                            <w:bottom w:val="none" w:sz="0" w:space="0" w:color="auto"/>
                            <w:right w:val="none" w:sz="0" w:space="0" w:color="auto"/>
                          </w:divBdr>
                        </w:div>
                        <w:div w:id="1277980118">
                          <w:marLeft w:val="640"/>
                          <w:marRight w:val="0"/>
                          <w:marTop w:val="0"/>
                          <w:marBottom w:val="0"/>
                          <w:divBdr>
                            <w:top w:val="none" w:sz="0" w:space="0" w:color="auto"/>
                            <w:left w:val="none" w:sz="0" w:space="0" w:color="auto"/>
                            <w:bottom w:val="none" w:sz="0" w:space="0" w:color="auto"/>
                            <w:right w:val="none" w:sz="0" w:space="0" w:color="auto"/>
                          </w:divBdr>
                        </w:div>
                        <w:div w:id="1292245877">
                          <w:marLeft w:val="640"/>
                          <w:marRight w:val="0"/>
                          <w:marTop w:val="0"/>
                          <w:marBottom w:val="0"/>
                          <w:divBdr>
                            <w:top w:val="none" w:sz="0" w:space="0" w:color="auto"/>
                            <w:left w:val="none" w:sz="0" w:space="0" w:color="auto"/>
                            <w:bottom w:val="none" w:sz="0" w:space="0" w:color="auto"/>
                            <w:right w:val="none" w:sz="0" w:space="0" w:color="auto"/>
                          </w:divBdr>
                        </w:div>
                        <w:div w:id="1346513120">
                          <w:marLeft w:val="640"/>
                          <w:marRight w:val="0"/>
                          <w:marTop w:val="0"/>
                          <w:marBottom w:val="0"/>
                          <w:divBdr>
                            <w:top w:val="none" w:sz="0" w:space="0" w:color="auto"/>
                            <w:left w:val="none" w:sz="0" w:space="0" w:color="auto"/>
                            <w:bottom w:val="none" w:sz="0" w:space="0" w:color="auto"/>
                            <w:right w:val="none" w:sz="0" w:space="0" w:color="auto"/>
                          </w:divBdr>
                        </w:div>
                        <w:div w:id="1349287232">
                          <w:marLeft w:val="640"/>
                          <w:marRight w:val="0"/>
                          <w:marTop w:val="0"/>
                          <w:marBottom w:val="0"/>
                          <w:divBdr>
                            <w:top w:val="none" w:sz="0" w:space="0" w:color="auto"/>
                            <w:left w:val="none" w:sz="0" w:space="0" w:color="auto"/>
                            <w:bottom w:val="none" w:sz="0" w:space="0" w:color="auto"/>
                            <w:right w:val="none" w:sz="0" w:space="0" w:color="auto"/>
                          </w:divBdr>
                        </w:div>
                        <w:div w:id="1383946368">
                          <w:marLeft w:val="640"/>
                          <w:marRight w:val="0"/>
                          <w:marTop w:val="0"/>
                          <w:marBottom w:val="0"/>
                          <w:divBdr>
                            <w:top w:val="none" w:sz="0" w:space="0" w:color="auto"/>
                            <w:left w:val="none" w:sz="0" w:space="0" w:color="auto"/>
                            <w:bottom w:val="none" w:sz="0" w:space="0" w:color="auto"/>
                            <w:right w:val="none" w:sz="0" w:space="0" w:color="auto"/>
                          </w:divBdr>
                        </w:div>
                        <w:div w:id="1393426683">
                          <w:marLeft w:val="640"/>
                          <w:marRight w:val="0"/>
                          <w:marTop w:val="0"/>
                          <w:marBottom w:val="0"/>
                          <w:divBdr>
                            <w:top w:val="none" w:sz="0" w:space="0" w:color="auto"/>
                            <w:left w:val="none" w:sz="0" w:space="0" w:color="auto"/>
                            <w:bottom w:val="none" w:sz="0" w:space="0" w:color="auto"/>
                            <w:right w:val="none" w:sz="0" w:space="0" w:color="auto"/>
                          </w:divBdr>
                        </w:div>
                        <w:div w:id="1444617184">
                          <w:marLeft w:val="640"/>
                          <w:marRight w:val="0"/>
                          <w:marTop w:val="0"/>
                          <w:marBottom w:val="0"/>
                          <w:divBdr>
                            <w:top w:val="none" w:sz="0" w:space="0" w:color="auto"/>
                            <w:left w:val="none" w:sz="0" w:space="0" w:color="auto"/>
                            <w:bottom w:val="none" w:sz="0" w:space="0" w:color="auto"/>
                            <w:right w:val="none" w:sz="0" w:space="0" w:color="auto"/>
                          </w:divBdr>
                        </w:div>
                        <w:div w:id="1445734444">
                          <w:marLeft w:val="640"/>
                          <w:marRight w:val="0"/>
                          <w:marTop w:val="0"/>
                          <w:marBottom w:val="0"/>
                          <w:divBdr>
                            <w:top w:val="none" w:sz="0" w:space="0" w:color="auto"/>
                            <w:left w:val="none" w:sz="0" w:space="0" w:color="auto"/>
                            <w:bottom w:val="none" w:sz="0" w:space="0" w:color="auto"/>
                            <w:right w:val="none" w:sz="0" w:space="0" w:color="auto"/>
                          </w:divBdr>
                        </w:div>
                        <w:div w:id="1498687264">
                          <w:marLeft w:val="640"/>
                          <w:marRight w:val="0"/>
                          <w:marTop w:val="0"/>
                          <w:marBottom w:val="0"/>
                          <w:divBdr>
                            <w:top w:val="none" w:sz="0" w:space="0" w:color="auto"/>
                            <w:left w:val="none" w:sz="0" w:space="0" w:color="auto"/>
                            <w:bottom w:val="none" w:sz="0" w:space="0" w:color="auto"/>
                            <w:right w:val="none" w:sz="0" w:space="0" w:color="auto"/>
                          </w:divBdr>
                        </w:div>
                        <w:div w:id="1534925444">
                          <w:marLeft w:val="640"/>
                          <w:marRight w:val="0"/>
                          <w:marTop w:val="0"/>
                          <w:marBottom w:val="0"/>
                          <w:divBdr>
                            <w:top w:val="none" w:sz="0" w:space="0" w:color="auto"/>
                            <w:left w:val="none" w:sz="0" w:space="0" w:color="auto"/>
                            <w:bottom w:val="none" w:sz="0" w:space="0" w:color="auto"/>
                            <w:right w:val="none" w:sz="0" w:space="0" w:color="auto"/>
                          </w:divBdr>
                        </w:div>
                        <w:div w:id="1538085901">
                          <w:marLeft w:val="640"/>
                          <w:marRight w:val="0"/>
                          <w:marTop w:val="0"/>
                          <w:marBottom w:val="0"/>
                          <w:divBdr>
                            <w:top w:val="none" w:sz="0" w:space="0" w:color="auto"/>
                            <w:left w:val="none" w:sz="0" w:space="0" w:color="auto"/>
                            <w:bottom w:val="none" w:sz="0" w:space="0" w:color="auto"/>
                            <w:right w:val="none" w:sz="0" w:space="0" w:color="auto"/>
                          </w:divBdr>
                        </w:div>
                        <w:div w:id="1603370045">
                          <w:marLeft w:val="640"/>
                          <w:marRight w:val="0"/>
                          <w:marTop w:val="0"/>
                          <w:marBottom w:val="0"/>
                          <w:divBdr>
                            <w:top w:val="none" w:sz="0" w:space="0" w:color="auto"/>
                            <w:left w:val="none" w:sz="0" w:space="0" w:color="auto"/>
                            <w:bottom w:val="none" w:sz="0" w:space="0" w:color="auto"/>
                            <w:right w:val="none" w:sz="0" w:space="0" w:color="auto"/>
                          </w:divBdr>
                        </w:div>
                        <w:div w:id="1779565091">
                          <w:marLeft w:val="640"/>
                          <w:marRight w:val="0"/>
                          <w:marTop w:val="0"/>
                          <w:marBottom w:val="0"/>
                          <w:divBdr>
                            <w:top w:val="none" w:sz="0" w:space="0" w:color="auto"/>
                            <w:left w:val="none" w:sz="0" w:space="0" w:color="auto"/>
                            <w:bottom w:val="none" w:sz="0" w:space="0" w:color="auto"/>
                            <w:right w:val="none" w:sz="0" w:space="0" w:color="auto"/>
                          </w:divBdr>
                        </w:div>
                        <w:div w:id="1780442452">
                          <w:marLeft w:val="640"/>
                          <w:marRight w:val="0"/>
                          <w:marTop w:val="0"/>
                          <w:marBottom w:val="0"/>
                          <w:divBdr>
                            <w:top w:val="none" w:sz="0" w:space="0" w:color="auto"/>
                            <w:left w:val="none" w:sz="0" w:space="0" w:color="auto"/>
                            <w:bottom w:val="none" w:sz="0" w:space="0" w:color="auto"/>
                            <w:right w:val="none" w:sz="0" w:space="0" w:color="auto"/>
                          </w:divBdr>
                        </w:div>
                        <w:div w:id="1850825855">
                          <w:marLeft w:val="640"/>
                          <w:marRight w:val="0"/>
                          <w:marTop w:val="0"/>
                          <w:marBottom w:val="0"/>
                          <w:divBdr>
                            <w:top w:val="none" w:sz="0" w:space="0" w:color="auto"/>
                            <w:left w:val="none" w:sz="0" w:space="0" w:color="auto"/>
                            <w:bottom w:val="none" w:sz="0" w:space="0" w:color="auto"/>
                            <w:right w:val="none" w:sz="0" w:space="0" w:color="auto"/>
                          </w:divBdr>
                        </w:div>
                        <w:div w:id="2029215948">
                          <w:marLeft w:val="640"/>
                          <w:marRight w:val="0"/>
                          <w:marTop w:val="0"/>
                          <w:marBottom w:val="0"/>
                          <w:divBdr>
                            <w:top w:val="none" w:sz="0" w:space="0" w:color="auto"/>
                            <w:left w:val="none" w:sz="0" w:space="0" w:color="auto"/>
                            <w:bottom w:val="none" w:sz="0" w:space="0" w:color="auto"/>
                            <w:right w:val="none" w:sz="0" w:space="0" w:color="auto"/>
                          </w:divBdr>
                        </w:div>
                        <w:div w:id="2038697453">
                          <w:marLeft w:val="640"/>
                          <w:marRight w:val="0"/>
                          <w:marTop w:val="0"/>
                          <w:marBottom w:val="0"/>
                          <w:divBdr>
                            <w:top w:val="none" w:sz="0" w:space="0" w:color="auto"/>
                            <w:left w:val="none" w:sz="0" w:space="0" w:color="auto"/>
                            <w:bottom w:val="none" w:sz="0" w:space="0" w:color="auto"/>
                            <w:right w:val="none" w:sz="0" w:space="0" w:color="auto"/>
                          </w:divBdr>
                        </w:div>
                        <w:div w:id="2064140294">
                          <w:marLeft w:val="640"/>
                          <w:marRight w:val="0"/>
                          <w:marTop w:val="0"/>
                          <w:marBottom w:val="0"/>
                          <w:divBdr>
                            <w:top w:val="none" w:sz="0" w:space="0" w:color="auto"/>
                            <w:left w:val="none" w:sz="0" w:space="0" w:color="auto"/>
                            <w:bottom w:val="none" w:sz="0" w:space="0" w:color="auto"/>
                            <w:right w:val="none" w:sz="0" w:space="0" w:color="auto"/>
                          </w:divBdr>
                        </w:div>
                        <w:div w:id="206956817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944779">
                  <w:marLeft w:val="640"/>
                  <w:marRight w:val="0"/>
                  <w:marTop w:val="0"/>
                  <w:marBottom w:val="0"/>
                  <w:divBdr>
                    <w:top w:val="none" w:sz="0" w:space="0" w:color="auto"/>
                    <w:left w:val="none" w:sz="0" w:space="0" w:color="auto"/>
                    <w:bottom w:val="none" w:sz="0" w:space="0" w:color="auto"/>
                    <w:right w:val="none" w:sz="0" w:space="0" w:color="auto"/>
                  </w:divBdr>
                </w:div>
                <w:div w:id="631835711">
                  <w:marLeft w:val="640"/>
                  <w:marRight w:val="0"/>
                  <w:marTop w:val="0"/>
                  <w:marBottom w:val="0"/>
                  <w:divBdr>
                    <w:top w:val="none" w:sz="0" w:space="0" w:color="auto"/>
                    <w:left w:val="none" w:sz="0" w:space="0" w:color="auto"/>
                    <w:bottom w:val="none" w:sz="0" w:space="0" w:color="auto"/>
                    <w:right w:val="none" w:sz="0" w:space="0" w:color="auto"/>
                  </w:divBdr>
                </w:div>
                <w:div w:id="690037933">
                  <w:marLeft w:val="640"/>
                  <w:marRight w:val="0"/>
                  <w:marTop w:val="0"/>
                  <w:marBottom w:val="0"/>
                  <w:divBdr>
                    <w:top w:val="none" w:sz="0" w:space="0" w:color="auto"/>
                    <w:left w:val="none" w:sz="0" w:space="0" w:color="auto"/>
                    <w:bottom w:val="none" w:sz="0" w:space="0" w:color="auto"/>
                    <w:right w:val="none" w:sz="0" w:space="0" w:color="auto"/>
                  </w:divBdr>
                </w:div>
                <w:div w:id="707997249">
                  <w:marLeft w:val="640"/>
                  <w:marRight w:val="0"/>
                  <w:marTop w:val="0"/>
                  <w:marBottom w:val="0"/>
                  <w:divBdr>
                    <w:top w:val="none" w:sz="0" w:space="0" w:color="auto"/>
                    <w:left w:val="none" w:sz="0" w:space="0" w:color="auto"/>
                    <w:bottom w:val="none" w:sz="0" w:space="0" w:color="auto"/>
                    <w:right w:val="none" w:sz="0" w:space="0" w:color="auto"/>
                  </w:divBdr>
                </w:div>
                <w:div w:id="722557350">
                  <w:marLeft w:val="640"/>
                  <w:marRight w:val="0"/>
                  <w:marTop w:val="0"/>
                  <w:marBottom w:val="0"/>
                  <w:divBdr>
                    <w:top w:val="none" w:sz="0" w:space="0" w:color="auto"/>
                    <w:left w:val="none" w:sz="0" w:space="0" w:color="auto"/>
                    <w:bottom w:val="none" w:sz="0" w:space="0" w:color="auto"/>
                    <w:right w:val="none" w:sz="0" w:space="0" w:color="auto"/>
                  </w:divBdr>
                </w:div>
                <w:div w:id="774401145">
                  <w:marLeft w:val="640"/>
                  <w:marRight w:val="0"/>
                  <w:marTop w:val="0"/>
                  <w:marBottom w:val="0"/>
                  <w:divBdr>
                    <w:top w:val="none" w:sz="0" w:space="0" w:color="auto"/>
                    <w:left w:val="none" w:sz="0" w:space="0" w:color="auto"/>
                    <w:bottom w:val="none" w:sz="0" w:space="0" w:color="auto"/>
                    <w:right w:val="none" w:sz="0" w:space="0" w:color="auto"/>
                  </w:divBdr>
                </w:div>
                <w:div w:id="863324562">
                  <w:marLeft w:val="640"/>
                  <w:marRight w:val="0"/>
                  <w:marTop w:val="0"/>
                  <w:marBottom w:val="0"/>
                  <w:divBdr>
                    <w:top w:val="none" w:sz="0" w:space="0" w:color="auto"/>
                    <w:left w:val="none" w:sz="0" w:space="0" w:color="auto"/>
                    <w:bottom w:val="none" w:sz="0" w:space="0" w:color="auto"/>
                    <w:right w:val="none" w:sz="0" w:space="0" w:color="auto"/>
                  </w:divBdr>
                </w:div>
                <w:div w:id="887259098">
                  <w:marLeft w:val="640"/>
                  <w:marRight w:val="0"/>
                  <w:marTop w:val="0"/>
                  <w:marBottom w:val="0"/>
                  <w:divBdr>
                    <w:top w:val="none" w:sz="0" w:space="0" w:color="auto"/>
                    <w:left w:val="none" w:sz="0" w:space="0" w:color="auto"/>
                    <w:bottom w:val="none" w:sz="0" w:space="0" w:color="auto"/>
                    <w:right w:val="none" w:sz="0" w:space="0" w:color="auto"/>
                  </w:divBdr>
                </w:div>
                <w:div w:id="891967857">
                  <w:marLeft w:val="640"/>
                  <w:marRight w:val="0"/>
                  <w:marTop w:val="0"/>
                  <w:marBottom w:val="0"/>
                  <w:divBdr>
                    <w:top w:val="none" w:sz="0" w:space="0" w:color="auto"/>
                    <w:left w:val="none" w:sz="0" w:space="0" w:color="auto"/>
                    <w:bottom w:val="none" w:sz="0" w:space="0" w:color="auto"/>
                    <w:right w:val="none" w:sz="0" w:space="0" w:color="auto"/>
                  </w:divBdr>
                </w:div>
                <w:div w:id="989213702">
                  <w:marLeft w:val="640"/>
                  <w:marRight w:val="0"/>
                  <w:marTop w:val="0"/>
                  <w:marBottom w:val="0"/>
                  <w:divBdr>
                    <w:top w:val="none" w:sz="0" w:space="0" w:color="auto"/>
                    <w:left w:val="none" w:sz="0" w:space="0" w:color="auto"/>
                    <w:bottom w:val="none" w:sz="0" w:space="0" w:color="auto"/>
                    <w:right w:val="none" w:sz="0" w:space="0" w:color="auto"/>
                  </w:divBdr>
                </w:div>
                <w:div w:id="1063681387">
                  <w:marLeft w:val="640"/>
                  <w:marRight w:val="0"/>
                  <w:marTop w:val="0"/>
                  <w:marBottom w:val="0"/>
                  <w:divBdr>
                    <w:top w:val="none" w:sz="0" w:space="0" w:color="auto"/>
                    <w:left w:val="none" w:sz="0" w:space="0" w:color="auto"/>
                    <w:bottom w:val="none" w:sz="0" w:space="0" w:color="auto"/>
                    <w:right w:val="none" w:sz="0" w:space="0" w:color="auto"/>
                  </w:divBdr>
                </w:div>
                <w:div w:id="1263955030">
                  <w:marLeft w:val="640"/>
                  <w:marRight w:val="0"/>
                  <w:marTop w:val="0"/>
                  <w:marBottom w:val="0"/>
                  <w:divBdr>
                    <w:top w:val="none" w:sz="0" w:space="0" w:color="auto"/>
                    <w:left w:val="none" w:sz="0" w:space="0" w:color="auto"/>
                    <w:bottom w:val="none" w:sz="0" w:space="0" w:color="auto"/>
                    <w:right w:val="none" w:sz="0" w:space="0" w:color="auto"/>
                  </w:divBdr>
                </w:div>
                <w:div w:id="1319305262">
                  <w:marLeft w:val="640"/>
                  <w:marRight w:val="0"/>
                  <w:marTop w:val="0"/>
                  <w:marBottom w:val="0"/>
                  <w:divBdr>
                    <w:top w:val="none" w:sz="0" w:space="0" w:color="auto"/>
                    <w:left w:val="none" w:sz="0" w:space="0" w:color="auto"/>
                    <w:bottom w:val="none" w:sz="0" w:space="0" w:color="auto"/>
                    <w:right w:val="none" w:sz="0" w:space="0" w:color="auto"/>
                  </w:divBdr>
                </w:div>
                <w:div w:id="1466660720">
                  <w:marLeft w:val="640"/>
                  <w:marRight w:val="0"/>
                  <w:marTop w:val="0"/>
                  <w:marBottom w:val="0"/>
                  <w:divBdr>
                    <w:top w:val="none" w:sz="0" w:space="0" w:color="auto"/>
                    <w:left w:val="none" w:sz="0" w:space="0" w:color="auto"/>
                    <w:bottom w:val="none" w:sz="0" w:space="0" w:color="auto"/>
                    <w:right w:val="none" w:sz="0" w:space="0" w:color="auto"/>
                  </w:divBdr>
                </w:div>
                <w:div w:id="1500583555">
                  <w:marLeft w:val="640"/>
                  <w:marRight w:val="0"/>
                  <w:marTop w:val="0"/>
                  <w:marBottom w:val="0"/>
                  <w:divBdr>
                    <w:top w:val="none" w:sz="0" w:space="0" w:color="auto"/>
                    <w:left w:val="none" w:sz="0" w:space="0" w:color="auto"/>
                    <w:bottom w:val="none" w:sz="0" w:space="0" w:color="auto"/>
                    <w:right w:val="none" w:sz="0" w:space="0" w:color="auto"/>
                  </w:divBdr>
                </w:div>
                <w:div w:id="1541504877">
                  <w:marLeft w:val="640"/>
                  <w:marRight w:val="0"/>
                  <w:marTop w:val="0"/>
                  <w:marBottom w:val="0"/>
                  <w:divBdr>
                    <w:top w:val="none" w:sz="0" w:space="0" w:color="auto"/>
                    <w:left w:val="none" w:sz="0" w:space="0" w:color="auto"/>
                    <w:bottom w:val="none" w:sz="0" w:space="0" w:color="auto"/>
                    <w:right w:val="none" w:sz="0" w:space="0" w:color="auto"/>
                  </w:divBdr>
                </w:div>
                <w:div w:id="1552573020">
                  <w:marLeft w:val="640"/>
                  <w:marRight w:val="0"/>
                  <w:marTop w:val="0"/>
                  <w:marBottom w:val="0"/>
                  <w:divBdr>
                    <w:top w:val="none" w:sz="0" w:space="0" w:color="auto"/>
                    <w:left w:val="none" w:sz="0" w:space="0" w:color="auto"/>
                    <w:bottom w:val="none" w:sz="0" w:space="0" w:color="auto"/>
                    <w:right w:val="none" w:sz="0" w:space="0" w:color="auto"/>
                  </w:divBdr>
                </w:div>
                <w:div w:id="1583761474">
                  <w:marLeft w:val="640"/>
                  <w:marRight w:val="0"/>
                  <w:marTop w:val="0"/>
                  <w:marBottom w:val="0"/>
                  <w:divBdr>
                    <w:top w:val="none" w:sz="0" w:space="0" w:color="auto"/>
                    <w:left w:val="none" w:sz="0" w:space="0" w:color="auto"/>
                    <w:bottom w:val="none" w:sz="0" w:space="0" w:color="auto"/>
                    <w:right w:val="none" w:sz="0" w:space="0" w:color="auto"/>
                  </w:divBdr>
                </w:div>
                <w:div w:id="1704751333">
                  <w:marLeft w:val="640"/>
                  <w:marRight w:val="0"/>
                  <w:marTop w:val="0"/>
                  <w:marBottom w:val="0"/>
                  <w:divBdr>
                    <w:top w:val="none" w:sz="0" w:space="0" w:color="auto"/>
                    <w:left w:val="none" w:sz="0" w:space="0" w:color="auto"/>
                    <w:bottom w:val="none" w:sz="0" w:space="0" w:color="auto"/>
                    <w:right w:val="none" w:sz="0" w:space="0" w:color="auto"/>
                  </w:divBdr>
                </w:div>
                <w:div w:id="1708795327">
                  <w:marLeft w:val="640"/>
                  <w:marRight w:val="0"/>
                  <w:marTop w:val="0"/>
                  <w:marBottom w:val="0"/>
                  <w:divBdr>
                    <w:top w:val="none" w:sz="0" w:space="0" w:color="auto"/>
                    <w:left w:val="none" w:sz="0" w:space="0" w:color="auto"/>
                    <w:bottom w:val="none" w:sz="0" w:space="0" w:color="auto"/>
                    <w:right w:val="none" w:sz="0" w:space="0" w:color="auto"/>
                  </w:divBdr>
                </w:div>
                <w:div w:id="1719551631">
                  <w:marLeft w:val="640"/>
                  <w:marRight w:val="0"/>
                  <w:marTop w:val="0"/>
                  <w:marBottom w:val="0"/>
                  <w:divBdr>
                    <w:top w:val="none" w:sz="0" w:space="0" w:color="auto"/>
                    <w:left w:val="none" w:sz="0" w:space="0" w:color="auto"/>
                    <w:bottom w:val="none" w:sz="0" w:space="0" w:color="auto"/>
                    <w:right w:val="none" w:sz="0" w:space="0" w:color="auto"/>
                  </w:divBdr>
                </w:div>
                <w:div w:id="1764497195">
                  <w:marLeft w:val="640"/>
                  <w:marRight w:val="0"/>
                  <w:marTop w:val="0"/>
                  <w:marBottom w:val="0"/>
                  <w:divBdr>
                    <w:top w:val="none" w:sz="0" w:space="0" w:color="auto"/>
                    <w:left w:val="none" w:sz="0" w:space="0" w:color="auto"/>
                    <w:bottom w:val="none" w:sz="0" w:space="0" w:color="auto"/>
                    <w:right w:val="none" w:sz="0" w:space="0" w:color="auto"/>
                  </w:divBdr>
                </w:div>
                <w:div w:id="1772243894">
                  <w:marLeft w:val="640"/>
                  <w:marRight w:val="0"/>
                  <w:marTop w:val="0"/>
                  <w:marBottom w:val="0"/>
                  <w:divBdr>
                    <w:top w:val="none" w:sz="0" w:space="0" w:color="auto"/>
                    <w:left w:val="none" w:sz="0" w:space="0" w:color="auto"/>
                    <w:bottom w:val="none" w:sz="0" w:space="0" w:color="auto"/>
                    <w:right w:val="none" w:sz="0" w:space="0" w:color="auto"/>
                  </w:divBdr>
                </w:div>
                <w:div w:id="1813978379">
                  <w:marLeft w:val="640"/>
                  <w:marRight w:val="0"/>
                  <w:marTop w:val="0"/>
                  <w:marBottom w:val="0"/>
                  <w:divBdr>
                    <w:top w:val="none" w:sz="0" w:space="0" w:color="auto"/>
                    <w:left w:val="none" w:sz="0" w:space="0" w:color="auto"/>
                    <w:bottom w:val="none" w:sz="0" w:space="0" w:color="auto"/>
                    <w:right w:val="none" w:sz="0" w:space="0" w:color="auto"/>
                  </w:divBdr>
                </w:div>
                <w:div w:id="1819491986">
                  <w:marLeft w:val="640"/>
                  <w:marRight w:val="0"/>
                  <w:marTop w:val="0"/>
                  <w:marBottom w:val="0"/>
                  <w:divBdr>
                    <w:top w:val="none" w:sz="0" w:space="0" w:color="auto"/>
                    <w:left w:val="none" w:sz="0" w:space="0" w:color="auto"/>
                    <w:bottom w:val="none" w:sz="0" w:space="0" w:color="auto"/>
                    <w:right w:val="none" w:sz="0" w:space="0" w:color="auto"/>
                  </w:divBdr>
                </w:div>
                <w:div w:id="1991523005">
                  <w:marLeft w:val="640"/>
                  <w:marRight w:val="0"/>
                  <w:marTop w:val="0"/>
                  <w:marBottom w:val="0"/>
                  <w:divBdr>
                    <w:top w:val="none" w:sz="0" w:space="0" w:color="auto"/>
                    <w:left w:val="none" w:sz="0" w:space="0" w:color="auto"/>
                    <w:bottom w:val="none" w:sz="0" w:space="0" w:color="auto"/>
                    <w:right w:val="none" w:sz="0" w:space="0" w:color="auto"/>
                  </w:divBdr>
                </w:div>
                <w:div w:id="2018730174">
                  <w:marLeft w:val="640"/>
                  <w:marRight w:val="0"/>
                  <w:marTop w:val="0"/>
                  <w:marBottom w:val="0"/>
                  <w:divBdr>
                    <w:top w:val="none" w:sz="0" w:space="0" w:color="auto"/>
                    <w:left w:val="none" w:sz="0" w:space="0" w:color="auto"/>
                    <w:bottom w:val="none" w:sz="0" w:space="0" w:color="auto"/>
                    <w:right w:val="none" w:sz="0" w:space="0" w:color="auto"/>
                  </w:divBdr>
                </w:div>
                <w:div w:id="2064135420">
                  <w:marLeft w:val="640"/>
                  <w:marRight w:val="0"/>
                  <w:marTop w:val="0"/>
                  <w:marBottom w:val="0"/>
                  <w:divBdr>
                    <w:top w:val="none" w:sz="0" w:space="0" w:color="auto"/>
                    <w:left w:val="none" w:sz="0" w:space="0" w:color="auto"/>
                    <w:bottom w:val="none" w:sz="0" w:space="0" w:color="auto"/>
                    <w:right w:val="none" w:sz="0" w:space="0" w:color="auto"/>
                  </w:divBdr>
                </w:div>
                <w:div w:id="2069526422">
                  <w:marLeft w:val="640"/>
                  <w:marRight w:val="0"/>
                  <w:marTop w:val="0"/>
                  <w:marBottom w:val="0"/>
                  <w:divBdr>
                    <w:top w:val="none" w:sz="0" w:space="0" w:color="auto"/>
                    <w:left w:val="none" w:sz="0" w:space="0" w:color="auto"/>
                    <w:bottom w:val="none" w:sz="0" w:space="0" w:color="auto"/>
                    <w:right w:val="none" w:sz="0" w:space="0" w:color="auto"/>
                  </w:divBdr>
                </w:div>
                <w:div w:id="2076312432">
                  <w:marLeft w:val="640"/>
                  <w:marRight w:val="0"/>
                  <w:marTop w:val="0"/>
                  <w:marBottom w:val="0"/>
                  <w:divBdr>
                    <w:top w:val="none" w:sz="0" w:space="0" w:color="auto"/>
                    <w:left w:val="none" w:sz="0" w:space="0" w:color="auto"/>
                    <w:bottom w:val="none" w:sz="0" w:space="0" w:color="auto"/>
                    <w:right w:val="none" w:sz="0" w:space="0" w:color="auto"/>
                  </w:divBdr>
                </w:div>
                <w:div w:id="2101102526">
                  <w:marLeft w:val="640"/>
                  <w:marRight w:val="0"/>
                  <w:marTop w:val="0"/>
                  <w:marBottom w:val="0"/>
                  <w:divBdr>
                    <w:top w:val="none" w:sz="0" w:space="0" w:color="auto"/>
                    <w:left w:val="none" w:sz="0" w:space="0" w:color="auto"/>
                    <w:bottom w:val="none" w:sz="0" w:space="0" w:color="auto"/>
                    <w:right w:val="none" w:sz="0" w:space="0" w:color="auto"/>
                  </w:divBdr>
                </w:div>
                <w:div w:id="2105763723">
                  <w:marLeft w:val="640"/>
                  <w:marRight w:val="0"/>
                  <w:marTop w:val="0"/>
                  <w:marBottom w:val="0"/>
                  <w:divBdr>
                    <w:top w:val="none" w:sz="0" w:space="0" w:color="auto"/>
                    <w:left w:val="none" w:sz="0" w:space="0" w:color="auto"/>
                    <w:bottom w:val="none" w:sz="0" w:space="0" w:color="auto"/>
                    <w:right w:val="none" w:sz="0" w:space="0" w:color="auto"/>
                  </w:divBdr>
                </w:div>
              </w:divsChild>
            </w:div>
            <w:div w:id="1374650346">
              <w:marLeft w:val="0"/>
              <w:marRight w:val="0"/>
              <w:marTop w:val="0"/>
              <w:marBottom w:val="0"/>
              <w:divBdr>
                <w:top w:val="none" w:sz="0" w:space="0" w:color="auto"/>
                <w:left w:val="none" w:sz="0" w:space="0" w:color="auto"/>
                <w:bottom w:val="none" w:sz="0" w:space="0" w:color="auto"/>
                <w:right w:val="none" w:sz="0" w:space="0" w:color="auto"/>
              </w:divBdr>
              <w:divsChild>
                <w:div w:id="171914077">
                  <w:marLeft w:val="640"/>
                  <w:marRight w:val="0"/>
                  <w:marTop w:val="0"/>
                  <w:marBottom w:val="0"/>
                  <w:divBdr>
                    <w:top w:val="none" w:sz="0" w:space="0" w:color="auto"/>
                    <w:left w:val="none" w:sz="0" w:space="0" w:color="auto"/>
                    <w:bottom w:val="none" w:sz="0" w:space="0" w:color="auto"/>
                    <w:right w:val="none" w:sz="0" w:space="0" w:color="auto"/>
                  </w:divBdr>
                </w:div>
                <w:div w:id="181286640">
                  <w:marLeft w:val="640"/>
                  <w:marRight w:val="0"/>
                  <w:marTop w:val="0"/>
                  <w:marBottom w:val="0"/>
                  <w:divBdr>
                    <w:top w:val="none" w:sz="0" w:space="0" w:color="auto"/>
                    <w:left w:val="none" w:sz="0" w:space="0" w:color="auto"/>
                    <w:bottom w:val="none" w:sz="0" w:space="0" w:color="auto"/>
                    <w:right w:val="none" w:sz="0" w:space="0" w:color="auto"/>
                  </w:divBdr>
                </w:div>
                <w:div w:id="200636985">
                  <w:marLeft w:val="640"/>
                  <w:marRight w:val="0"/>
                  <w:marTop w:val="0"/>
                  <w:marBottom w:val="0"/>
                  <w:divBdr>
                    <w:top w:val="none" w:sz="0" w:space="0" w:color="auto"/>
                    <w:left w:val="none" w:sz="0" w:space="0" w:color="auto"/>
                    <w:bottom w:val="none" w:sz="0" w:space="0" w:color="auto"/>
                    <w:right w:val="none" w:sz="0" w:space="0" w:color="auto"/>
                  </w:divBdr>
                </w:div>
                <w:div w:id="240675820">
                  <w:marLeft w:val="640"/>
                  <w:marRight w:val="0"/>
                  <w:marTop w:val="0"/>
                  <w:marBottom w:val="0"/>
                  <w:divBdr>
                    <w:top w:val="none" w:sz="0" w:space="0" w:color="auto"/>
                    <w:left w:val="none" w:sz="0" w:space="0" w:color="auto"/>
                    <w:bottom w:val="none" w:sz="0" w:space="0" w:color="auto"/>
                    <w:right w:val="none" w:sz="0" w:space="0" w:color="auto"/>
                  </w:divBdr>
                </w:div>
                <w:div w:id="275211409">
                  <w:marLeft w:val="640"/>
                  <w:marRight w:val="0"/>
                  <w:marTop w:val="0"/>
                  <w:marBottom w:val="0"/>
                  <w:divBdr>
                    <w:top w:val="none" w:sz="0" w:space="0" w:color="auto"/>
                    <w:left w:val="none" w:sz="0" w:space="0" w:color="auto"/>
                    <w:bottom w:val="none" w:sz="0" w:space="0" w:color="auto"/>
                    <w:right w:val="none" w:sz="0" w:space="0" w:color="auto"/>
                  </w:divBdr>
                </w:div>
                <w:div w:id="283199881">
                  <w:marLeft w:val="640"/>
                  <w:marRight w:val="0"/>
                  <w:marTop w:val="0"/>
                  <w:marBottom w:val="0"/>
                  <w:divBdr>
                    <w:top w:val="none" w:sz="0" w:space="0" w:color="auto"/>
                    <w:left w:val="none" w:sz="0" w:space="0" w:color="auto"/>
                    <w:bottom w:val="none" w:sz="0" w:space="0" w:color="auto"/>
                    <w:right w:val="none" w:sz="0" w:space="0" w:color="auto"/>
                  </w:divBdr>
                </w:div>
                <w:div w:id="288436847">
                  <w:marLeft w:val="640"/>
                  <w:marRight w:val="0"/>
                  <w:marTop w:val="0"/>
                  <w:marBottom w:val="0"/>
                  <w:divBdr>
                    <w:top w:val="none" w:sz="0" w:space="0" w:color="auto"/>
                    <w:left w:val="none" w:sz="0" w:space="0" w:color="auto"/>
                    <w:bottom w:val="none" w:sz="0" w:space="0" w:color="auto"/>
                    <w:right w:val="none" w:sz="0" w:space="0" w:color="auto"/>
                  </w:divBdr>
                </w:div>
                <w:div w:id="385690272">
                  <w:marLeft w:val="640"/>
                  <w:marRight w:val="0"/>
                  <w:marTop w:val="0"/>
                  <w:marBottom w:val="0"/>
                  <w:divBdr>
                    <w:top w:val="none" w:sz="0" w:space="0" w:color="auto"/>
                    <w:left w:val="none" w:sz="0" w:space="0" w:color="auto"/>
                    <w:bottom w:val="none" w:sz="0" w:space="0" w:color="auto"/>
                    <w:right w:val="none" w:sz="0" w:space="0" w:color="auto"/>
                  </w:divBdr>
                </w:div>
                <w:div w:id="420183019">
                  <w:marLeft w:val="640"/>
                  <w:marRight w:val="0"/>
                  <w:marTop w:val="0"/>
                  <w:marBottom w:val="0"/>
                  <w:divBdr>
                    <w:top w:val="none" w:sz="0" w:space="0" w:color="auto"/>
                    <w:left w:val="none" w:sz="0" w:space="0" w:color="auto"/>
                    <w:bottom w:val="none" w:sz="0" w:space="0" w:color="auto"/>
                    <w:right w:val="none" w:sz="0" w:space="0" w:color="auto"/>
                  </w:divBdr>
                </w:div>
                <w:div w:id="524250091">
                  <w:marLeft w:val="640"/>
                  <w:marRight w:val="0"/>
                  <w:marTop w:val="0"/>
                  <w:marBottom w:val="0"/>
                  <w:divBdr>
                    <w:top w:val="none" w:sz="0" w:space="0" w:color="auto"/>
                    <w:left w:val="none" w:sz="0" w:space="0" w:color="auto"/>
                    <w:bottom w:val="none" w:sz="0" w:space="0" w:color="auto"/>
                    <w:right w:val="none" w:sz="0" w:space="0" w:color="auto"/>
                  </w:divBdr>
                </w:div>
                <w:div w:id="535389795">
                  <w:marLeft w:val="640"/>
                  <w:marRight w:val="0"/>
                  <w:marTop w:val="0"/>
                  <w:marBottom w:val="0"/>
                  <w:divBdr>
                    <w:top w:val="none" w:sz="0" w:space="0" w:color="auto"/>
                    <w:left w:val="none" w:sz="0" w:space="0" w:color="auto"/>
                    <w:bottom w:val="none" w:sz="0" w:space="0" w:color="auto"/>
                    <w:right w:val="none" w:sz="0" w:space="0" w:color="auto"/>
                  </w:divBdr>
                </w:div>
                <w:div w:id="556084855">
                  <w:marLeft w:val="640"/>
                  <w:marRight w:val="0"/>
                  <w:marTop w:val="0"/>
                  <w:marBottom w:val="0"/>
                  <w:divBdr>
                    <w:top w:val="none" w:sz="0" w:space="0" w:color="auto"/>
                    <w:left w:val="none" w:sz="0" w:space="0" w:color="auto"/>
                    <w:bottom w:val="none" w:sz="0" w:space="0" w:color="auto"/>
                    <w:right w:val="none" w:sz="0" w:space="0" w:color="auto"/>
                  </w:divBdr>
                </w:div>
                <w:div w:id="567419637">
                  <w:marLeft w:val="640"/>
                  <w:marRight w:val="0"/>
                  <w:marTop w:val="0"/>
                  <w:marBottom w:val="0"/>
                  <w:divBdr>
                    <w:top w:val="none" w:sz="0" w:space="0" w:color="auto"/>
                    <w:left w:val="none" w:sz="0" w:space="0" w:color="auto"/>
                    <w:bottom w:val="none" w:sz="0" w:space="0" w:color="auto"/>
                    <w:right w:val="none" w:sz="0" w:space="0" w:color="auto"/>
                  </w:divBdr>
                </w:div>
                <w:div w:id="639461296">
                  <w:marLeft w:val="640"/>
                  <w:marRight w:val="0"/>
                  <w:marTop w:val="0"/>
                  <w:marBottom w:val="0"/>
                  <w:divBdr>
                    <w:top w:val="none" w:sz="0" w:space="0" w:color="auto"/>
                    <w:left w:val="none" w:sz="0" w:space="0" w:color="auto"/>
                    <w:bottom w:val="none" w:sz="0" w:space="0" w:color="auto"/>
                    <w:right w:val="none" w:sz="0" w:space="0" w:color="auto"/>
                  </w:divBdr>
                </w:div>
                <w:div w:id="681854809">
                  <w:marLeft w:val="640"/>
                  <w:marRight w:val="0"/>
                  <w:marTop w:val="0"/>
                  <w:marBottom w:val="0"/>
                  <w:divBdr>
                    <w:top w:val="none" w:sz="0" w:space="0" w:color="auto"/>
                    <w:left w:val="none" w:sz="0" w:space="0" w:color="auto"/>
                    <w:bottom w:val="none" w:sz="0" w:space="0" w:color="auto"/>
                    <w:right w:val="none" w:sz="0" w:space="0" w:color="auto"/>
                  </w:divBdr>
                </w:div>
                <w:div w:id="690837461">
                  <w:marLeft w:val="640"/>
                  <w:marRight w:val="0"/>
                  <w:marTop w:val="0"/>
                  <w:marBottom w:val="0"/>
                  <w:divBdr>
                    <w:top w:val="none" w:sz="0" w:space="0" w:color="auto"/>
                    <w:left w:val="none" w:sz="0" w:space="0" w:color="auto"/>
                    <w:bottom w:val="none" w:sz="0" w:space="0" w:color="auto"/>
                    <w:right w:val="none" w:sz="0" w:space="0" w:color="auto"/>
                  </w:divBdr>
                </w:div>
                <w:div w:id="724178572">
                  <w:marLeft w:val="640"/>
                  <w:marRight w:val="0"/>
                  <w:marTop w:val="0"/>
                  <w:marBottom w:val="0"/>
                  <w:divBdr>
                    <w:top w:val="none" w:sz="0" w:space="0" w:color="auto"/>
                    <w:left w:val="none" w:sz="0" w:space="0" w:color="auto"/>
                    <w:bottom w:val="none" w:sz="0" w:space="0" w:color="auto"/>
                    <w:right w:val="none" w:sz="0" w:space="0" w:color="auto"/>
                  </w:divBdr>
                </w:div>
                <w:div w:id="753356368">
                  <w:marLeft w:val="640"/>
                  <w:marRight w:val="0"/>
                  <w:marTop w:val="0"/>
                  <w:marBottom w:val="0"/>
                  <w:divBdr>
                    <w:top w:val="none" w:sz="0" w:space="0" w:color="auto"/>
                    <w:left w:val="none" w:sz="0" w:space="0" w:color="auto"/>
                    <w:bottom w:val="none" w:sz="0" w:space="0" w:color="auto"/>
                    <w:right w:val="none" w:sz="0" w:space="0" w:color="auto"/>
                  </w:divBdr>
                </w:div>
                <w:div w:id="816529593">
                  <w:marLeft w:val="640"/>
                  <w:marRight w:val="0"/>
                  <w:marTop w:val="0"/>
                  <w:marBottom w:val="0"/>
                  <w:divBdr>
                    <w:top w:val="none" w:sz="0" w:space="0" w:color="auto"/>
                    <w:left w:val="none" w:sz="0" w:space="0" w:color="auto"/>
                    <w:bottom w:val="none" w:sz="0" w:space="0" w:color="auto"/>
                    <w:right w:val="none" w:sz="0" w:space="0" w:color="auto"/>
                  </w:divBdr>
                </w:div>
                <w:div w:id="872378952">
                  <w:marLeft w:val="640"/>
                  <w:marRight w:val="0"/>
                  <w:marTop w:val="0"/>
                  <w:marBottom w:val="0"/>
                  <w:divBdr>
                    <w:top w:val="none" w:sz="0" w:space="0" w:color="auto"/>
                    <w:left w:val="none" w:sz="0" w:space="0" w:color="auto"/>
                    <w:bottom w:val="none" w:sz="0" w:space="0" w:color="auto"/>
                    <w:right w:val="none" w:sz="0" w:space="0" w:color="auto"/>
                  </w:divBdr>
                </w:div>
                <w:div w:id="948776748">
                  <w:marLeft w:val="640"/>
                  <w:marRight w:val="0"/>
                  <w:marTop w:val="0"/>
                  <w:marBottom w:val="0"/>
                  <w:divBdr>
                    <w:top w:val="none" w:sz="0" w:space="0" w:color="auto"/>
                    <w:left w:val="none" w:sz="0" w:space="0" w:color="auto"/>
                    <w:bottom w:val="none" w:sz="0" w:space="0" w:color="auto"/>
                    <w:right w:val="none" w:sz="0" w:space="0" w:color="auto"/>
                  </w:divBdr>
                </w:div>
                <w:div w:id="958025341">
                  <w:marLeft w:val="640"/>
                  <w:marRight w:val="0"/>
                  <w:marTop w:val="0"/>
                  <w:marBottom w:val="0"/>
                  <w:divBdr>
                    <w:top w:val="none" w:sz="0" w:space="0" w:color="auto"/>
                    <w:left w:val="none" w:sz="0" w:space="0" w:color="auto"/>
                    <w:bottom w:val="none" w:sz="0" w:space="0" w:color="auto"/>
                    <w:right w:val="none" w:sz="0" w:space="0" w:color="auto"/>
                  </w:divBdr>
                </w:div>
                <w:div w:id="970288196">
                  <w:marLeft w:val="640"/>
                  <w:marRight w:val="0"/>
                  <w:marTop w:val="0"/>
                  <w:marBottom w:val="0"/>
                  <w:divBdr>
                    <w:top w:val="none" w:sz="0" w:space="0" w:color="auto"/>
                    <w:left w:val="none" w:sz="0" w:space="0" w:color="auto"/>
                    <w:bottom w:val="none" w:sz="0" w:space="0" w:color="auto"/>
                    <w:right w:val="none" w:sz="0" w:space="0" w:color="auto"/>
                  </w:divBdr>
                </w:div>
                <w:div w:id="1038775079">
                  <w:marLeft w:val="640"/>
                  <w:marRight w:val="0"/>
                  <w:marTop w:val="0"/>
                  <w:marBottom w:val="0"/>
                  <w:divBdr>
                    <w:top w:val="none" w:sz="0" w:space="0" w:color="auto"/>
                    <w:left w:val="none" w:sz="0" w:space="0" w:color="auto"/>
                    <w:bottom w:val="none" w:sz="0" w:space="0" w:color="auto"/>
                    <w:right w:val="none" w:sz="0" w:space="0" w:color="auto"/>
                  </w:divBdr>
                </w:div>
                <w:div w:id="1088965215">
                  <w:marLeft w:val="640"/>
                  <w:marRight w:val="0"/>
                  <w:marTop w:val="0"/>
                  <w:marBottom w:val="0"/>
                  <w:divBdr>
                    <w:top w:val="none" w:sz="0" w:space="0" w:color="auto"/>
                    <w:left w:val="none" w:sz="0" w:space="0" w:color="auto"/>
                    <w:bottom w:val="none" w:sz="0" w:space="0" w:color="auto"/>
                    <w:right w:val="none" w:sz="0" w:space="0" w:color="auto"/>
                  </w:divBdr>
                </w:div>
                <w:div w:id="1096710432">
                  <w:marLeft w:val="640"/>
                  <w:marRight w:val="0"/>
                  <w:marTop w:val="0"/>
                  <w:marBottom w:val="0"/>
                  <w:divBdr>
                    <w:top w:val="none" w:sz="0" w:space="0" w:color="auto"/>
                    <w:left w:val="none" w:sz="0" w:space="0" w:color="auto"/>
                    <w:bottom w:val="none" w:sz="0" w:space="0" w:color="auto"/>
                    <w:right w:val="none" w:sz="0" w:space="0" w:color="auto"/>
                  </w:divBdr>
                </w:div>
                <w:div w:id="1163932493">
                  <w:marLeft w:val="640"/>
                  <w:marRight w:val="0"/>
                  <w:marTop w:val="0"/>
                  <w:marBottom w:val="0"/>
                  <w:divBdr>
                    <w:top w:val="none" w:sz="0" w:space="0" w:color="auto"/>
                    <w:left w:val="none" w:sz="0" w:space="0" w:color="auto"/>
                    <w:bottom w:val="none" w:sz="0" w:space="0" w:color="auto"/>
                    <w:right w:val="none" w:sz="0" w:space="0" w:color="auto"/>
                  </w:divBdr>
                </w:div>
                <w:div w:id="1187282705">
                  <w:marLeft w:val="640"/>
                  <w:marRight w:val="0"/>
                  <w:marTop w:val="0"/>
                  <w:marBottom w:val="0"/>
                  <w:divBdr>
                    <w:top w:val="none" w:sz="0" w:space="0" w:color="auto"/>
                    <w:left w:val="none" w:sz="0" w:space="0" w:color="auto"/>
                    <w:bottom w:val="none" w:sz="0" w:space="0" w:color="auto"/>
                    <w:right w:val="none" w:sz="0" w:space="0" w:color="auto"/>
                  </w:divBdr>
                </w:div>
                <w:div w:id="1211071121">
                  <w:marLeft w:val="640"/>
                  <w:marRight w:val="0"/>
                  <w:marTop w:val="0"/>
                  <w:marBottom w:val="0"/>
                  <w:divBdr>
                    <w:top w:val="none" w:sz="0" w:space="0" w:color="auto"/>
                    <w:left w:val="none" w:sz="0" w:space="0" w:color="auto"/>
                    <w:bottom w:val="none" w:sz="0" w:space="0" w:color="auto"/>
                    <w:right w:val="none" w:sz="0" w:space="0" w:color="auto"/>
                  </w:divBdr>
                </w:div>
                <w:div w:id="1284456820">
                  <w:marLeft w:val="640"/>
                  <w:marRight w:val="0"/>
                  <w:marTop w:val="0"/>
                  <w:marBottom w:val="0"/>
                  <w:divBdr>
                    <w:top w:val="none" w:sz="0" w:space="0" w:color="auto"/>
                    <w:left w:val="none" w:sz="0" w:space="0" w:color="auto"/>
                    <w:bottom w:val="none" w:sz="0" w:space="0" w:color="auto"/>
                    <w:right w:val="none" w:sz="0" w:space="0" w:color="auto"/>
                  </w:divBdr>
                </w:div>
                <w:div w:id="1306085950">
                  <w:marLeft w:val="640"/>
                  <w:marRight w:val="0"/>
                  <w:marTop w:val="0"/>
                  <w:marBottom w:val="0"/>
                  <w:divBdr>
                    <w:top w:val="none" w:sz="0" w:space="0" w:color="auto"/>
                    <w:left w:val="none" w:sz="0" w:space="0" w:color="auto"/>
                    <w:bottom w:val="none" w:sz="0" w:space="0" w:color="auto"/>
                    <w:right w:val="none" w:sz="0" w:space="0" w:color="auto"/>
                  </w:divBdr>
                </w:div>
                <w:div w:id="1321082303">
                  <w:marLeft w:val="640"/>
                  <w:marRight w:val="0"/>
                  <w:marTop w:val="0"/>
                  <w:marBottom w:val="0"/>
                  <w:divBdr>
                    <w:top w:val="none" w:sz="0" w:space="0" w:color="auto"/>
                    <w:left w:val="none" w:sz="0" w:space="0" w:color="auto"/>
                    <w:bottom w:val="none" w:sz="0" w:space="0" w:color="auto"/>
                    <w:right w:val="none" w:sz="0" w:space="0" w:color="auto"/>
                  </w:divBdr>
                </w:div>
                <w:div w:id="1321690421">
                  <w:marLeft w:val="640"/>
                  <w:marRight w:val="0"/>
                  <w:marTop w:val="0"/>
                  <w:marBottom w:val="0"/>
                  <w:divBdr>
                    <w:top w:val="none" w:sz="0" w:space="0" w:color="auto"/>
                    <w:left w:val="none" w:sz="0" w:space="0" w:color="auto"/>
                    <w:bottom w:val="none" w:sz="0" w:space="0" w:color="auto"/>
                    <w:right w:val="none" w:sz="0" w:space="0" w:color="auto"/>
                  </w:divBdr>
                </w:div>
                <w:div w:id="1366906542">
                  <w:marLeft w:val="640"/>
                  <w:marRight w:val="0"/>
                  <w:marTop w:val="0"/>
                  <w:marBottom w:val="0"/>
                  <w:divBdr>
                    <w:top w:val="none" w:sz="0" w:space="0" w:color="auto"/>
                    <w:left w:val="none" w:sz="0" w:space="0" w:color="auto"/>
                    <w:bottom w:val="none" w:sz="0" w:space="0" w:color="auto"/>
                    <w:right w:val="none" w:sz="0" w:space="0" w:color="auto"/>
                  </w:divBdr>
                </w:div>
                <w:div w:id="1420716099">
                  <w:marLeft w:val="640"/>
                  <w:marRight w:val="0"/>
                  <w:marTop w:val="0"/>
                  <w:marBottom w:val="0"/>
                  <w:divBdr>
                    <w:top w:val="none" w:sz="0" w:space="0" w:color="auto"/>
                    <w:left w:val="none" w:sz="0" w:space="0" w:color="auto"/>
                    <w:bottom w:val="none" w:sz="0" w:space="0" w:color="auto"/>
                    <w:right w:val="none" w:sz="0" w:space="0" w:color="auto"/>
                  </w:divBdr>
                </w:div>
                <w:div w:id="1485463560">
                  <w:marLeft w:val="640"/>
                  <w:marRight w:val="0"/>
                  <w:marTop w:val="0"/>
                  <w:marBottom w:val="0"/>
                  <w:divBdr>
                    <w:top w:val="none" w:sz="0" w:space="0" w:color="auto"/>
                    <w:left w:val="none" w:sz="0" w:space="0" w:color="auto"/>
                    <w:bottom w:val="none" w:sz="0" w:space="0" w:color="auto"/>
                    <w:right w:val="none" w:sz="0" w:space="0" w:color="auto"/>
                  </w:divBdr>
                </w:div>
                <w:div w:id="1549801889">
                  <w:marLeft w:val="640"/>
                  <w:marRight w:val="0"/>
                  <w:marTop w:val="0"/>
                  <w:marBottom w:val="0"/>
                  <w:divBdr>
                    <w:top w:val="none" w:sz="0" w:space="0" w:color="auto"/>
                    <w:left w:val="none" w:sz="0" w:space="0" w:color="auto"/>
                    <w:bottom w:val="none" w:sz="0" w:space="0" w:color="auto"/>
                    <w:right w:val="none" w:sz="0" w:space="0" w:color="auto"/>
                  </w:divBdr>
                </w:div>
                <w:div w:id="1630890439">
                  <w:marLeft w:val="640"/>
                  <w:marRight w:val="0"/>
                  <w:marTop w:val="0"/>
                  <w:marBottom w:val="0"/>
                  <w:divBdr>
                    <w:top w:val="none" w:sz="0" w:space="0" w:color="auto"/>
                    <w:left w:val="none" w:sz="0" w:space="0" w:color="auto"/>
                    <w:bottom w:val="none" w:sz="0" w:space="0" w:color="auto"/>
                    <w:right w:val="none" w:sz="0" w:space="0" w:color="auto"/>
                  </w:divBdr>
                </w:div>
                <w:div w:id="1760246427">
                  <w:marLeft w:val="640"/>
                  <w:marRight w:val="0"/>
                  <w:marTop w:val="0"/>
                  <w:marBottom w:val="0"/>
                  <w:divBdr>
                    <w:top w:val="none" w:sz="0" w:space="0" w:color="auto"/>
                    <w:left w:val="none" w:sz="0" w:space="0" w:color="auto"/>
                    <w:bottom w:val="none" w:sz="0" w:space="0" w:color="auto"/>
                    <w:right w:val="none" w:sz="0" w:space="0" w:color="auto"/>
                  </w:divBdr>
                </w:div>
                <w:div w:id="1776750160">
                  <w:marLeft w:val="640"/>
                  <w:marRight w:val="0"/>
                  <w:marTop w:val="0"/>
                  <w:marBottom w:val="0"/>
                  <w:divBdr>
                    <w:top w:val="none" w:sz="0" w:space="0" w:color="auto"/>
                    <w:left w:val="none" w:sz="0" w:space="0" w:color="auto"/>
                    <w:bottom w:val="none" w:sz="0" w:space="0" w:color="auto"/>
                    <w:right w:val="none" w:sz="0" w:space="0" w:color="auto"/>
                  </w:divBdr>
                </w:div>
                <w:div w:id="1804545154">
                  <w:marLeft w:val="640"/>
                  <w:marRight w:val="0"/>
                  <w:marTop w:val="0"/>
                  <w:marBottom w:val="0"/>
                  <w:divBdr>
                    <w:top w:val="none" w:sz="0" w:space="0" w:color="auto"/>
                    <w:left w:val="none" w:sz="0" w:space="0" w:color="auto"/>
                    <w:bottom w:val="none" w:sz="0" w:space="0" w:color="auto"/>
                    <w:right w:val="none" w:sz="0" w:space="0" w:color="auto"/>
                  </w:divBdr>
                </w:div>
                <w:div w:id="1833058731">
                  <w:marLeft w:val="640"/>
                  <w:marRight w:val="0"/>
                  <w:marTop w:val="0"/>
                  <w:marBottom w:val="0"/>
                  <w:divBdr>
                    <w:top w:val="none" w:sz="0" w:space="0" w:color="auto"/>
                    <w:left w:val="none" w:sz="0" w:space="0" w:color="auto"/>
                    <w:bottom w:val="none" w:sz="0" w:space="0" w:color="auto"/>
                    <w:right w:val="none" w:sz="0" w:space="0" w:color="auto"/>
                  </w:divBdr>
                </w:div>
                <w:div w:id="1922982774">
                  <w:marLeft w:val="640"/>
                  <w:marRight w:val="0"/>
                  <w:marTop w:val="0"/>
                  <w:marBottom w:val="0"/>
                  <w:divBdr>
                    <w:top w:val="none" w:sz="0" w:space="0" w:color="auto"/>
                    <w:left w:val="none" w:sz="0" w:space="0" w:color="auto"/>
                    <w:bottom w:val="none" w:sz="0" w:space="0" w:color="auto"/>
                    <w:right w:val="none" w:sz="0" w:space="0" w:color="auto"/>
                  </w:divBdr>
                </w:div>
                <w:div w:id="2032147128">
                  <w:marLeft w:val="640"/>
                  <w:marRight w:val="0"/>
                  <w:marTop w:val="0"/>
                  <w:marBottom w:val="0"/>
                  <w:divBdr>
                    <w:top w:val="none" w:sz="0" w:space="0" w:color="auto"/>
                    <w:left w:val="none" w:sz="0" w:space="0" w:color="auto"/>
                    <w:bottom w:val="none" w:sz="0" w:space="0" w:color="auto"/>
                    <w:right w:val="none" w:sz="0" w:space="0" w:color="auto"/>
                  </w:divBdr>
                </w:div>
                <w:div w:id="2049184272">
                  <w:marLeft w:val="640"/>
                  <w:marRight w:val="0"/>
                  <w:marTop w:val="0"/>
                  <w:marBottom w:val="0"/>
                  <w:divBdr>
                    <w:top w:val="none" w:sz="0" w:space="0" w:color="auto"/>
                    <w:left w:val="none" w:sz="0" w:space="0" w:color="auto"/>
                    <w:bottom w:val="none" w:sz="0" w:space="0" w:color="auto"/>
                    <w:right w:val="none" w:sz="0" w:space="0" w:color="auto"/>
                  </w:divBdr>
                </w:div>
              </w:divsChild>
            </w:div>
            <w:div w:id="1727289694">
              <w:marLeft w:val="0"/>
              <w:marRight w:val="0"/>
              <w:marTop w:val="0"/>
              <w:marBottom w:val="0"/>
              <w:divBdr>
                <w:top w:val="none" w:sz="0" w:space="0" w:color="auto"/>
                <w:left w:val="none" w:sz="0" w:space="0" w:color="auto"/>
                <w:bottom w:val="none" w:sz="0" w:space="0" w:color="auto"/>
                <w:right w:val="none" w:sz="0" w:space="0" w:color="auto"/>
              </w:divBdr>
              <w:divsChild>
                <w:div w:id="2124741">
                  <w:marLeft w:val="640"/>
                  <w:marRight w:val="0"/>
                  <w:marTop w:val="0"/>
                  <w:marBottom w:val="0"/>
                  <w:divBdr>
                    <w:top w:val="none" w:sz="0" w:space="0" w:color="auto"/>
                    <w:left w:val="none" w:sz="0" w:space="0" w:color="auto"/>
                    <w:bottom w:val="none" w:sz="0" w:space="0" w:color="auto"/>
                    <w:right w:val="none" w:sz="0" w:space="0" w:color="auto"/>
                  </w:divBdr>
                </w:div>
                <w:div w:id="22094888">
                  <w:marLeft w:val="640"/>
                  <w:marRight w:val="0"/>
                  <w:marTop w:val="0"/>
                  <w:marBottom w:val="0"/>
                  <w:divBdr>
                    <w:top w:val="none" w:sz="0" w:space="0" w:color="auto"/>
                    <w:left w:val="none" w:sz="0" w:space="0" w:color="auto"/>
                    <w:bottom w:val="none" w:sz="0" w:space="0" w:color="auto"/>
                    <w:right w:val="none" w:sz="0" w:space="0" w:color="auto"/>
                  </w:divBdr>
                </w:div>
                <w:div w:id="81879159">
                  <w:marLeft w:val="640"/>
                  <w:marRight w:val="0"/>
                  <w:marTop w:val="0"/>
                  <w:marBottom w:val="0"/>
                  <w:divBdr>
                    <w:top w:val="none" w:sz="0" w:space="0" w:color="auto"/>
                    <w:left w:val="none" w:sz="0" w:space="0" w:color="auto"/>
                    <w:bottom w:val="none" w:sz="0" w:space="0" w:color="auto"/>
                    <w:right w:val="none" w:sz="0" w:space="0" w:color="auto"/>
                  </w:divBdr>
                </w:div>
                <w:div w:id="137382528">
                  <w:marLeft w:val="640"/>
                  <w:marRight w:val="0"/>
                  <w:marTop w:val="0"/>
                  <w:marBottom w:val="0"/>
                  <w:divBdr>
                    <w:top w:val="none" w:sz="0" w:space="0" w:color="auto"/>
                    <w:left w:val="none" w:sz="0" w:space="0" w:color="auto"/>
                    <w:bottom w:val="none" w:sz="0" w:space="0" w:color="auto"/>
                    <w:right w:val="none" w:sz="0" w:space="0" w:color="auto"/>
                  </w:divBdr>
                </w:div>
                <w:div w:id="143742791">
                  <w:marLeft w:val="640"/>
                  <w:marRight w:val="0"/>
                  <w:marTop w:val="0"/>
                  <w:marBottom w:val="0"/>
                  <w:divBdr>
                    <w:top w:val="none" w:sz="0" w:space="0" w:color="auto"/>
                    <w:left w:val="none" w:sz="0" w:space="0" w:color="auto"/>
                    <w:bottom w:val="none" w:sz="0" w:space="0" w:color="auto"/>
                    <w:right w:val="none" w:sz="0" w:space="0" w:color="auto"/>
                  </w:divBdr>
                </w:div>
                <w:div w:id="163322832">
                  <w:marLeft w:val="640"/>
                  <w:marRight w:val="0"/>
                  <w:marTop w:val="0"/>
                  <w:marBottom w:val="0"/>
                  <w:divBdr>
                    <w:top w:val="none" w:sz="0" w:space="0" w:color="auto"/>
                    <w:left w:val="none" w:sz="0" w:space="0" w:color="auto"/>
                    <w:bottom w:val="none" w:sz="0" w:space="0" w:color="auto"/>
                    <w:right w:val="none" w:sz="0" w:space="0" w:color="auto"/>
                  </w:divBdr>
                </w:div>
                <w:div w:id="196743588">
                  <w:marLeft w:val="640"/>
                  <w:marRight w:val="0"/>
                  <w:marTop w:val="0"/>
                  <w:marBottom w:val="0"/>
                  <w:divBdr>
                    <w:top w:val="none" w:sz="0" w:space="0" w:color="auto"/>
                    <w:left w:val="none" w:sz="0" w:space="0" w:color="auto"/>
                    <w:bottom w:val="none" w:sz="0" w:space="0" w:color="auto"/>
                    <w:right w:val="none" w:sz="0" w:space="0" w:color="auto"/>
                  </w:divBdr>
                </w:div>
                <w:div w:id="322583115">
                  <w:marLeft w:val="640"/>
                  <w:marRight w:val="0"/>
                  <w:marTop w:val="0"/>
                  <w:marBottom w:val="0"/>
                  <w:divBdr>
                    <w:top w:val="none" w:sz="0" w:space="0" w:color="auto"/>
                    <w:left w:val="none" w:sz="0" w:space="0" w:color="auto"/>
                    <w:bottom w:val="none" w:sz="0" w:space="0" w:color="auto"/>
                    <w:right w:val="none" w:sz="0" w:space="0" w:color="auto"/>
                  </w:divBdr>
                </w:div>
                <w:div w:id="383602583">
                  <w:marLeft w:val="640"/>
                  <w:marRight w:val="0"/>
                  <w:marTop w:val="0"/>
                  <w:marBottom w:val="0"/>
                  <w:divBdr>
                    <w:top w:val="none" w:sz="0" w:space="0" w:color="auto"/>
                    <w:left w:val="none" w:sz="0" w:space="0" w:color="auto"/>
                    <w:bottom w:val="none" w:sz="0" w:space="0" w:color="auto"/>
                    <w:right w:val="none" w:sz="0" w:space="0" w:color="auto"/>
                  </w:divBdr>
                </w:div>
                <w:div w:id="395053379">
                  <w:marLeft w:val="640"/>
                  <w:marRight w:val="0"/>
                  <w:marTop w:val="0"/>
                  <w:marBottom w:val="0"/>
                  <w:divBdr>
                    <w:top w:val="none" w:sz="0" w:space="0" w:color="auto"/>
                    <w:left w:val="none" w:sz="0" w:space="0" w:color="auto"/>
                    <w:bottom w:val="none" w:sz="0" w:space="0" w:color="auto"/>
                    <w:right w:val="none" w:sz="0" w:space="0" w:color="auto"/>
                  </w:divBdr>
                </w:div>
                <w:div w:id="418137339">
                  <w:marLeft w:val="640"/>
                  <w:marRight w:val="0"/>
                  <w:marTop w:val="0"/>
                  <w:marBottom w:val="0"/>
                  <w:divBdr>
                    <w:top w:val="none" w:sz="0" w:space="0" w:color="auto"/>
                    <w:left w:val="none" w:sz="0" w:space="0" w:color="auto"/>
                    <w:bottom w:val="none" w:sz="0" w:space="0" w:color="auto"/>
                    <w:right w:val="none" w:sz="0" w:space="0" w:color="auto"/>
                  </w:divBdr>
                </w:div>
                <w:div w:id="522402801">
                  <w:marLeft w:val="640"/>
                  <w:marRight w:val="0"/>
                  <w:marTop w:val="0"/>
                  <w:marBottom w:val="0"/>
                  <w:divBdr>
                    <w:top w:val="none" w:sz="0" w:space="0" w:color="auto"/>
                    <w:left w:val="none" w:sz="0" w:space="0" w:color="auto"/>
                    <w:bottom w:val="none" w:sz="0" w:space="0" w:color="auto"/>
                    <w:right w:val="none" w:sz="0" w:space="0" w:color="auto"/>
                  </w:divBdr>
                </w:div>
                <w:div w:id="523903292">
                  <w:marLeft w:val="640"/>
                  <w:marRight w:val="0"/>
                  <w:marTop w:val="0"/>
                  <w:marBottom w:val="0"/>
                  <w:divBdr>
                    <w:top w:val="none" w:sz="0" w:space="0" w:color="auto"/>
                    <w:left w:val="none" w:sz="0" w:space="0" w:color="auto"/>
                    <w:bottom w:val="none" w:sz="0" w:space="0" w:color="auto"/>
                    <w:right w:val="none" w:sz="0" w:space="0" w:color="auto"/>
                  </w:divBdr>
                </w:div>
                <w:div w:id="525211820">
                  <w:marLeft w:val="640"/>
                  <w:marRight w:val="0"/>
                  <w:marTop w:val="0"/>
                  <w:marBottom w:val="0"/>
                  <w:divBdr>
                    <w:top w:val="none" w:sz="0" w:space="0" w:color="auto"/>
                    <w:left w:val="none" w:sz="0" w:space="0" w:color="auto"/>
                    <w:bottom w:val="none" w:sz="0" w:space="0" w:color="auto"/>
                    <w:right w:val="none" w:sz="0" w:space="0" w:color="auto"/>
                  </w:divBdr>
                </w:div>
                <w:div w:id="561259627">
                  <w:marLeft w:val="640"/>
                  <w:marRight w:val="0"/>
                  <w:marTop w:val="0"/>
                  <w:marBottom w:val="0"/>
                  <w:divBdr>
                    <w:top w:val="none" w:sz="0" w:space="0" w:color="auto"/>
                    <w:left w:val="none" w:sz="0" w:space="0" w:color="auto"/>
                    <w:bottom w:val="none" w:sz="0" w:space="0" w:color="auto"/>
                    <w:right w:val="none" w:sz="0" w:space="0" w:color="auto"/>
                  </w:divBdr>
                </w:div>
                <w:div w:id="715663175">
                  <w:marLeft w:val="640"/>
                  <w:marRight w:val="0"/>
                  <w:marTop w:val="0"/>
                  <w:marBottom w:val="0"/>
                  <w:divBdr>
                    <w:top w:val="none" w:sz="0" w:space="0" w:color="auto"/>
                    <w:left w:val="none" w:sz="0" w:space="0" w:color="auto"/>
                    <w:bottom w:val="none" w:sz="0" w:space="0" w:color="auto"/>
                    <w:right w:val="none" w:sz="0" w:space="0" w:color="auto"/>
                  </w:divBdr>
                </w:div>
                <w:div w:id="768240147">
                  <w:marLeft w:val="640"/>
                  <w:marRight w:val="0"/>
                  <w:marTop w:val="0"/>
                  <w:marBottom w:val="0"/>
                  <w:divBdr>
                    <w:top w:val="none" w:sz="0" w:space="0" w:color="auto"/>
                    <w:left w:val="none" w:sz="0" w:space="0" w:color="auto"/>
                    <w:bottom w:val="none" w:sz="0" w:space="0" w:color="auto"/>
                    <w:right w:val="none" w:sz="0" w:space="0" w:color="auto"/>
                  </w:divBdr>
                </w:div>
                <w:div w:id="775978048">
                  <w:marLeft w:val="640"/>
                  <w:marRight w:val="0"/>
                  <w:marTop w:val="0"/>
                  <w:marBottom w:val="0"/>
                  <w:divBdr>
                    <w:top w:val="none" w:sz="0" w:space="0" w:color="auto"/>
                    <w:left w:val="none" w:sz="0" w:space="0" w:color="auto"/>
                    <w:bottom w:val="none" w:sz="0" w:space="0" w:color="auto"/>
                    <w:right w:val="none" w:sz="0" w:space="0" w:color="auto"/>
                  </w:divBdr>
                </w:div>
                <w:div w:id="834146188">
                  <w:marLeft w:val="640"/>
                  <w:marRight w:val="0"/>
                  <w:marTop w:val="0"/>
                  <w:marBottom w:val="0"/>
                  <w:divBdr>
                    <w:top w:val="none" w:sz="0" w:space="0" w:color="auto"/>
                    <w:left w:val="none" w:sz="0" w:space="0" w:color="auto"/>
                    <w:bottom w:val="none" w:sz="0" w:space="0" w:color="auto"/>
                    <w:right w:val="none" w:sz="0" w:space="0" w:color="auto"/>
                  </w:divBdr>
                </w:div>
                <w:div w:id="987634309">
                  <w:marLeft w:val="640"/>
                  <w:marRight w:val="0"/>
                  <w:marTop w:val="0"/>
                  <w:marBottom w:val="0"/>
                  <w:divBdr>
                    <w:top w:val="none" w:sz="0" w:space="0" w:color="auto"/>
                    <w:left w:val="none" w:sz="0" w:space="0" w:color="auto"/>
                    <w:bottom w:val="none" w:sz="0" w:space="0" w:color="auto"/>
                    <w:right w:val="none" w:sz="0" w:space="0" w:color="auto"/>
                  </w:divBdr>
                </w:div>
                <w:div w:id="1020281234">
                  <w:marLeft w:val="640"/>
                  <w:marRight w:val="0"/>
                  <w:marTop w:val="0"/>
                  <w:marBottom w:val="0"/>
                  <w:divBdr>
                    <w:top w:val="none" w:sz="0" w:space="0" w:color="auto"/>
                    <w:left w:val="none" w:sz="0" w:space="0" w:color="auto"/>
                    <w:bottom w:val="none" w:sz="0" w:space="0" w:color="auto"/>
                    <w:right w:val="none" w:sz="0" w:space="0" w:color="auto"/>
                  </w:divBdr>
                </w:div>
                <w:div w:id="1121070707">
                  <w:marLeft w:val="640"/>
                  <w:marRight w:val="0"/>
                  <w:marTop w:val="0"/>
                  <w:marBottom w:val="0"/>
                  <w:divBdr>
                    <w:top w:val="none" w:sz="0" w:space="0" w:color="auto"/>
                    <w:left w:val="none" w:sz="0" w:space="0" w:color="auto"/>
                    <w:bottom w:val="none" w:sz="0" w:space="0" w:color="auto"/>
                    <w:right w:val="none" w:sz="0" w:space="0" w:color="auto"/>
                  </w:divBdr>
                </w:div>
                <w:div w:id="1142842330">
                  <w:marLeft w:val="640"/>
                  <w:marRight w:val="0"/>
                  <w:marTop w:val="0"/>
                  <w:marBottom w:val="0"/>
                  <w:divBdr>
                    <w:top w:val="none" w:sz="0" w:space="0" w:color="auto"/>
                    <w:left w:val="none" w:sz="0" w:space="0" w:color="auto"/>
                    <w:bottom w:val="none" w:sz="0" w:space="0" w:color="auto"/>
                    <w:right w:val="none" w:sz="0" w:space="0" w:color="auto"/>
                  </w:divBdr>
                </w:div>
                <w:div w:id="1143348876">
                  <w:marLeft w:val="640"/>
                  <w:marRight w:val="0"/>
                  <w:marTop w:val="0"/>
                  <w:marBottom w:val="0"/>
                  <w:divBdr>
                    <w:top w:val="none" w:sz="0" w:space="0" w:color="auto"/>
                    <w:left w:val="none" w:sz="0" w:space="0" w:color="auto"/>
                    <w:bottom w:val="none" w:sz="0" w:space="0" w:color="auto"/>
                    <w:right w:val="none" w:sz="0" w:space="0" w:color="auto"/>
                  </w:divBdr>
                </w:div>
                <w:div w:id="1179779935">
                  <w:marLeft w:val="640"/>
                  <w:marRight w:val="0"/>
                  <w:marTop w:val="0"/>
                  <w:marBottom w:val="0"/>
                  <w:divBdr>
                    <w:top w:val="none" w:sz="0" w:space="0" w:color="auto"/>
                    <w:left w:val="none" w:sz="0" w:space="0" w:color="auto"/>
                    <w:bottom w:val="none" w:sz="0" w:space="0" w:color="auto"/>
                    <w:right w:val="none" w:sz="0" w:space="0" w:color="auto"/>
                  </w:divBdr>
                </w:div>
                <w:div w:id="1330716005">
                  <w:marLeft w:val="640"/>
                  <w:marRight w:val="0"/>
                  <w:marTop w:val="0"/>
                  <w:marBottom w:val="0"/>
                  <w:divBdr>
                    <w:top w:val="none" w:sz="0" w:space="0" w:color="auto"/>
                    <w:left w:val="none" w:sz="0" w:space="0" w:color="auto"/>
                    <w:bottom w:val="none" w:sz="0" w:space="0" w:color="auto"/>
                    <w:right w:val="none" w:sz="0" w:space="0" w:color="auto"/>
                  </w:divBdr>
                </w:div>
                <w:div w:id="1355185070">
                  <w:marLeft w:val="640"/>
                  <w:marRight w:val="0"/>
                  <w:marTop w:val="0"/>
                  <w:marBottom w:val="0"/>
                  <w:divBdr>
                    <w:top w:val="none" w:sz="0" w:space="0" w:color="auto"/>
                    <w:left w:val="none" w:sz="0" w:space="0" w:color="auto"/>
                    <w:bottom w:val="none" w:sz="0" w:space="0" w:color="auto"/>
                    <w:right w:val="none" w:sz="0" w:space="0" w:color="auto"/>
                  </w:divBdr>
                </w:div>
                <w:div w:id="1378696745">
                  <w:marLeft w:val="640"/>
                  <w:marRight w:val="0"/>
                  <w:marTop w:val="0"/>
                  <w:marBottom w:val="0"/>
                  <w:divBdr>
                    <w:top w:val="none" w:sz="0" w:space="0" w:color="auto"/>
                    <w:left w:val="none" w:sz="0" w:space="0" w:color="auto"/>
                    <w:bottom w:val="none" w:sz="0" w:space="0" w:color="auto"/>
                    <w:right w:val="none" w:sz="0" w:space="0" w:color="auto"/>
                  </w:divBdr>
                </w:div>
                <w:div w:id="1411347620">
                  <w:marLeft w:val="640"/>
                  <w:marRight w:val="0"/>
                  <w:marTop w:val="0"/>
                  <w:marBottom w:val="0"/>
                  <w:divBdr>
                    <w:top w:val="none" w:sz="0" w:space="0" w:color="auto"/>
                    <w:left w:val="none" w:sz="0" w:space="0" w:color="auto"/>
                    <w:bottom w:val="none" w:sz="0" w:space="0" w:color="auto"/>
                    <w:right w:val="none" w:sz="0" w:space="0" w:color="auto"/>
                  </w:divBdr>
                </w:div>
                <w:div w:id="1412849826">
                  <w:marLeft w:val="640"/>
                  <w:marRight w:val="0"/>
                  <w:marTop w:val="0"/>
                  <w:marBottom w:val="0"/>
                  <w:divBdr>
                    <w:top w:val="none" w:sz="0" w:space="0" w:color="auto"/>
                    <w:left w:val="none" w:sz="0" w:space="0" w:color="auto"/>
                    <w:bottom w:val="none" w:sz="0" w:space="0" w:color="auto"/>
                    <w:right w:val="none" w:sz="0" w:space="0" w:color="auto"/>
                  </w:divBdr>
                </w:div>
                <w:div w:id="1417048742">
                  <w:marLeft w:val="640"/>
                  <w:marRight w:val="0"/>
                  <w:marTop w:val="0"/>
                  <w:marBottom w:val="0"/>
                  <w:divBdr>
                    <w:top w:val="none" w:sz="0" w:space="0" w:color="auto"/>
                    <w:left w:val="none" w:sz="0" w:space="0" w:color="auto"/>
                    <w:bottom w:val="none" w:sz="0" w:space="0" w:color="auto"/>
                    <w:right w:val="none" w:sz="0" w:space="0" w:color="auto"/>
                  </w:divBdr>
                </w:div>
                <w:div w:id="1419861563">
                  <w:marLeft w:val="640"/>
                  <w:marRight w:val="0"/>
                  <w:marTop w:val="0"/>
                  <w:marBottom w:val="0"/>
                  <w:divBdr>
                    <w:top w:val="none" w:sz="0" w:space="0" w:color="auto"/>
                    <w:left w:val="none" w:sz="0" w:space="0" w:color="auto"/>
                    <w:bottom w:val="none" w:sz="0" w:space="0" w:color="auto"/>
                    <w:right w:val="none" w:sz="0" w:space="0" w:color="auto"/>
                  </w:divBdr>
                </w:div>
                <w:div w:id="1432435276">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660378663">
                  <w:marLeft w:val="640"/>
                  <w:marRight w:val="0"/>
                  <w:marTop w:val="0"/>
                  <w:marBottom w:val="0"/>
                  <w:divBdr>
                    <w:top w:val="none" w:sz="0" w:space="0" w:color="auto"/>
                    <w:left w:val="none" w:sz="0" w:space="0" w:color="auto"/>
                    <w:bottom w:val="none" w:sz="0" w:space="0" w:color="auto"/>
                    <w:right w:val="none" w:sz="0" w:space="0" w:color="auto"/>
                  </w:divBdr>
                </w:div>
                <w:div w:id="1768846917">
                  <w:marLeft w:val="640"/>
                  <w:marRight w:val="0"/>
                  <w:marTop w:val="0"/>
                  <w:marBottom w:val="0"/>
                  <w:divBdr>
                    <w:top w:val="none" w:sz="0" w:space="0" w:color="auto"/>
                    <w:left w:val="none" w:sz="0" w:space="0" w:color="auto"/>
                    <w:bottom w:val="none" w:sz="0" w:space="0" w:color="auto"/>
                    <w:right w:val="none" w:sz="0" w:space="0" w:color="auto"/>
                  </w:divBdr>
                </w:div>
                <w:div w:id="1788817166">
                  <w:marLeft w:val="640"/>
                  <w:marRight w:val="0"/>
                  <w:marTop w:val="0"/>
                  <w:marBottom w:val="0"/>
                  <w:divBdr>
                    <w:top w:val="none" w:sz="0" w:space="0" w:color="auto"/>
                    <w:left w:val="none" w:sz="0" w:space="0" w:color="auto"/>
                    <w:bottom w:val="none" w:sz="0" w:space="0" w:color="auto"/>
                    <w:right w:val="none" w:sz="0" w:space="0" w:color="auto"/>
                  </w:divBdr>
                </w:div>
                <w:div w:id="1798525762">
                  <w:marLeft w:val="640"/>
                  <w:marRight w:val="0"/>
                  <w:marTop w:val="0"/>
                  <w:marBottom w:val="0"/>
                  <w:divBdr>
                    <w:top w:val="none" w:sz="0" w:space="0" w:color="auto"/>
                    <w:left w:val="none" w:sz="0" w:space="0" w:color="auto"/>
                    <w:bottom w:val="none" w:sz="0" w:space="0" w:color="auto"/>
                    <w:right w:val="none" w:sz="0" w:space="0" w:color="auto"/>
                  </w:divBdr>
                </w:div>
                <w:div w:id="1827626238">
                  <w:marLeft w:val="640"/>
                  <w:marRight w:val="0"/>
                  <w:marTop w:val="0"/>
                  <w:marBottom w:val="0"/>
                  <w:divBdr>
                    <w:top w:val="none" w:sz="0" w:space="0" w:color="auto"/>
                    <w:left w:val="none" w:sz="0" w:space="0" w:color="auto"/>
                    <w:bottom w:val="none" w:sz="0" w:space="0" w:color="auto"/>
                    <w:right w:val="none" w:sz="0" w:space="0" w:color="auto"/>
                  </w:divBdr>
                </w:div>
                <w:div w:id="1869641755">
                  <w:marLeft w:val="640"/>
                  <w:marRight w:val="0"/>
                  <w:marTop w:val="0"/>
                  <w:marBottom w:val="0"/>
                  <w:divBdr>
                    <w:top w:val="none" w:sz="0" w:space="0" w:color="auto"/>
                    <w:left w:val="none" w:sz="0" w:space="0" w:color="auto"/>
                    <w:bottom w:val="none" w:sz="0" w:space="0" w:color="auto"/>
                    <w:right w:val="none" w:sz="0" w:space="0" w:color="auto"/>
                  </w:divBdr>
                </w:div>
                <w:div w:id="1874348119">
                  <w:marLeft w:val="640"/>
                  <w:marRight w:val="0"/>
                  <w:marTop w:val="0"/>
                  <w:marBottom w:val="0"/>
                  <w:divBdr>
                    <w:top w:val="none" w:sz="0" w:space="0" w:color="auto"/>
                    <w:left w:val="none" w:sz="0" w:space="0" w:color="auto"/>
                    <w:bottom w:val="none" w:sz="0" w:space="0" w:color="auto"/>
                    <w:right w:val="none" w:sz="0" w:space="0" w:color="auto"/>
                  </w:divBdr>
                </w:div>
                <w:div w:id="1904486593">
                  <w:marLeft w:val="640"/>
                  <w:marRight w:val="0"/>
                  <w:marTop w:val="0"/>
                  <w:marBottom w:val="0"/>
                  <w:divBdr>
                    <w:top w:val="none" w:sz="0" w:space="0" w:color="auto"/>
                    <w:left w:val="none" w:sz="0" w:space="0" w:color="auto"/>
                    <w:bottom w:val="none" w:sz="0" w:space="0" w:color="auto"/>
                    <w:right w:val="none" w:sz="0" w:space="0" w:color="auto"/>
                  </w:divBdr>
                </w:div>
                <w:div w:id="1925720883">
                  <w:marLeft w:val="640"/>
                  <w:marRight w:val="0"/>
                  <w:marTop w:val="0"/>
                  <w:marBottom w:val="0"/>
                  <w:divBdr>
                    <w:top w:val="none" w:sz="0" w:space="0" w:color="auto"/>
                    <w:left w:val="none" w:sz="0" w:space="0" w:color="auto"/>
                    <w:bottom w:val="none" w:sz="0" w:space="0" w:color="auto"/>
                    <w:right w:val="none" w:sz="0" w:space="0" w:color="auto"/>
                  </w:divBdr>
                </w:div>
                <w:div w:id="2071230198">
                  <w:marLeft w:val="640"/>
                  <w:marRight w:val="0"/>
                  <w:marTop w:val="0"/>
                  <w:marBottom w:val="0"/>
                  <w:divBdr>
                    <w:top w:val="none" w:sz="0" w:space="0" w:color="auto"/>
                    <w:left w:val="none" w:sz="0" w:space="0" w:color="auto"/>
                    <w:bottom w:val="none" w:sz="0" w:space="0" w:color="auto"/>
                    <w:right w:val="none" w:sz="0" w:space="0" w:color="auto"/>
                  </w:divBdr>
                </w:div>
                <w:div w:id="2112165371">
                  <w:marLeft w:val="640"/>
                  <w:marRight w:val="0"/>
                  <w:marTop w:val="0"/>
                  <w:marBottom w:val="0"/>
                  <w:divBdr>
                    <w:top w:val="none" w:sz="0" w:space="0" w:color="auto"/>
                    <w:left w:val="none" w:sz="0" w:space="0" w:color="auto"/>
                    <w:bottom w:val="none" w:sz="0" w:space="0" w:color="auto"/>
                    <w:right w:val="none" w:sz="0" w:space="0" w:color="auto"/>
                  </w:divBdr>
                </w:div>
              </w:divsChild>
            </w:div>
            <w:div w:id="1769962713">
              <w:marLeft w:val="0"/>
              <w:marRight w:val="0"/>
              <w:marTop w:val="0"/>
              <w:marBottom w:val="0"/>
              <w:divBdr>
                <w:top w:val="none" w:sz="0" w:space="0" w:color="auto"/>
                <w:left w:val="none" w:sz="0" w:space="0" w:color="auto"/>
                <w:bottom w:val="none" w:sz="0" w:space="0" w:color="auto"/>
                <w:right w:val="none" w:sz="0" w:space="0" w:color="auto"/>
              </w:divBdr>
              <w:divsChild>
                <w:div w:id="80180927">
                  <w:marLeft w:val="640"/>
                  <w:marRight w:val="0"/>
                  <w:marTop w:val="0"/>
                  <w:marBottom w:val="0"/>
                  <w:divBdr>
                    <w:top w:val="none" w:sz="0" w:space="0" w:color="auto"/>
                    <w:left w:val="none" w:sz="0" w:space="0" w:color="auto"/>
                    <w:bottom w:val="none" w:sz="0" w:space="0" w:color="auto"/>
                    <w:right w:val="none" w:sz="0" w:space="0" w:color="auto"/>
                  </w:divBdr>
                </w:div>
                <w:div w:id="165025974">
                  <w:marLeft w:val="640"/>
                  <w:marRight w:val="0"/>
                  <w:marTop w:val="0"/>
                  <w:marBottom w:val="0"/>
                  <w:divBdr>
                    <w:top w:val="none" w:sz="0" w:space="0" w:color="auto"/>
                    <w:left w:val="none" w:sz="0" w:space="0" w:color="auto"/>
                    <w:bottom w:val="none" w:sz="0" w:space="0" w:color="auto"/>
                    <w:right w:val="none" w:sz="0" w:space="0" w:color="auto"/>
                  </w:divBdr>
                </w:div>
                <w:div w:id="169758040">
                  <w:marLeft w:val="640"/>
                  <w:marRight w:val="0"/>
                  <w:marTop w:val="0"/>
                  <w:marBottom w:val="0"/>
                  <w:divBdr>
                    <w:top w:val="none" w:sz="0" w:space="0" w:color="auto"/>
                    <w:left w:val="none" w:sz="0" w:space="0" w:color="auto"/>
                    <w:bottom w:val="none" w:sz="0" w:space="0" w:color="auto"/>
                    <w:right w:val="none" w:sz="0" w:space="0" w:color="auto"/>
                  </w:divBdr>
                </w:div>
                <w:div w:id="269775164">
                  <w:marLeft w:val="640"/>
                  <w:marRight w:val="0"/>
                  <w:marTop w:val="0"/>
                  <w:marBottom w:val="0"/>
                  <w:divBdr>
                    <w:top w:val="none" w:sz="0" w:space="0" w:color="auto"/>
                    <w:left w:val="none" w:sz="0" w:space="0" w:color="auto"/>
                    <w:bottom w:val="none" w:sz="0" w:space="0" w:color="auto"/>
                    <w:right w:val="none" w:sz="0" w:space="0" w:color="auto"/>
                  </w:divBdr>
                </w:div>
                <w:div w:id="306471550">
                  <w:marLeft w:val="640"/>
                  <w:marRight w:val="0"/>
                  <w:marTop w:val="0"/>
                  <w:marBottom w:val="0"/>
                  <w:divBdr>
                    <w:top w:val="none" w:sz="0" w:space="0" w:color="auto"/>
                    <w:left w:val="none" w:sz="0" w:space="0" w:color="auto"/>
                    <w:bottom w:val="none" w:sz="0" w:space="0" w:color="auto"/>
                    <w:right w:val="none" w:sz="0" w:space="0" w:color="auto"/>
                  </w:divBdr>
                </w:div>
                <w:div w:id="317540839">
                  <w:marLeft w:val="640"/>
                  <w:marRight w:val="0"/>
                  <w:marTop w:val="0"/>
                  <w:marBottom w:val="0"/>
                  <w:divBdr>
                    <w:top w:val="none" w:sz="0" w:space="0" w:color="auto"/>
                    <w:left w:val="none" w:sz="0" w:space="0" w:color="auto"/>
                    <w:bottom w:val="none" w:sz="0" w:space="0" w:color="auto"/>
                    <w:right w:val="none" w:sz="0" w:space="0" w:color="auto"/>
                  </w:divBdr>
                </w:div>
                <w:div w:id="348992517">
                  <w:marLeft w:val="640"/>
                  <w:marRight w:val="0"/>
                  <w:marTop w:val="0"/>
                  <w:marBottom w:val="0"/>
                  <w:divBdr>
                    <w:top w:val="none" w:sz="0" w:space="0" w:color="auto"/>
                    <w:left w:val="none" w:sz="0" w:space="0" w:color="auto"/>
                    <w:bottom w:val="none" w:sz="0" w:space="0" w:color="auto"/>
                    <w:right w:val="none" w:sz="0" w:space="0" w:color="auto"/>
                  </w:divBdr>
                </w:div>
                <w:div w:id="381945702">
                  <w:marLeft w:val="640"/>
                  <w:marRight w:val="0"/>
                  <w:marTop w:val="0"/>
                  <w:marBottom w:val="0"/>
                  <w:divBdr>
                    <w:top w:val="none" w:sz="0" w:space="0" w:color="auto"/>
                    <w:left w:val="none" w:sz="0" w:space="0" w:color="auto"/>
                    <w:bottom w:val="none" w:sz="0" w:space="0" w:color="auto"/>
                    <w:right w:val="none" w:sz="0" w:space="0" w:color="auto"/>
                  </w:divBdr>
                </w:div>
                <w:div w:id="511997857">
                  <w:marLeft w:val="640"/>
                  <w:marRight w:val="0"/>
                  <w:marTop w:val="0"/>
                  <w:marBottom w:val="0"/>
                  <w:divBdr>
                    <w:top w:val="none" w:sz="0" w:space="0" w:color="auto"/>
                    <w:left w:val="none" w:sz="0" w:space="0" w:color="auto"/>
                    <w:bottom w:val="none" w:sz="0" w:space="0" w:color="auto"/>
                    <w:right w:val="none" w:sz="0" w:space="0" w:color="auto"/>
                  </w:divBdr>
                </w:div>
                <w:div w:id="529876078">
                  <w:marLeft w:val="640"/>
                  <w:marRight w:val="0"/>
                  <w:marTop w:val="0"/>
                  <w:marBottom w:val="0"/>
                  <w:divBdr>
                    <w:top w:val="none" w:sz="0" w:space="0" w:color="auto"/>
                    <w:left w:val="none" w:sz="0" w:space="0" w:color="auto"/>
                    <w:bottom w:val="none" w:sz="0" w:space="0" w:color="auto"/>
                    <w:right w:val="none" w:sz="0" w:space="0" w:color="auto"/>
                  </w:divBdr>
                </w:div>
                <w:div w:id="657536584">
                  <w:marLeft w:val="640"/>
                  <w:marRight w:val="0"/>
                  <w:marTop w:val="0"/>
                  <w:marBottom w:val="0"/>
                  <w:divBdr>
                    <w:top w:val="none" w:sz="0" w:space="0" w:color="auto"/>
                    <w:left w:val="none" w:sz="0" w:space="0" w:color="auto"/>
                    <w:bottom w:val="none" w:sz="0" w:space="0" w:color="auto"/>
                    <w:right w:val="none" w:sz="0" w:space="0" w:color="auto"/>
                  </w:divBdr>
                </w:div>
                <w:div w:id="740518396">
                  <w:marLeft w:val="640"/>
                  <w:marRight w:val="0"/>
                  <w:marTop w:val="0"/>
                  <w:marBottom w:val="0"/>
                  <w:divBdr>
                    <w:top w:val="none" w:sz="0" w:space="0" w:color="auto"/>
                    <w:left w:val="none" w:sz="0" w:space="0" w:color="auto"/>
                    <w:bottom w:val="none" w:sz="0" w:space="0" w:color="auto"/>
                    <w:right w:val="none" w:sz="0" w:space="0" w:color="auto"/>
                  </w:divBdr>
                </w:div>
                <w:div w:id="776218728">
                  <w:marLeft w:val="640"/>
                  <w:marRight w:val="0"/>
                  <w:marTop w:val="0"/>
                  <w:marBottom w:val="0"/>
                  <w:divBdr>
                    <w:top w:val="none" w:sz="0" w:space="0" w:color="auto"/>
                    <w:left w:val="none" w:sz="0" w:space="0" w:color="auto"/>
                    <w:bottom w:val="none" w:sz="0" w:space="0" w:color="auto"/>
                    <w:right w:val="none" w:sz="0" w:space="0" w:color="auto"/>
                  </w:divBdr>
                </w:div>
                <w:div w:id="799418066">
                  <w:marLeft w:val="640"/>
                  <w:marRight w:val="0"/>
                  <w:marTop w:val="0"/>
                  <w:marBottom w:val="0"/>
                  <w:divBdr>
                    <w:top w:val="none" w:sz="0" w:space="0" w:color="auto"/>
                    <w:left w:val="none" w:sz="0" w:space="0" w:color="auto"/>
                    <w:bottom w:val="none" w:sz="0" w:space="0" w:color="auto"/>
                    <w:right w:val="none" w:sz="0" w:space="0" w:color="auto"/>
                  </w:divBdr>
                </w:div>
                <w:div w:id="899630153">
                  <w:marLeft w:val="640"/>
                  <w:marRight w:val="0"/>
                  <w:marTop w:val="0"/>
                  <w:marBottom w:val="0"/>
                  <w:divBdr>
                    <w:top w:val="none" w:sz="0" w:space="0" w:color="auto"/>
                    <w:left w:val="none" w:sz="0" w:space="0" w:color="auto"/>
                    <w:bottom w:val="none" w:sz="0" w:space="0" w:color="auto"/>
                    <w:right w:val="none" w:sz="0" w:space="0" w:color="auto"/>
                  </w:divBdr>
                </w:div>
                <w:div w:id="908271610">
                  <w:marLeft w:val="640"/>
                  <w:marRight w:val="0"/>
                  <w:marTop w:val="0"/>
                  <w:marBottom w:val="0"/>
                  <w:divBdr>
                    <w:top w:val="none" w:sz="0" w:space="0" w:color="auto"/>
                    <w:left w:val="none" w:sz="0" w:space="0" w:color="auto"/>
                    <w:bottom w:val="none" w:sz="0" w:space="0" w:color="auto"/>
                    <w:right w:val="none" w:sz="0" w:space="0" w:color="auto"/>
                  </w:divBdr>
                </w:div>
                <w:div w:id="917516237">
                  <w:marLeft w:val="640"/>
                  <w:marRight w:val="0"/>
                  <w:marTop w:val="0"/>
                  <w:marBottom w:val="0"/>
                  <w:divBdr>
                    <w:top w:val="none" w:sz="0" w:space="0" w:color="auto"/>
                    <w:left w:val="none" w:sz="0" w:space="0" w:color="auto"/>
                    <w:bottom w:val="none" w:sz="0" w:space="0" w:color="auto"/>
                    <w:right w:val="none" w:sz="0" w:space="0" w:color="auto"/>
                  </w:divBdr>
                </w:div>
                <w:div w:id="963657336">
                  <w:marLeft w:val="640"/>
                  <w:marRight w:val="0"/>
                  <w:marTop w:val="0"/>
                  <w:marBottom w:val="0"/>
                  <w:divBdr>
                    <w:top w:val="none" w:sz="0" w:space="0" w:color="auto"/>
                    <w:left w:val="none" w:sz="0" w:space="0" w:color="auto"/>
                    <w:bottom w:val="none" w:sz="0" w:space="0" w:color="auto"/>
                    <w:right w:val="none" w:sz="0" w:space="0" w:color="auto"/>
                  </w:divBdr>
                </w:div>
                <w:div w:id="1004750494">
                  <w:marLeft w:val="640"/>
                  <w:marRight w:val="0"/>
                  <w:marTop w:val="0"/>
                  <w:marBottom w:val="0"/>
                  <w:divBdr>
                    <w:top w:val="none" w:sz="0" w:space="0" w:color="auto"/>
                    <w:left w:val="none" w:sz="0" w:space="0" w:color="auto"/>
                    <w:bottom w:val="none" w:sz="0" w:space="0" w:color="auto"/>
                    <w:right w:val="none" w:sz="0" w:space="0" w:color="auto"/>
                  </w:divBdr>
                </w:div>
                <w:div w:id="1067339682">
                  <w:marLeft w:val="640"/>
                  <w:marRight w:val="0"/>
                  <w:marTop w:val="0"/>
                  <w:marBottom w:val="0"/>
                  <w:divBdr>
                    <w:top w:val="none" w:sz="0" w:space="0" w:color="auto"/>
                    <w:left w:val="none" w:sz="0" w:space="0" w:color="auto"/>
                    <w:bottom w:val="none" w:sz="0" w:space="0" w:color="auto"/>
                    <w:right w:val="none" w:sz="0" w:space="0" w:color="auto"/>
                  </w:divBdr>
                </w:div>
                <w:div w:id="1085878235">
                  <w:marLeft w:val="640"/>
                  <w:marRight w:val="0"/>
                  <w:marTop w:val="0"/>
                  <w:marBottom w:val="0"/>
                  <w:divBdr>
                    <w:top w:val="none" w:sz="0" w:space="0" w:color="auto"/>
                    <w:left w:val="none" w:sz="0" w:space="0" w:color="auto"/>
                    <w:bottom w:val="none" w:sz="0" w:space="0" w:color="auto"/>
                    <w:right w:val="none" w:sz="0" w:space="0" w:color="auto"/>
                  </w:divBdr>
                </w:div>
                <w:div w:id="1109546930">
                  <w:marLeft w:val="640"/>
                  <w:marRight w:val="0"/>
                  <w:marTop w:val="0"/>
                  <w:marBottom w:val="0"/>
                  <w:divBdr>
                    <w:top w:val="none" w:sz="0" w:space="0" w:color="auto"/>
                    <w:left w:val="none" w:sz="0" w:space="0" w:color="auto"/>
                    <w:bottom w:val="none" w:sz="0" w:space="0" w:color="auto"/>
                    <w:right w:val="none" w:sz="0" w:space="0" w:color="auto"/>
                  </w:divBdr>
                </w:div>
                <w:div w:id="1132862530">
                  <w:marLeft w:val="640"/>
                  <w:marRight w:val="0"/>
                  <w:marTop w:val="0"/>
                  <w:marBottom w:val="0"/>
                  <w:divBdr>
                    <w:top w:val="none" w:sz="0" w:space="0" w:color="auto"/>
                    <w:left w:val="none" w:sz="0" w:space="0" w:color="auto"/>
                    <w:bottom w:val="none" w:sz="0" w:space="0" w:color="auto"/>
                    <w:right w:val="none" w:sz="0" w:space="0" w:color="auto"/>
                  </w:divBdr>
                </w:div>
                <w:div w:id="1148013075">
                  <w:marLeft w:val="640"/>
                  <w:marRight w:val="0"/>
                  <w:marTop w:val="0"/>
                  <w:marBottom w:val="0"/>
                  <w:divBdr>
                    <w:top w:val="none" w:sz="0" w:space="0" w:color="auto"/>
                    <w:left w:val="none" w:sz="0" w:space="0" w:color="auto"/>
                    <w:bottom w:val="none" w:sz="0" w:space="0" w:color="auto"/>
                    <w:right w:val="none" w:sz="0" w:space="0" w:color="auto"/>
                  </w:divBdr>
                </w:div>
                <w:div w:id="1152214857">
                  <w:marLeft w:val="640"/>
                  <w:marRight w:val="0"/>
                  <w:marTop w:val="0"/>
                  <w:marBottom w:val="0"/>
                  <w:divBdr>
                    <w:top w:val="none" w:sz="0" w:space="0" w:color="auto"/>
                    <w:left w:val="none" w:sz="0" w:space="0" w:color="auto"/>
                    <w:bottom w:val="none" w:sz="0" w:space="0" w:color="auto"/>
                    <w:right w:val="none" w:sz="0" w:space="0" w:color="auto"/>
                  </w:divBdr>
                </w:div>
                <w:div w:id="1243298507">
                  <w:marLeft w:val="640"/>
                  <w:marRight w:val="0"/>
                  <w:marTop w:val="0"/>
                  <w:marBottom w:val="0"/>
                  <w:divBdr>
                    <w:top w:val="none" w:sz="0" w:space="0" w:color="auto"/>
                    <w:left w:val="none" w:sz="0" w:space="0" w:color="auto"/>
                    <w:bottom w:val="none" w:sz="0" w:space="0" w:color="auto"/>
                    <w:right w:val="none" w:sz="0" w:space="0" w:color="auto"/>
                  </w:divBdr>
                </w:div>
                <w:div w:id="1255867945">
                  <w:marLeft w:val="640"/>
                  <w:marRight w:val="0"/>
                  <w:marTop w:val="0"/>
                  <w:marBottom w:val="0"/>
                  <w:divBdr>
                    <w:top w:val="none" w:sz="0" w:space="0" w:color="auto"/>
                    <w:left w:val="none" w:sz="0" w:space="0" w:color="auto"/>
                    <w:bottom w:val="none" w:sz="0" w:space="0" w:color="auto"/>
                    <w:right w:val="none" w:sz="0" w:space="0" w:color="auto"/>
                  </w:divBdr>
                </w:div>
                <w:div w:id="1282571741">
                  <w:marLeft w:val="640"/>
                  <w:marRight w:val="0"/>
                  <w:marTop w:val="0"/>
                  <w:marBottom w:val="0"/>
                  <w:divBdr>
                    <w:top w:val="none" w:sz="0" w:space="0" w:color="auto"/>
                    <w:left w:val="none" w:sz="0" w:space="0" w:color="auto"/>
                    <w:bottom w:val="none" w:sz="0" w:space="0" w:color="auto"/>
                    <w:right w:val="none" w:sz="0" w:space="0" w:color="auto"/>
                  </w:divBdr>
                </w:div>
                <w:div w:id="1339624469">
                  <w:marLeft w:val="640"/>
                  <w:marRight w:val="0"/>
                  <w:marTop w:val="0"/>
                  <w:marBottom w:val="0"/>
                  <w:divBdr>
                    <w:top w:val="none" w:sz="0" w:space="0" w:color="auto"/>
                    <w:left w:val="none" w:sz="0" w:space="0" w:color="auto"/>
                    <w:bottom w:val="none" w:sz="0" w:space="0" w:color="auto"/>
                    <w:right w:val="none" w:sz="0" w:space="0" w:color="auto"/>
                  </w:divBdr>
                </w:div>
                <w:div w:id="1359817729">
                  <w:marLeft w:val="640"/>
                  <w:marRight w:val="0"/>
                  <w:marTop w:val="0"/>
                  <w:marBottom w:val="0"/>
                  <w:divBdr>
                    <w:top w:val="none" w:sz="0" w:space="0" w:color="auto"/>
                    <w:left w:val="none" w:sz="0" w:space="0" w:color="auto"/>
                    <w:bottom w:val="none" w:sz="0" w:space="0" w:color="auto"/>
                    <w:right w:val="none" w:sz="0" w:space="0" w:color="auto"/>
                  </w:divBdr>
                </w:div>
                <w:div w:id="1392120254">
                  <w:marLeft w:val="640"/>
                  <w:marRight w:val="0"/>
                  <w:marTop w:val="0"/>
                  <w:marBottom w:val="0"/>
                  <w:divBdr>
                    <w:top w:val="none" w:sz="0" w:space="0" w:color="auto"/>
                    <w:left w:val="none" w:sz="0" w:space="0" w:color="auto"/>
                    <w:bottom w:val="none" w:sz="0" w:space="0" w:color="auto"/>
                    <w:right w:val="none" w:sz="0" w:space="0" w:color="auto"/>
                  </w:divBdr>
                </w:div>
                <w:div w:id="1527475681">
                  <w:marLeft w:val="640"/>
                  <w:marRight w:val="0"/>
                  <w:marTop w:val="0"/>
                  <w:marBottom w:val="0"/>
                  <w:divBdr>
                    <w:top w:val="none" w:sz="0" w:space="0" w:color="auto"/>
                    <w:left w:val="none" w:sz="0" w:space="0" w:color="auto"/>
                    <w:bottom w:val="none" w:sz="0" w:space="0" w:color="auto"/>
                    <w:right w:val="none" w:sz="0" w:space="0" w:color="auto"/>
                  </w:divBdr>
                </w:div>
                <w:div w:id="1544169728">
                  <w:marLeft w:val="640"/>
                  <w:marRight w:val="0"/>
                  <w:marTop w:val="0"/>
                  <w:marBottom w:val="0"/>
                  <w:divBdr>
                    <w:top w:val="none" w:sz="0" w:space="0" w:color="auto"/>
                    <w:left w:val="none" w:sz="0" w:space="0" w:color="auto"/>
                    <w:bottom w:val="none" w:sz="0" w:space="0" w:color="auto"/>
                    <w:right w:val="none" w:sz="0" w:space="0" w:color="auto"/>
                  </w:divBdr>
                </w:div>
                <w:div w:id="1591231805">
                  <w:marLeft w:val="640"/>
                  <w:marRight w:val="0"/>
                  <w:marTop w:val="0"/>
                  <w:marBottom w:val="0"/>
                  <w:divBdr>
                    <w:top w:val="none" w:sz="0" w:space="0" w:color="auto"/>
                    <w:left w:val="none" w:sz="0" w:space="0" w:color="auto"/>
                    <w:bottom w:val="none" w:sz="0" w:space="0" w:color="auto"/>
                    <w:right w:val="none" w:sz="0" w:space="0" w:color="auto"/>
                  </w:divBdr>
                </w:div>
                <w:div w:id="1594050540">
                  <w:marLeft w:val="640"/>
                  <w:marRight w:val="0"/>
                  <w:marTop w:val="0"/>
                  <w:marBottom w:val="0"/>
                  <w:divBdr>
                    <w:top w:val="none" w:sz="0" w:space="0" w:color="auto"/>
                    <w:left w:val="none" w:sz="0" w:space="0" w:color="auto"/>
                    <w:bottom w:val="none" w:sz="0" w:space="0" w:color="auto"/>
                    <w:right w:val="none" w:sz="0" w:space="0" w:color="auto"/>
                  </w:divBdr>
                </w:div>
                <w:div w:id="1597010790">
                  <w:marLeft w:val="640"/>
                  <w:marRight w:val="0"/>
                  <w:marTop w:val="0"/>
                  <w:marBottom w:val="0"/>
                  <w:divBdr>
                    <w:top w:val="none" w:sz="0" w:space="0" w:color="auto"/>
                    <w:left w:val="none" w:sz="0" w:space="0" w:color="auto"/>
                    <w:bottom w:val="none" w:sz="0" w:space="0" w:color="auto"/>
                    <w:right w:val="none" w:sz="0" w:space="0" w:color="auto"/>
                  </w:divBdr>
                </w:div>
                <w:div w:id="1668633163">
                  <w:marLeft w:val="640"/>
                  <w:marRight w:val="0"/>
                  <w:marTop w:val="0"/>
                  <w:marBottom w:val="0"/>
                  <w:divBdr>
                    <w:top w:val="none" w:sz="0" w:space="0" w:color="auto"/>
                    <w:left w:val="none" w:sz="0" w:space="0" w:color="auto"/>
                    <w:bottom w:val="none" w:sz="0" w:space="0" w:color="auto"/>
                    <w:right w:val="none" w:sz="0" w:space="0" w:color="auto"/>
                  </w:divBdr>
                </w:div>
                <w:div w:id="1779062495">
                  <w:marLeft w:val="640"/>
                  <w:marRight w:val="0"/>
                  <w:marTop w:val="0"/>
                  <w:marBottom w:val="0"/>
                  <w:divBdr>
                    <w:top w:val="none" w:sz="0" w:space="0" w:color="auto"/>
                    <w:left w:val="none" w:sz="0" w:space="0" w:color="auto"/>
                    <w:bottom w:val="none" w:sz="0" w:space="0" w:color="auto"/>
                    <w:right w:val="none" w:sz="0" w:space="0" w:color="auto"/>
                  </w:divBdr>
                </w:div>
                <w:div w:id="1802072767">
                  <w:marLeft w:val="640"/>
                  <w:marRight w:val="0"/>
                  <w:marTop w:val="0"/>
                  <w:marBottom w:val="0"/>
                  <w:divBdr>
                    <w:top w:val="none" w:sz="0" w:space="0" w:color="auto"/>
                    <w:left w:val="none" w:sz="0" w:space="0" w:color="auto"/>
                    <w:bottom w:val="none" w:sz="0" w:space="0" w:color="auto"/>
                    <w:right w:val="none" w:sz="0" w:space="0" w:color="auto"/>
                  </w:divBdr>
                </w:div>
                <w:div w:id="1821728698">
                  <w:marLeft w:val="640"/>
                  <w:marRight w:val="0"/>
                  <w:marTop w:val="0"/>
                  <w:marBottom w:val="0"/>
                  <w:divBdr>
                    <w:top w:val="none" w:sz="0" w:space="0" w:color="auto"/>
                    <w:left w:val="none" w:sz="0" w:space="0" w:color="auto"/>
                    <w:bottom w:val="none" w:sz="0" w:space="0" w:color="auto"/>
                    <w:right w:val="none" w:sz="0" w:space="0" w:color="auto"/>
                  </w:divBdr>
                </w:div>
                <w:div w:id="1896771721">
                  <w:marLeft w:val="640"/>
                  <w:marRight w:val="0"/>
                  <w:marTop w:val="0"/>
                  <w:marBottom w:val="0"/>
                  <w:divBdr>
                    <w:top w:val="none" w:sz="0" w:space="0" w:color="auto"/>
                    <w:left w:val="none" w:sz="0" w:space="0" w:color="auto"/>
                    <w:bottom w:val="none" w:sz="0" w:space="0" w:color="auto"/>
                    <w:right w:val="none" w:sz="0" w:space="0" w:color="auto"/>
                  </w:divBdr>
                </w:div>
                <w:div w:id="1897155024">
                  <w:marLeft w:val="640"/>
                  <w:marRight w:val="0"/>
                  <w:marTop w:val="0"/>
                  <w:marBottom w:val="0"/>
                  <w:divBdr>
                    <w:top w:val="none" w:sz="0" w:space="0" w:color="auto"/>
                    <w:left w:val="none" w:sz="0" w:space="0" w:color="auto"/>
                    <w:bottom w:val="none" w:sz="0" w:space="0" w:color="auto"/>
                    <w:right w:val="none" w:sz="0" w:space="0" w:color="auto"/>
                  </w:divBdr>
                </w:div>
                <w:div w:id="1927113277">
                  <w:marLeft w:val="640"/>
                  <w:marRight w:val="0"/>
                  <w:marTop w:val="0"/>
                  <w:marBottom w:val="0"/>
                  <w:divBdr>
                    <w:top w:val="none" w:sz="0" w:space="0" w:color="auto"/>
                    <w:left w:val="none" w:sz="0" w:space="0" w:color="auto"/>
                    <w:bottom w:val="none" w:sz="0" w:space="0" w:color="auto"/>
                    <w:right w:val="none" w:sz="0" w:space="0" w:color="auto"/>
                  </w:divBdr>
                </w:div>
                <w:div w:id="2028868178">
                  <w:marLeft w:val="640"/>
                  <w:marRight w:val="0"/>
                  <w:marTop w:val="0"/>
                  <w:marBottom w:val="0"/>
                  <w:divBdr>
                    <w:top w:val="none" w:sz="0" w:space="0" w:color="auto"/>
                    <w:left w:val="none" w:sz="0" w:space="0" w:color="auto"/>
                    <w:bottom w:val="none" w:sz="0" w:space="0" w:color="auto"/>
                    <w:right w:val="none" w:sz="0" w:space="0" w:color="auto"/>
                  </w:divBdr>
                </w:div>
                <w:div w:id="2097507376">
                  <w:marLeft w:val="640"/>
                  <w:marRight w:val="0"/>
                  <w:marTop w:val="0"/>
                  <w:marBottom w:val="0"/>
                  <w:divBdr>
                    <w:top w:val="none" w:sz="0" w:space="0" w:color="auto"/>
                    <w:left w:val="none" w:sz="0" w:space="0" w:color="auto"/>
                    <w:bottom w:val="none" w:sz="0" w:space="0" w:color="auto"/>
                    <w:right w:val="none" w:sz="0" w:space="0" w:color="auto"/>
                  </w:divBdr>
                </w:div>
              </w:divsChild>
            </w:div>
            <w:div w:id="1795371053">
              <w:marLeft w:val="0"/>
              <w:marRight w:val="0"/>
              <w:marTop w:val="0"/>
              <w:marBottom w:val="0"/>
              <w:divBdr>
                <w:top w:val="none" w:sz="0" w:space="0" w:color="auto"/>
                <w:left w:val="none" w:sz="0" w:space="0" w:color="auto"/>
                <w:bottom w:val="none" w:sz="0" w:space="0" w:color="auto"/>
                <w:right w:val="none" w:sz="0" w:space="0" w:color="auto"/>
              </w:divBdr>
              <w:divsChild>
                <w:div w:id="61148128">
                  <w:marLeft w:val="640"/>
                  <w:marRight w:val="0"/>
                  <w:marTop w:val="0"/>
                  <w:marBottom w:val="0"/>
                  <w:divBdr>
                    <w:top w:val="none" w:sz="0" w:space="0" w:color="auto"/>
                    <w:left w:val="none" w:sz="0" w:space="0" w:color="auto"/>
                    <w:bottom w:val="none" w:sz="0" w:space="0" w:color="auto"/>
                    <w:right w:val="none" w:sz="0" w:space="0" w:color="auto"/>
                  </w:divBdr>
                </w:div>
                <w:div w:id="170216835">
                  <w:marLeft w:val="640"/>
                  <w:marRight w:val="0"/>
                  <w:marTop w:val="0"/>
                  <w:marBottom w:val="0"/>
                  <w:divBdr>
                    <w:top w:val="none" w:sz="0" w:space="0" w:color="auto"/>
                    <w:left w:val="none" w:sz="0" w:space="0" w:color="auto"/>
                    <w:bottom w:val="none" w:sz="0" w:space="0" w:color="auto"/>
                    <w:right w:val="none" w:sz="0" w:space="0" w:color="auto"/>
                  </w:divBdr>
                </w:div>
                <w:div w:id="214313965">
                  <w:marLeft w:val="640"/>
                  <w:marRight w:val="0"/>
                  <w:marTop w:val="0"/>
                  <w:marBottom w:val="0"/>
                  <w:divBdr>
                    <w:top w:val="none" w:sz="0" w:space="0" w:color="auto"/>
                    <w:left w:val="none" w:sz="0" w:space="0" w:color="auto"/>
                    <w:bottom w:val="none" w:sz="0" w:space="0" w:color="auto"/>
                    <w:right w:val="none" w:sz="0" w:space="0" w:color="auto"/>
                  </w:divBdr>
                </w:div>
                <w:div w:id="224877713">
                  <w:marLeft w:val="640"/>
                  <w:marRight w:val="0"/>
                  <w:marTop w:val="0"/>
                  <w:marBottom w:val="0"/>
                  <w:divBdr>
                    <w:top w:val="none" w:sz="0" w:space="0" w:color="auto"/>
                    <w:left w:val="none" w:sz="0" w:space="0" w:color="auto"/>
                    <w:bottom w:val="none" w:sz="0" w:space="0" w:color="auto"/>
                    <w:right w:val="none" w:sz="0" w:space="0" w:color="auto"/>
                  </w:divBdr>
                </w:div>
                <w:div w:id="225653581">
                  <w:marLeft w:val="640"/>
                  <w:marRight w:val="0"/>
                  <w:marTop w:val="0"/>
                  <w:marBottom w:val="0"/>
                  <w:divBdr>
                    <w:top w:val="none" w:sz="0" w:space="0" w:color="auto"/>
                    <w:left w:val="none" w:sz="0" w:space="0" w:color="auto"/>
                    <w:bottom w:val="none" w:sz="0" w:space="0" w:color="auto"/>
                    <w:right w:val="none" w:sz="0" w:space="0" w:color="auto"/>
                  </w:divBdr>
                </w:div>
                <w:div w:id="267465221">
                  <w:marLeft w:val="640"/>
                  <w:marRight w:val="0"/>
                  <w:marTop w:val="0"/>
                  <w:marBottom w:val="0"/>
                  <w:divBdr>
                    <w:top w:val="none" w:sz="0" w:space="0" w:color="auto"/>
                    <w:left w:val="none" w:sz="0" w:space="0" w:color="auto"/>
                    <w:bottom w:val="none" w:sz="0" w:space="0" w:color="auto"/>
                    <w:right w:val="none" w:sz="0" w:space="0" w:color="auto"/>
                  </w:divBdr>
                </w:div>
                <w:div w:id="278951031">
                  <w:marLeft w:val="640"/>
                  <w:marRight w:val="0"/>
                  <w:marTop w:val="0"/>
                  <w:marBottom w:val="0"/>
                  <w:divBdr>
                    <w:top w:val="none" w:sz="0" w:space="0" w:color="auto"/>
                    <w:left w:val="none" w:sz="0" w:space="0" w:color="auto"/>
                    <w:bottom w:val="none" w:sz="0" w:space="0" w:color="auto"/>
                    <w:right w:val="none" w:sz="0" w:space="0" w:color="auto"/>
                  </w:divBdr>
                </w:div>
                <w:div w:id="294608599">
                  <w:marLeft w:val="640"/>
                  <w:marRight w:val="0"/>
                  <w:marTop w:val="0"/>
                  <w:marBottom w:val="0"/>
                  <w:divBdr>
                    <w:top w:val="none" w:sz="0" w:space="0" w:color="auto"/>
                    <w:left w:val="none" w:sz="0" w:space="0" w:color="auto"/>
                    <w:bottom w:val="none" w:sz="0" w:space="0" w:color="auto"/>
                    <w:right w:val="none" w:sz="0" w:space="0" w:color="auto"/>
                  </w:divBdr>
                </w:div>
                <w:div w:id="349917257">
                  <w:marLeft w:val="640"/>
                  <w:marRight w:val="0"/>
                  <w:marTop w:val="0"/>
                  <w:marBottom w:val="0"/>
                  <w:divBdr>
                    <w:top w:val="none" w:sz="0" w:space="0" w:color="auto"/>
                    <w:left w:val="none" w:sz="0" w:space="0" w:color="auto"/>
                    <w:bottom w:val="none" w:sz="0" w:space="0" w:color="auto"/>
                    <w:right w:val="none" w:sz="0" w:space="0" w:color="auto"/>
                  </w:divBdr>
                </w:div>
                <w:div w:id="356778322">
                  <w:marLeft w:val="640"/>
                  <w:marRight w:val="0"/>
                  <w:marTop w:val="0"/>
                  <w:marBottom w:val="0"/>
                  <w:divBdr>
                    <w:top w:val="none" w:sz="0" w:space="0" w:color="auto"/>
                    <w:left w:val="none" w:sz="0" w:space="0" w:color="auto"/>
                    <w:bottom w:val="none" w:sz="0" w:space="0" w:color="auto"/>
                    <w:right w:val="none" w:sz="0" w:space="0" w:color="auto"/>
                  </w:divBdr>
                </w:div>
                <w:div w:id="357508693">
                  <w:marLeft w:val="640"/>
                  <w:marRight w:val="0"/>
                  <w:marTop w:val="0"/>
                  <w:marBottom w:val="0"/>
                  <w:divBdr>
                    <w:top w:val="none" w:sz="0" w:space="0" w:color="auto"/>
                    <w:left w:val="none" w:sz="0" w:space="0" w:color="auto"/>
                    <w:bottom w:val="none" w:sz="0" w:space="0" w:color="auto"/>
                    <w:right w:val="none" w:sz="0" w:space="0" w:color="auto"/>
                  </w:divBdr>
                </w:div>
                <w:div w:id="468017071">
                  <w:marLeft w:val="640"/>
                  <w:marRight w:val="0"/>
                  <w:marTop w:val="0"/>
                  <w:marBottom w:val="0"/>
                  <w:divBdr>
                    <w:top w:val="none" w:sz="0" w:space="0" w:color="auto"/>
                    <w:left w:val="none" w:sz="0" w:space="0" w:color="auto"/>
                    <w:bottom w:val="none" w:sz="0" w:space="0" w:color="auto"/>
                    <w:right w:val="none" w:sz="0" w:space="0" w:color="auto"/>
                  </w:divBdr>
                </w:div>
                <w:div w:id="610824410">
                  <w:marLeft w:val="640"/>
                  <w:marRight w:val="0"/>
                  <w:marTop w:val="0"/>
                  <w:marBottom w:val="0"/>
                  <w:divBdr>
                    <w:top w:val="none" w:sz="0" w:space="0" w:color="auto"/>
                    <w:left w:val="none" w:sz="0" w:space="0" w:color="auto"/>
                    <w:bottom w:val="none" w:sz="0" w:space="0" w:color="auto"/>
                    <w:right w:val="none" w:sz="0" w:space="0" w:color="auto"/>
                  </w:divBdr>
                </w:div>
                <w:div w:id="653798189">
                  <w:marLeft w:val="640"/>
                  <w:marRight w:val="0"/>
                  <w:marTop w:val="0"/>
                  <w:marBottom w:val="0"/>
                  <w:divBdr>
                    <w:top w:val="none" w:sz="0" w:space="0" w:color="auto"/>
                    <w:left w:val="none" w:sz="0" w:space="0" w:color="auto"/>
                    <w:bottom w:val="none" w:sz="0" w:space="0" w:color="auto"/>
                    <w:right w:val="none" w:sz="0" w:space="0" w:color="auto"/>
                  </w:divBdr>
                </w:div>
                <w:div w:id="655306720">
                  <w:marLeft w:val="640"/>
                  <w:marRight w:val="0"/>
                  <w:marTop w:val="0"/>
                  <w:marBottom w:val="0"/>
                  <w:divBdr>
                    <w:top w:val="none" w:sz="0" w:space="0" w:color="auto"/>
                    <w:left w:val="none" w:sz="0" w:space="0" w:color="auto"/>
                    <w:bottom w:val="none" w:sz="0" w:space="0" w:color="auto"/>
                    <w:right w:val="none" w:sz="0" w:space="0" w:color="auto"/>
                  </w:divBdr>
                </w:div>
                <w:div w:id="708184620">
                  <w:marLeft w:val="640"/>
                  <w:marRight w:val="0"/>
                  <w:marTop w:val="0"/>
                  <w:marBottom w:val="0"/>
                  <w:divBdr>
                    <w:top w:val="none" w:sz="0" w:space="0" w:color="auto"/>
                    <w:left w:val="none" w:sz="0" w:space="0" w:color="auto"/>
                    <w:bottom w:val="none" w:sz="0" w:space="0" w:color="auto"/>
                    <w:right w:val="none" w:sz="0" w:space="0" w:color="auto"/>
                  </w:divBdr>
                </w:div>
                <w:div w:id="848445443">
                  <w:marLeft w:val="640"/>
                  <w:marRight w:val="0"/>
                  <w:marTop w:val="0"/>
                  <w:marBottom w:val="0"/>
                  <w:divBdr>
                    <w:top w:val="none" w:sz="0" w:space="0" w:color="auto"/>
                    <w:left w:val="none" w:sz="0" w:space="0" w:color="auto"/>
                    <w:bottom w:val="none" w:sz="0" w:space="0" w:color="auto"/>
                    <w:right w:val="none" w:sz="0" w:space="0" w:color="auto"/>
                  </w:divBdr>
                </w:div>
                <w:div w:id="880023022">
                  <w:marLeft w:val="640"/>
                  <w:marRight w:val="0"/>
                  <w:marTop w:val="0"/>
                  <w:marBottom w:val="0"/>
                  <w:divBdr>
                    <w:top w:val="none" w:sz="0" w:space="0" w:color="auto"/>
                    <w:left w:val="none" w:sz="0" w:space="0" w:color="auto"/>
                    <w:bottom w:val="none" w:sz="0" w:space="0" w:color="auto"/>
                    <w:right w:val="none" w:sz="0" w:space="0" w:color="auto"/>
                  </w:divBdr>
                </w:div>
                <w:div w:id="888146161">
                  <w:marLeft w:val="640"/>
                  <w:marRight w:val="0"/>
                  <w:marTop w:val="0"/>
                  <w:marBottom w:val="0"/>
                  <w:divBdr>
                    <w:top w:val="none" w:sz="0" w:space="0" w:color="auto"/>
                    <w:left w:val="none" w:sz="0" w:space="0" w:color="auto"/>
                    <w:bottom w:val="none" w:sz="0" w:space="0" w:color="auto"/>
                    <w:right w:val="none" w:sz="0" w:space="0" w:color="auto"/>
                  </w:divBdr>
                </w:div>
                <w:div w:id="969938541">
                  <w:marLeft w:val="640"/>
                  <w:marRight w:val="0"/>
                  <w:marTop w:val="0"/>
                  <w:marBottom w:val="0"/>
                  <w:divBdr>
                    <w:top w:val="none" w:sz="0" w:space="0" w:color="auto"/>
                    <w:left w:val="none" w:sz="0" w:space="0" w:color="auto"/>
                    <w:bottom w:val="none" w:sz="0" w:space="0" w:color="auto"/>
                    <w:right w:val="none" w:sz="0" w:space="0" w:color="auto"/>
                  </w:divBdr>
                </w:div>
                <w:div w:id="982975586">
                  <w:marLeft w:val="640"/>
                  <w:marRight w:val="0"/>
                  <w:marTop w:val="0"/>
                  <w:marBottom w:val="0"/>
                  <w:divBdr>
                    <w:top w:val="none" w:sz="0" w:space="0" w:color="auto"/>
                    <w:left w:val="none" w:sz="0" w:space="0" w:color="auto"/>
                    <w:bottom w:val="none" w:sz="0" w:space="0" w:color="auto"/>
                    <w:right w:val="none" w:sz="0" w:space="0" w:color="auto"/>
                  </w:divBdr>
                </w:div>
                <w:div w:id="1066759154">
                  <w:marLeft w:val="640"/>
                  <w:marRight w:val="0"/>
                  <w:marTop w:val="0"/>
                  <w:marBottom w:val="0"/>
                  <w:divBdr>
                    <w:top w:val="none" w:sz="0" w:space="0" w:color="auto"/>
                    <w:left w:val="none" w:sz="0" w:space="0" w:color="auto"/>
                    <w:bottom w:val="none" w:sz="0" w:space="0" w:color="auto"/>
                    <w:right w:val="none" w:sz="0" w:space="0" w:color="auto"/>
                  </w:divBdr>
                </w:div>
                <w:div w:id="1126704919">
                  <w:marLeft w:val="640"/>
                  <w:marRight w:val="0"/>
                  <w:marTop w:val="0"/>
                  <w:marBottom w:val="0"/>
                  <w:divBdr>
                    <w:top w:val="none" w:sz="0" w:space="0" w:color="auto"/>
                    <w:left w:val="none" w:sz="0" w:space="0" w:color="auto"/>
                    <w:bottom w:val="none" w:sz="0" w:space="0" w:color="auto"/>
                    <w:right w:val="none" w:sz="0" w:space="0" w:color="auto"/>
                  </w:divBdr>
                </w:div>
                <w:div w:id="1152528483">
                  <w:marLeft w:val="640"/>
                  <w:marRight w:val="0"/>
                  <w:marTop w:val="0"/>
                  <w:marBottom w:val="0"/>
                  <w:divBdr>
                    <w:top w:val="none" w:sz="0" w:space="0" w:color="auto"/>
                    <w:left w:val="none" w:sz="0" w:space="0" w:color="auto"/>
                    <w:bottom w:val="none" w:sz="0" w:space="0" w:color="auto"/>
                    <w:right w:val="none" w:sz="0" w:space="0" w:color="auto"/>
                  </w:divBdr>
                </w:div>
                <w:div w:id="1198395500">
                  <w:marLeft w:val="640"/>
                  <w:marRight w:val="0"/>
                  <w:marTop w:val="0"/>
                  <w:marBottom w:val="0"/>
                  <w:divBdr>
                    <w:top w:val="none" w:sz="0" w:space="0" w:color="auto"/>
                    <w:left w:val="none" w:sz="0" w:space="0" w:color="auto"/>
                    <w:bottom w:val="none" w:sz="0" w:space="0" w:color="auto"/>
                    <w:right w:val="none" w:sz="0" w:space="0" w:color="auto"/>
                  </w:divBdr>
                </w:div>
                <w:div w:id="1205827170">
                  <w:marLeft w:val="640"/>
                  <w:marRight w:val="0"/>
                  <w:marTop w:val="0"/>
                  <w:marBottom w:val="0"/>
                  <w:divBdr>
                    <w:top w:val="none" w:sz="0" w:space="0" w:color="auto"/>
                    <w:left w:val="none" w:sz="0" w:space="0" w:color="auto"/>
                    <w:bottom w:val="none" w:sz="0" w:space="0" w:color="auto"/>
                    <w:right w:val="none" w:sz="0" w:space="0" w:color="auto"/>
                  </w:divBdr>
                </w:div>
                <w:div w:id="1243176748">
                  <w:marLeft w:val="640"/>
                  <w:marRight w:val="0"/>
                  <w:marTop w:val="0"/>
                  <w:marBottom w:val="0"/>
                  <w:divBdr>
                    <w:top w:val="none" w:sz="0" w:space="0" w:color="auto"/>
                    <w:left w:val="none" w:sz="0" w:space="0" w:color="auto"/>
                    <w:bottom w:val="none" w:sz="0" w:space="0" w:color="auto"/>
                    <w:right w:val="none" w:sz="0" w:space="0" w:color="auto"/>
                  </w:divBdr>
                </w:div>
                <w:div w:id="1243414583">
                  <w:marLeft w:val="640"/>
                  <w:marRight w:val="0"/>
                  <w:marTop w:val="0"/>
                  <w:marBottom w:val="0"/>
                  <w:divBdr>
                    <w:top w:val="none" w:sz="0" w:space="0" w:color="auto"/>
                    <w:left w:val="none" w:sz="0" w:space="0" w:color="auto"/>
                    <w:bottom w:val="none" w:sz="0" w:space="0" w:color="auto"/>
                    <w:right w:val="none" w:sz="0" w:space="0" w:color="auto"/>
                  </w:divBdr>
                </w:div>
                <w:div w:id="1352873509">
                  <w:marLeft w:val="640"/>
                  <w:marRight w:val="0"/>
                  <w:marTop w:val="0"/>
                  <w:marBottom w:val="0"/>
                  <w:divBdr>
                    <w:top w:val="none" w:sz="0" w:space="0" w:color="auto"/>
                    <w:left w:val="none" w:sz="0" w:space="0" w:color="auto"/>
                    <w:bottom w:val="none" w:sz="0" w:space="0" w:color="auto"/>
                    <w:right w:val="none" w:sz="0" w:space="0" w:color="auto"/>
                  </w:divBdr>
                </w:div>
                <w:div w:id="1469125830">
                  <w:marLeft w:val="640"/>
                  <w:marRight w:val="0"/>
                  <w:marTop w:val="0"/>
                  <w:marBottom w:val="0"/>
                  <w:divBdr>
                    <w:top w:val="none" w:sz="0" w:space="0" w:color="auto"/>
                    <w:left w:val="none" w:sz="0" w:space="0" w:color="auto"/>
                    <w:bottom w:val="none" w:sz="0" w:space="0" w:color="auto"/>
                    <w:right w:val="none" w:sz="0" w:space="0" w:color="auto"/>
                  </w:divBdr>
                </w:div>
                <w:div w:id="1539581360">
                  <w:marLeft w:val="640"/>
                  <w:marRight w:val="0"/>
                  <w:marTop w:val="0"/>
                  <w:marBottom w:val="0"/>
                  <w:divBdr>
                    <w:top w:val="none" w:sz="0" w:space="0" w:color="auto"/>
                    <w:left w:val="none" w:sz="0" w:space="0" w:color="auto"/>
                    <w:bottom w:val="none" w:sz="0" w:space="0" w:color="auto"/>
                    <w:right w:val="none" w:sz="0" w:space="0" w:color="auto"/>
                  </w:divBdr>
                </w:div>
                <w:div w:id="1720590045">
                  <w:marLeft w:val="640"/>
                  <w:marRight w:val="0"/>
                  <w:marTop w:val="0"/>
                  <w:marBottom w:val="0"/>
                  <w:divBdr>
                    <w:top w:val="none" w:sz="0" w:space="0" w:color="auto"/>
                    <w:left w:val="none" w:sz="0" w:space="0" w:color="auto"/>
                    <w:bottom w:val="none" w:sz="0" w:space="0" w:color="auto"/>
                    <w:right w:val="none" w:sz="0" w:space="0" w:color="auto"/>
                  </w:divBdr>
                </w:div>
                <w:div w:id="1732390644">
                  <w:marLeft w:val="640"/>
                  <w:marRight w:val="0"/>
                  <w:marTop w:val="0"/>
                  <w:marBottom w:val="0"/>
                  <w:divBdr>
                    <w:top w:val="none" w:sz="0" w:space="0" w:color="auto"/>
                    <w:left w:val="none" w:sz="0" w:space="0" w:color="auto"/>
                    <w:bottom w:val="none" w:sz="0" w:space="0" w:color="auto"/>
                    <w:right w:val="none" w:sz="0" w:space="0" w:color="auto"/>
                  </w:divBdr>
                </w:div>
                <w:div w:id="1830124779">
                  <w:marLeft w:val="640"/>
                  <w:marRight w:val="0"/>
                  <w:marTop w:val="0"/>
                  <w:marBottom w:val="0"/>
                  <w:divBdr>
                    <w:top w:val="none" w:sz="0" w:space="0" w:color="auto"/>
                    <w:left w:val="none" w:sz="0" w:space="0" w:color="auto"/>
                    <w:bottom w:val="none" w:sz="0" w:space="0" w:color="auto"/>
                    <w:right w:val="none" w:sz="0" w:space="0" w:color="auto"/>
                  </w:divBdr>
                </w:div>
                <w:div w:id="1830899904">
                  <w:marLeft w:val="640"/>
                  <w:marRight w:val="0"/>
                  <w:marTop w:val="0"/>
                  <w:marBottom w:val="0"/>
                  <w:divBdr>
                    <w:top w:val="none" w:sz="0" w:space="0" w:color="auto"/>
                    <w:left w:val="none" w:sz="0" w:space="0" w:color="auto"/>
                    <w:bottom w:val="none" w:sz="0" w:space="0" w:color="auto"/>
                    <w:right w:val="none" w:sz="0" w:space="0" w:color="auto"/>
                  </w:divBdr>
                </w:div>
                <w:div w:id="1835141981">
                  <w:marLeft w:val="640"/>
                  <w:marRight w:val="0"/>
                  <w:marTop w:val="0"/>
                  <w:marBottom w:val="0"/>
                  <w:divBdr>
                    <w:top w:val="none" w:sz="0" w:space="0" w:color="auto"/>
                    <w:left w:val="none" w:sz="0" w:space="0" w:color="auto"/>
                    <w:bottom w:val="none" w:sz="0" w:space="0" w:color="auto"/>
                    <w:right w:val="none" w:sz="0" w:space="0" w:color="auto"/>
                  </w:divBdr>
                </w:div>
                <w:div w:id="1858739029">
                  <w:marLeft w:val="640"/>
                  <w:marRight w:val="0"/>
                  <w:marTop w:val="0"/>
                  <w:marBottom w:val="0"/>
                  <w:divBdr>
                    <w:top w:val="none" w:sz="0" w:space="0" w:color="auto"/>
                    <w:left w:val="none" w:sz="0" w:space="0" w:color="auto"/>
                    <w:bottom w:val="none" w:sz="0" w:space="0" w:color="auto"/>
                    <w:right w:val="none" w:sz="0" w:space="0" w:color="auto"/>
                  </w:divBdr>
                </w:div>
                <w:div w:id="1880781697">
                  <w:marLeft w:val="640"/>
                  <w:marRight w:val="0"/>
                  <w:marTop w:val="0"/>
                  <w:marBottom w:val="0"/>
                  <w:divBdr>
                    <w:top w:val="none" w:sz="0" w:space="0" w:color="auto"/>
                    <w:left w:val="none" w:sz="0" w:space="0" w:color="auto"/>
                    <w:bottom w:val="none" w:sz="0" w:space="0" w:color="auto"/>
                    <w:right w:val="none" w:sz="0" w:space="0" w:color="auto"/>
                  </w:divBdr>
                </w:div>
                <w:div w:id="1900358819">
                  <w:marLeft w:val="640"/>
                  <w:marRight w:val="0"/>
                  <w:marTop w:val="0"/>
                  <w:marBottom w:val="0"/>
                  <w:divBdr>
                    <w:top w:val="none" w:sz="0" w:space="0" w:color="auto"/>
                    <w:left w:val="none" w:sz="0" w:space="0" w:color="auto"/>
                    <w:bottom w:val="none" w:sz="0" w:space="0" w:color="auto"/>
                    <w:right w:val="none" w:sz="0" w:space="0" w:color="auto"/>
                  </w:divBdr>
                </w:div>
                <w:div w:id="1951619681">
                  <w:marLeft w:val="640"/>
                  <w:marRight w:val="0"/>
                  <w:marTop w:val="0"/>
                  <w:marBottom w:val="0"/>
                  <w:divBdr>
                    <w:top w:val="none" w:sz="0" w:space="0" w:color="auto"/>
                    <w:left w:val="none" w:sz="0" w:space="0" w:color="auto"/>
                    <w:bottom w:val="none" w:sz="0" w:space="0" w:color="auto"/>
                    <w:right w:val="none" w:sz="0" w:space="0" w:color="auto"/>
                  </w:divBdr>
                </w:div>
                <w:div w:id="1999310323">
                  <w:marLeft w:val="640"/>
                  <w:marRight w:val="0"/>
                  <w:marTop w:val="0"/>
                  <w:marBottom w:val="0"/>
                  <w:divBdr>
                    <w:top w:val="none" w:sz="0" w:space="0" w:color="auto"/>
                    <w:left w:val="none" w:sz="0" w:space="0" w:color="auto"/>
                    <w:bottom w:val="none" w:sz="0" w:space="0" w:color="auto"/>
                    <w:right w:val="none" w:sz="0" w:space="0" w:color="auto"/>
                  </w:divBdr>
                </w:div>
                <w:div w:id="2065910685">
                  <w:marLeft w:val="640"/>
                  <w:marRight w:val="0"/>
                  <w:marTop w:val="0"/>
                  <w:marBottom w:val="0"/>
                  <w:divBdr>
                    <w:top w:val="none" w:sz="0" w:space="0" w:color="auto"/>
                    <w:left w:val="none" w:sz="0" w:space="0" w:color="auto"/>
                    <w:bottom w:val="none" w:sz="0" w:space="0" w:color="auto"/>
                    <w:right w:val="none" w:sz="0" w:space="0" w:color="auto"/>
                  </w:divBdr>
                </w:div>
                <w:div w:id="21141998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62622176">
          <w:marLeft w:val="640"/>
          <w:marRight w:val="0"/>
          <w:marTop w:val="0"/>
          <w:marBottom w:val="0"/>
          <w:divBdr>
            <w:top w:val="none" w:sz="0" w:space="0" w:color="auto"/>
            <w:left w:val="none" w:sz="0" w:space="0" w:color="auto"/>
            <w:bottom w:val="none" w:sz="0" w:space="0" w:color="auto"/>
            <w:right w:val="none" w:sz="0" w:space="0" w:color="auto"/>
          </w:divBdr>
        </w:div>
        <w:div w:id="1880047268">
          <w:marLeft w:val="640"/>
          <w:marRight w:val="0"/>
          <w:marTop w:val="0"/>
          <w:marBottom w:val="0"/>
          <w:divBdr>
            <w:top w:val="none" w:sz="0" w:space="0" w:color="auto"/>
            <w:left w:val="none" w:sz="0" w:space="0" w:color="auto"/>
            <w:bottom w:val="none" w:sz="0" w:space="0" w:color="auto"/>
            <w:right w:val="none" w:sz="0" w:space="0" w:color="auto"/>
          </w:divBdr>
        </w:div>
        <w:div w:id="1895894801">
          <w:marLeft w:val="640"/>
          <w:marRight w:val="0"/>
          <w:marTop w:val="0"/>
          <w:marBottom w:val="0"/>
          <w:divBdr>
            <w:top w:val="none" w:sz="0" w:space="0" w:color="auto"/>
            <w:left w:val="none" w:sz="0" w:space="0" w:color="auto"/>
            <w:bottom w:val="none" w:sz="0" w:space="0" w:color="auto"/>
            <w:right w:val="none" w:sz="0" w:space="0" w:color="auto"/>
          </w:divBdr>
        </w:div>
        <w:div w:id="1900628953">
          <w:marLeft w:val="640"/>
          <w:marRight w:val="0"/>
          <w:marTop w:val="0"/>
          <w:marBottom w:val="0"/>
          <w:divBdr>
            <w:top w:val="none" w:sz="0" w:space="0" w:color="auto"/>
            <w:left w:val="none" w:sz="0" w:space="0" w:color="auto"/>
            <w:bottom w:val="none" w:sz="0" w:space="0" w:color="auto"/>
            <w:right w:val="none" w:sz="0" w:space="0" w:color="auto"/>
          </w:divBdr>
        </w:div>
        <w:div w:id="1910916261">
          <w:marLeft w:val="640"/>
          <w:marRight w:val="0"/>
          <w:marTop w:val="0"/>
          <w:marBottom w:val="0"/>
          <w:divBdr>
            <w:top w:val="none" w:sz="0" w:space="0" w:color="auto"/>
            <w:left w:val="none" w:sz="0" w:space="0" w:color="auto"/>
            <w:bottom w:val="none" w:sz="0" w:space="0" w:color="auto"/>
            <w:right w:val="none" w:sz="0" w:space="0" w:color="auto"/>
          </w:divBdr>
        </w:div>
        <w:div w:id="2016347078">
          <w:marLeft w:val="640"/>
          <w:marRight w:val="0"/>
          <w:marTop w:val="0"/>
          <w:marBottom w:val="0"/>
          <w:divBdr>
            <w:top w:val="none" w:sz="0" w:space="0" w:color="auto"/>
            <w:left w:val="none" w:sz="0" w:space="0" w:color="auto"/>
            <w:bottom w:val="none" w:sz="0" w:space="0" w:color="auto"/>
            <w:right w:val="none" w:sz="0" w:space="0" w:color="auto"/>
          </w:divBdr>
        </w:div>
        <w:div w:id="2037075877">
          <w:marLeft w:val="640"/>
          <w:marRight w:val="0"/>
          <w:marTop w:val="0"/>
          <w:marBottom w:val="0"/>
          <w:divBdr>
            <w:top w:val="none" w:sz="0" w:space="0" w:color="auto"/>
            <w:left w:val="none" w:sz="0" w:space="0" w:color="auto"/>
            <w:bottom w:val="none" w:sz="0" w:space="0" w:color="auto"/>
            <w:right w:val="none" w:sz="0" w:space="0" w:color="auto"/>
          </w:divBdr>
        </w:div>
        <w:div w:id="2090733290">
          <w:marLeft w:val="640"/>
          <w:marRight w:val="0"/>
          <w:marTop w:val="0"/>
          <w:marBottom w:val="0"/>
          <w:divBdr>
            <w:top w:val="none" w:sz="0" w:space="0" w:color="auto"/>
            <w:left w:val="none" w:sz="0" w:space="0" w:color="auto"/>
            <w:bottom w:val="none" w:sz="0" w:space="0" w:color="auto"/>
            <w:right w:val="none" w:sz="0" w:space="0" w:color="auto"/>
          </w:divBdr>
        </w:div>
      </w:divsChild>
    </w:div>
    <w:div w:id="962032739">
      <w:bodyDiv w:val="1"/>
      <w:marLeft w:val="0"/>
      <w:marRight w:val="0"/>
      <w:marTop w:val="0"/>
      <w:marBottom w:val="0"/>
      <w:divBdr>
        <w:top w:val="none" w:sz="0" w:space="0" w:color="auto"/>
        <w:left w:val="none" w:sz="0" w:space="0" w:color="auto"/>
        <w:bottom w:val="none" w:sz="0" w:space="0" w:color="auto"/>
        <w:right w:val="none" w:sz="0" w:space="0" w:color="auto"/>
      </w:divBdr>
      <w:divsChild>
        <w:div w:id="158690604">
          <w:marLeft w:val="0"/>
          <w:marRight w:val="0"/>
          <w:marTop w:val="0"/>
          <w:marBottom w:val="0"/>
          <w:divBdr>
            <w:top w:val="none" w:sz="0" w:space="0" w:color="auto"/>
            <w:left w:val="none" w:sz="0" w:space="0" w:color="auto"/>
            <w:bottom w:val="none" w:sz="0" w:space="0" w:color="auto"/>
            <w:right w:val="none" w:sz="0" w:space="0" w:color="auto"/>
          </w:divBdr>
        </w:div>
        <w:div w:id="1422529315">
          <w:marLeft w:val="0"/>
          <w:marRight w:val="0"/>
          <w:marTop w:val="0"/>
          <w:marBottom w:val="0"/>
          <w:divBdr>
            <w:top w:val="none" w:sz="0" w:space="0" w:color="auto"/>
            <w:left w:val="none" w:sz="0" w:space="0" w:color="auto"/>
            <w:bottom w:val="none" w:sz="0" w:space="0" w:color="auto"/>
            <w:right w:val="none" w:sz="0" w:space="0" w:color="auto"/>
          </w:divBdr>
        </w:div>
        <w:div w:id="1932421601">
          <w:marLeft w:val="0"/>
          <w:marRight w:val="0"/>
          <w:marTop w:val="0"/>
          <w:marBottom w:val="0"/>
          <w:divBdr>
            <w:top w:val="none" w:sz="0" w:space="0" w:color="auto"/>
            <w:left w:val="none" w:sz="0" w:space="0" w:color="auto"/>
            <w:bottom w:val="none" w:sz="0" w:space="0" w:color="auto"/>
            <w:right w:val="none" w:sz="0" w:space="0" w:color="auto"/>
          </w:divBdr>
        </w:div>
      </w:divsChild>
    </w:div>
    <w:div w:id="973099883">
      <w:bodyDiv w:val="1"/>
      <w:marLeft w:val="0"/>
      <w:marRight w:val="0"/>
      <w:marTop w:val="0"/>
      <w:marBottom w:val="0"/>
      <w:divBdr>
        <w:top w:val="none" w:sz="0" w:space="0" w:color="auto"/>
        <w:left w:val="none" w:sz="0" w:space="0" w:color="auto"/>
        <w:bottom w:val="none" w:sz="0" w:space="0" w:color="auto"/>
        <w:right w:val="none" w:sz="0" w:space="0" w:color="auto"/>
      </w:divBdr>
      <w:divsChild>
        <w:div w:id="530806096">
          <w:marLeft w:val="640"/>
          <w:marRight w:val="0"/>
          <w:marTop w:val="0"/>
          <w:marBottom w:val="0"/>
          <w:divBdr>
            <w:top w:val="none" w:sz="0" w:space="0" w:color="auto"/>
            <w:left w:val="none" w:sz="0" w:space="0" w:color="auto"/>
            <w:bottom w:val="none" w:sz="0" w:space="0" w:color="auto"/>
            <w:right w:val="none" w:sz="0" w:space="0" w:color="auto"/>
          </w:divBdr>
        </w:div>
        <w:div w:id="645208236">
          <w:marLeft w:val="640"/>
          <w:marRight w:val="0"/>
          <w:marTop w:val="0"/>
          <w:marBottom w:val="0"/>
          <w:divBdr>
            <w:top w:val="none" w:sz="0" w:space="0" w:color="auto"/>
            <w:left w:val="none" w:sz="0" w:space="0" w:color="auto"/>
            <w:bottom w:val="none" w:sz="0" w:space="0" w:color="auto"/>
            <w:right w:val="none" w:sz="0" w:space="0" w:color="auto"/>
          </w:divBdr>
        </w:div>
        <w:div w:id="652562772">
          <w:marLeft w:val="640"/>
          <w:marRight w:val="0"/>
          <w:marTop w:val="0"/>
          <w:marBottom w:val="0"/>
          <w:divBdr>
            <w:top w:val="none" w:sz="0" w:space="0" w:color="auto"/>
            <w:left w:val="none" w:sz="0" w:space="0" w:color="auto"/>
            <w:bottom w:val="none" w:sz="0" w:space="0" w:color="auto"/>
            <w:right w:val="none" w:sz="0" w:space="0" w:color="auto"/>
          </w:divBdr>
        </w:div>
        <w:div w:id="773087220">
          <w:marLeft w:val="640"/>
          <w:marRight w:val="0"/>
          <w:marTop w:val="0"/>
          <w:marBottom w:val="0"/>
          <w:divBdr>
            <w:top w:val="none" w:sz="0" w:space="0" w:color="auto"/>
            <w:left w:val="none" w:sz="0" w:space="0" w:color="auto"/>
            <w:bottom w:val="none" w:sz="0" w:space="0" w:color="auto"/>
            <w:right w:val="none" w:sz="0" w:space="0" w:color="auto"/>
          </w:divBdr>
        </w:div>
        <w:div w:id="882332966">
          <w:marLeft w:val="640"/>
          <w:marRight w:val="0"/>
          <w:marTop w:val="0"/>
          <w:marBottom w:val="0"/>
          <w:divBdr>
            <w:top w:val="none" w:sz="0" w:space="0" w:color="auto"/>
            <w:left w:val="none" w:sz="0" w:space="0" w:color="auto"/>
            <w:bottom w:val="none" w:sz="0" w:space="0" w:color="auto"/>
            <w:right w:val="none" w:sz="0" w:space="0" w:color="auto"/>
          </w:divBdr>
        </w:div>
        <w:div w:id="932590632">
          <w:marLeft w:val="640"/>
          <w:marRight w:val="0"/>
          <w:marTop w:val="0"/>
          <w:marBottom w:val="0"/>
          <w:divBdr>
            <w:top w:val="none" w:sz="0" w:space="0" w:color="auto"/>
            <w:left w:val="none" w:sz="0" w:space="0" w:color="auto"/>
            <w:bottom w:val="none" w:sz="0" w:space="0" w:color="auto"/>
            <w:right w:val="none" w:sz="0" w:space="0" w:color="auto"/>
          </w:divBdr>
        </w:div>
        <w:div w:id="1689257692">
          <w:marLeft w:val="640"/>
          <w:marRight w:val="0"/>
          <w:marTop w:val="0"/>
          <w:marBottom w:val="0"/>
          <w:divBdr>
            <w:top w:val="none" w:sz="0" w:space="0" w:color="auto"/>
            <w:left w:val="none" w:sz="0" w:space="0" w:color="auto"/>
            <w:bottom w:val="none" w:sz="0" w:space="0" w:color="auto"/>
            <w:right w:val="none" w:sz="0" w:space="0" w:color="auto"/>
          </w:divBdr>
        </w:div>
        <w:div w:id="2054886511">
          <w:marLeft w:val="640"/>
          <w:marRight w:val="0"/>
          <w:marTop w:val="0"/>
          <w:marBottom w:val="0"/>
          <w:divBdr>
            <w:top w:val="none" w:sz="0" w:space="0" w:color="auto"/>
            <w:left w:val="none" w:sz="0" w:space="0" w:color="auto"/>
            <w:bottom w:val="none" w:sz="0" w:space="0" w:color="auto"/>
            <w:right w:val="none" w:sz="0" w:space="0" w:color="auto"/>
          </w:divBdr>
        </w:div>
      </w:divsChild>
    </w:div>
    <w:div w:id="975834722">
      <w:bodyDiv w:val="1"/>
      <w:marLeft w:val="0"/>
      <w:marRight w:val="0"/>
      <w:marTop w:val="0"/>
      <w:marBottom w:val="0"/>
      <w:divBdr>
        <w:top w:val="none" w:sz="0" w:space="0" w:color="auto"/>
        <w:left w:val="none" w:sz="0" w:space="0" w:color="auto"/>
        <w:bottom w:val="none" w:sz="0" w:space="0" w:color="auto"/>
        <w:right w:val="none" w:sz="0" w:space="0" w:color="auto"/>
      </w:divBdr>
      <w:divsChild>
        <w:div w:id="5133296">
          <w:marLeft w:val="640"/>
          <w:marRight w:val="0"/>
          <w:marTop w:val="0"/>
          <w:marBottom w:val="0"/>
          <w:divBdr>
            <w:top w:val="none" w:sz="0" w:space="0" w:color="auto"/>
            <w:left w:val="none" w:sz="0" w:space="0" w:color="auto"/>
            <w:bottom w:val="none" w:sz="0" w:space="0" w:color="auto"/>
            <w:right w:val="none" w:sz="0" w:space="0" w:color="auto"/>
          </w:divBdr>
        </w:div>
        <w:div w:id="138958780">
          <w:marLeft w:val="640"/>
          <w:marRight w:val="0"/>
          <w:marTop w:val="0"/>
          <w:marBottom w:val="0"/>
          <w:divBdr>
            <w:top w:val="none" w:sz="0" w:space="0" w:color="auto"/>
            <w:left w:val="none" w:sz="0" w:space="0" w:color="auto"/>
            <w:bottom w:val="none" w:sz="0" w:space="0" w:color="auto"/>
            <w:right w:val="none" w:sz="0" w:space="0" w:color="auto"/>
          </w:divBdr>
        </w:div>
        <w:div w:id="563953800">
          <w:marLeft w:val="640"/>
          <w:marRight w:val="0"/>
          <w:marTop w:val="0"/>
          <w:marBottom w:val="0"/>
          <w:divBdr>
            <w:top w:val="none" w:sz="0" w:space="0" w:color="auto"/>
            <w:left w:val="none" w:sz="0" w:space="0" w:color="auto"/>
            <w:bottom w:val="none" w:sz="0" w:space="0" w:color="auto"/>
            <w:right w:val="none" w:sz="0" w:space="0" w:color="auto"/>
          </w:divBdr>
        </w:div>
        <w:div w:id="588196121">
          <w:marLeft w:val="640"/>
          <w:marRight w:val="0"/>
          <w:marTop w:val="0"/>
          <w:marBottom w:val="0"/>
          <w:divBdr>
            <w:top w:val="none" w:sz="0" w:space="0" w:color="auto"/>
            <w:left w:val="none" w:sz="0" w:space="0" w:color="auto"/>
            <w:bottom w:val="none" w:sz="0" w:space="0" w:color="auto"/>
            <w:right w:val="none" w:sz="0" w:space="0" w:color="auto"/>
          </w:divBdr>
        </w:div>
        <w:div w:id="588854070">
          <w:marLeft w:val="640"/>
          <w:marRight w:val="0"/>
          <w:marTop w:val="0"/>
          <w:marBottom w:val="0"/>
          <w:divBdr>
            <w:top w:val="none" w:sz="0" w:space="0" w:color="auto"/>
            <w:left w:val="none" w:sz="0" w:space="0" w:color="auto"/>
            <w:bottom w:val="none" w:sz="0" w:space="0" w:color="auto"/>
            <w:right w:val="none" w:sz="0" w:space="0" w:color="auto"/>
          </w:divBdr>
        </w:div>
        <w:div w:id="593245602">
          <w:marLeft w:val="640"/>
          <w:marRight w:val="0"/>
          <w:marTop w:val="0"/>
          <w:marBottom w:val="0"/>
          <w:divBdr>
            <w:top w:val="none" w:sz="0" w:space="0" w:color="auto"/>
            <w:left w:val="none" w:sz="0" w:space="0" w:color="auto"/>
            <w:bottom w:val="none" w:sz="0" w:space="0" w:color="auto"/>
            <w:right w:val="none" w:sz="0" w:space="0" w:color="auto"/>
          </w:divBdr>
        </w:div>
        <w:div w:id="753671962">
          <w:marLeft w:val="640"/>
          <w:marRight w:val="0"/>
          <w:marTop w:val="0"/>
          <w:marBottom w:val="0"/>
          <w:divBdr>
            <w:top w:val="none" w:sz="0" w:space="0" w:color="auto"/>
            <w:left w:val="none" w:sz="0" w:space="0" w:color="auto"/>
            <w:bottom w:val="none" w:sz="0" w:space="0" w:color="auto"/>
            <w:right w:val="none" w:sz="0" w:space="0" w:color="auto"/>
          </w:divBdr>
        </w:div>
        <w:div w:id="772211584">
          <w:marLeft w:val="640"/>
          <w:marRight w:val="0"/>
          <w:marTop w:val="0"/>
          <w:marBottom w:val="0"/>
          <w:divBdr>
            <w:top w:val="none" w:sz="0" w:space="0" w:color="auto"/>
            <w:left w:val="none" w:sz="0" w:space="0" w:color="auto"/>
            <w:bottom w:val="none" w:sz="0" w:space="0" w:color="auto"/>
            <w:right w:val="none" w:sz="0" w:space="0" w:color="auto"/>
          </w:divBdr>
        </w:div>
        <w:div w:id="785854409">
          <w:marLeft w:val="640"/>
          <w:marRight w:val="0"/>
          <w:marTop w:val="0"/>
          <w:marBottom w:val="0"/>
          <w:divBdr>
            <w:top w:val="none" w:sz="0" w:space="0" w:color="auto"/>
            <w:left w:val="none" w:sz="0" w:space="0" w:color="auto"/>
            <w:bottom w:val="none" w:sz="0" w:space="0" w:color="auto"/>
            <w:right w:val="none" w:sz="0" w:space="0" w:color="auto"/>
          </w:divBdr>
        </w:div>
        <w:div w:id="845940177">
          <w:marLeft w:val="640"/>
          <w:marRight w:val="0"/>
          <w:marTop w:val="0"/>
          <w:marBottom w:val="0"/>
          <w:divBdr>
            <w:top w:val="none" w:sz="0" w:space="0" w:color="auto"/>
            <w:left w:val="none" w:sz="0" w:space="0" w:color="auto"/>
            <w:bottom w:val="none" w:sz="0" w:space="0" w:color="auto"/>
            <w:right w:val="none" w:sz="0" w:space="0" w:color="auto"/>
          </w:divBdr>
        </w:div>
        <w:div w:id="1146899914">
          <w:marLeft w:val="640"/>
          <w:marRight w:val="0"/>
          <w:marTop w:val="0"/>
          <w:marBottom w:val="0"/>
          <w:divBdr>
            <w:top w:val="none" w:sz="0" w:space="0" w:color="auto"/>
            <w:left w:val="none" w:sz="0" w:space="0" w:color="auto"/>
            <w:bottom w:val="none" w:sz="0" w:space="0" w:color="auto"/>
            <w:right w:val="none" w:sz="0" w:space="0" w:color="auto"/>
          </w:divBdr>
        </w:div>
        <w:div w:id="1180004089">
          <w:marLeft w:val="640"/>
          <w:marRight w:val="0"/>
          <w:marTop w:val="0"/>
          <w:marBottom w:val="0"/>
          <w:divBdr>
            <w:top w:val="none" w:sz="0" w:space="0" w:color="auto"/>
            <w:left w:val="none" w:sz="0" w:space="0" w:color="auto"/>
            <w:bottom w:val="none" w:sz="0" w:space="0" w:color="auto"/>
            <w:right w:val="none" w:sz="0" w:space="0" w:color="auto"/>
          </w:divBdr>
        </w:div>
        <w:div w:id="1187060902">
          <w:marLeft w:val="640"/>
          <w:marRight w:val="0"/>
          <w:marTop w:val="0"/>
          <w:marBottom w:val="0"/>
          <w:divBdr>
            <w:top w:val="none" w:sz="0" w:space="0" w:color="auto"/>
            <w:left w:val="none" w:sz="0" w:space="0" w:color="auto"/>
            <w:bottom w:val="none" w:sz="0" w:space="0" w:color="auto"/>
            <w:right w:val="none" w:sz="0" w:space="0" w:color="auto"/>
          </w:divBdr>
        </w:div>
        <w:div w:id="1234848344">
          <w:marLeft w:val="640"/>
          <w:marRight w:val="0"/>
          <w:marTop w:val="0"/>
          <w:marBottom w:val="0"/>
          <w:divBdr>
            <w:top w:val="none" w:sz="0" w:space="0" w:color="auto"/>
            <w:left w:val="none" w:sz="0" w:space="0" w:color="auto"/>
            <w:bottom w:val="none" w:sz="0" w:space="0" w:color="auto"/>
            <w:right w:val="none" w:sz="0" w:space="0" w:color="auto"/>
          </w:divBdr>
        </w:div>
        <w:div w:id="1294287267">
          <w:marLeft w:val="640"/>
          <w:marRight w:val="0"/>
          <w:marTop w:val="0"/>
          <w:marBottom w:val="0"/>
          <w:divBdr>
            <w:top w:val="none" w:sz="0" w:space="0" w:color="auto"/>
            <w:left w:val="none" w:sz="0" w:space="0" w:color="auto"/>
            <w:bottom w:val="none" w:sz="0" w:space="0" w:color="auto"/>
            <w:right w:val="none" w:sz="0" w:space="0" w:color="auto"/>
          </w:divBdr>
        </w:div>
        <w:div w:id="1362821326">
          <w:marLeft w:val="640"/>
          <w:marRight w:val="0"/>
          <w:marTop w:val="0"/>
          <w:marBottom w:val="0"/>
          <w:divBdr>
            <w:top w:val="none" w:sz="0" w:space="0" w:color="auto"/>
            <w:left w:val="none" w:sz="0" w:space="0" w:color="auto"/>
            <w:bottom w:val="none" w:sz="0" w:space="0" w:color="auto"/>
            <w:right w:val="none" w:sz="0" w:space="0" w:color="auto"/>
          </w:divBdr>
        </w:div>
        <w:div w:id="1541211560">
          <w:marLeft w:val="640"/>
          <w:marRight w:val="0"/>
          <w:marTop w:val="0"/>
          <w:marBottom w:val="0"/>
          <w:divBdr>
            <w:top w:val="none" w:sz="0" w:space="0" w:color="auto"/>
            <w:left w:val="none" w:sz="0" w:space="0" w:color="auto"/>
            <w:bottom w:val="none" w:sz="0" w:space="0" w:color="auto"/>
            <w:right w:val="none" w:sz="0" w:space="0" w:color="auto"/>
          </w:divBdr>
        </w:div>
        <w:div w:id="1633830593">
          <w:marLeft w:val="640"/>
          <w:marRight w:val="0"/>
          <w:marTop w:val="0"/>
          <w:marBottom w:val="0"/>
          <w:divBdr>
            <w:top w:val="none" w:sz="0" w:space="0" w:color="auto"/>
            <w:left w:val="none" w:sz="0" w:space="0" w:color="auto"/>
            <w:bottom w:val="none" w:sz="0" w:space="0" w:color="auto"/>
            <w:right w:val="none" w:sz="0" w:space="0" w:color="auto"/>
          </w:divBdr>
        </w:div>
        <w:div w:id="1645544352">
          <w:marLeft w:val="640"/>
          <w:marRight w:val="0"/>
          <w:marTop w:val="0"/>
          <w:marBottom w:val="0"/>
          <w:divBdr>
            <w:top w:val="none" w:sz="0" w:space="0" w:color="auto"/>
            <w:left w:val="none" w:sz="0" w:space="0" w:color="auto"/>
            <w:bottom w:val="none" w:sz="0" w:space="0" w:color="auto"/>
            <w:right w:val="none" w:sz="0" w:space="0" w:color="auto"/>
          </w:divBdr>
        </w:div>
        <w:div w:id="1739593711">
          <w:marLeft w:val="640"/>
          <w:marRight w:val="0"/>
          <w:marTop w:val="0"/>
          <w:marBottom w:val="0"/>
          <w:divBdr>
            <w:top w:val="none" w:sz="0" w:space="0" w:color="auto"/>
            <w:left w:val="none" w:sz="0" w:space="0" w:color="auto"/>
            <w:bottom w:val="none" w:sz="0" w:space="0" w:color="auto"/>
            <w:right w:val="none" w:sz="0" w:space="0" w:color="auto"/>
          </w:divBdr>
        </w:div>
      </w:divsChild>
    </w:div>
    <w:div w:id="1023748017">
      <w:bodyDiv w:val="1"/>
      <w:marLeft w:val="0"/>
      <w:marRight w:val="0"/>
      <w:marTop w:val="0"/>
      <w:marBottom w:val="0"/>
      <w:divBdr>
        <w:top w:val="none" w:sz="0" w:space="0" w:color="auto"/>
        <w:left w:val="none" w:sz="0" w:space="0" w:color="auto"/>
        <w:bottom w:val="none" w:sz="0" w:space="0" w:color="auto"/>
        <w:right w:val="none" w:sz="0" w:space="0" w:color="auto"/>
      </w:divBdr>
      <w:divsChild>
        <w:div w:id="71053428">
          <w:marLeft w:val="640"/>
          <w:marRight w:val="0"/>
          <w:marTop w:val="0"/>
          <w:marBottom w:val="0"/>
          <w:divBdr>
            <w:top w:val="none" w:sz="0" w:space="0" w:color="auto"/>
            <w:left w:val="none" w:sz="0" w:space="0" w:color="auto"/>
            <w:bottom w:val="none" w:sz="0" w:space="0" w:color="auto"/>
            <w:right w:val="none" w:sz="0" w:space="0" w:color="auto"/>
          </w:divBdr>
        </w:div>
        <w:div w:id="132647145">
          <w:marLeft w:val="640"/>
          <w:marRight w:val="0"/>
          <w:marTop w:val="0"/>
          <w:marBottom w:val="0"/>
          <w:divBdr>
            <w:top w:val="none" w:sz="0" w:space="0" w:color="auto"/>
            <w:left w:val="none" w:sz="0" w:space="0" w:color="auto"/>
            <w:bottom w:val="none" w:sz="0" w:space="0" w:color="auto"/>
            <w:right w:val="none" w:sz="0" w:space="0" w:color="auto"/>
          </w:divBdr>
        </w:div>
        <w:div w:id="499732535">
          <w:marLeft w:val="640"/>
          <w:marRight w:val="0"/>
          <w:marTop w:val="0"/>
          <w:marBottom w:val="0"/>
          <w:divBdr>
            <w:top w:val="none" w:sz="0" w:space="0" w:color="auto"/>
            <w:left w:val="none" w:sz="0" w:space="0" w:color="auto"/>
            <w:bottom w:val="none" w:sz="0" w:space="0" w:color="auto"/>
            <w:right w:val="none" w:sz="0" w:space="0" w:color="auto"/>
          </w:divBdr>
        </w:div>
        <w:div w:id="521018482">
          <w:marLeft w:val="640"/>
          <w:marRight w:val="0"/>
          <w:marTop w:val="0"/>
          <w:marBottom w:val="0"/>
          <w:divBdr>
            <w:top w:val="none" w:sz="0" w:space="0" w:color="auto"/>
            <w:left w:val="none" w:sz="0" w:space="0" w:color="auto"/>
            <w:bottom w:val="none" w:sz="0" w:space="0" w:color="auto"/>
            <w:right w:val="none" w:sz="0" w:space="0" w:color="auto"/>
          </w:divBdr>
        </w:div>
        <w:div w:id="539828861">
          <w:marLeft w:val="640"/>
          <w:marRight w:val="0"/>
          <w:marTop w:val="0"/>
          <w:marBottom w:val="0"/>
          <w:divBdr>
            <w:top w:val="none" w:sz="0" w:space="0" w:color="auto"/>
            <w:left w:val="none" w:sz="0" w:space="0" w:color="auto"/>
            <w:bottom w:val="none" w:sz="0" w:space="0" w:color="auto"/>
            <w:right w:val="none" w:sz="0" w:space="0" w:color="auto"/>
          </w:divBdr>
        </w:div>
        <w:div w:id="628901196">
          <w:marLeft w:val="640"/>
          <w:marRight w:val="0"/>
          <w:marTop w:val="0"/>
          <w:marBottom w:val="0"/>
          <w:divBdr>
            <w:top w:val="none" w:sz="0" w:space="0" w:color="auto"/>
            <w:left w:val="none" w:sz="0" w:space="0" w:color="auto"/>
            <w:bottom w:val="none" w:sz="0" w:space="0" w:color="auto"/>
            <w:right w:val="none" w:sz="0" w:space="0" w:color="auto"/>
          </w:divBdr>
        </w:div>
        <w:div w:id="665941906">
          <w:marLeft w:val="640"/>
          <w:marRight w:val="0"/>
          <w:marTop w:val="0"/>
          <w:marBottom w:val="0"/>
          <w:divBdr>
            <w:top w:val="none" w:sz="0" w:space="0" w:color="auto"/>
            <w:left w:val="none" w:sz="0" w:space="0" w:color="auto"/>
            <w:bottom w:val="none" w:sz="0" w:space="0" w:color="auto"/>
            <w:right w:val="none" w:sz="0" w:space="0" w:color="auto"/>
          </w:divBdr>
        </w:div>
        <w:div w:id="713578107">
          <w:marLeft w:val="640"/>
          <w:marRight w:val="0"/>
          <w:marTop w:val="0"/>
          <w:marBottom w:val="0"/>
          <w:divBdr>
            <w:top w:val="none" w:sz="0" w:space="0" w:color="auto"/>
            <w:left w:val="none" w:sz="0" w:space="0" w:color="auto"/>
            <w:bottom w:val="none" w:sz="0" w:space="0" w:color="auto"/>
            <w:right w:val="none" w:sz="0" w:space="0" w:color="auto"/>
          </w:divBdr>
        </w:div>
        <w:div w:id="736438997">
          <w:marLeft w:val="640"/>
          <w:marRight w:val="0"/>
          <w:marTop w:val="0"/>
          <w:marBottom w:val="0"/>
          <w:divBdr>
            <w:top w:val="none" w:sz="0" w:space="0" w:color="auto"/>
            <w:left w:val="none" w:sz="0" w:space="0" w:color="auto"/>
            <w:bottom w:val="none" w:sz="0" w:space="0" w:color="auto"/>
            <w:right w:val="none" w:sz="0" w:space="0" w:color="auto"/>
          </w:divBdr>
        </w:div>
        <w:div w:id="742020526">
          <w:marLeft w:val="640"/>
          <w:marRight w:val="0"/>
          <w:marTop w:val="0"/>
          <w:marBottom w:val="0"/>
          <w:divBdr>
            <w:top w:val="none" w:sz="0" w:space="0" w:color="auto"/>
            <w:left w:val="none" w:sz="0" w:space="0" w:color="auto"/>
            <w:bottom w:val="none" w:sz="0" w:space="0" w:color="auto"/>
            <w:right w:val="none" w:sz="0" w:space="0" w:color="auto"/>
          </w:divBdr>
        </w:div>
        <w:div w:id="1025787773">
          <w:marLeft w:val="640"/>
          <w:marRight w:val="0"/>
          <w:marTop w:val="0"/>
          <w:marBottom w:val="0"/>
          <w:divBdr>
            <w:top w:val="none" w:sz="0" w:space="0" w:color="auto"/>
            <w:left w:val="none" w:sz="0" w:space="0" w:color="auto"/>
            <w:bottom w:val="none" w:sz="0" w:space="0" w:color="auto"/>
            <w:right w:val="none" w:sz="0" w:space="0" w:color="auto"/>
          </w:divBdr>
        </w:div>
        <w:div w:id="1139542215">
          <w:marLeft w:val="640"/>
          <w:marRight w:val="0"/>
          <w:marTop w:val="0"/>
          <w:marBottom w:val="0"/>
          <w:divBdr>
            <w:top w:val="none" w:sz="0" w:space="0" w:color="auto"/>
            <w:left w:val="none" w:sz="0" w:space="0" w:color="auto"/>
            <w:bottom w:val="none" w:sz="0" w:space="0" w:color="auto"/>
            <w:right w:val="none" w:sz="0" w:space="0" w:color="auto"/>
          </w:divBdr>
        </w:div>
        <w:div w:id="1273826161">
          <w:marLeft w:val="640"/>
          <w:marRight w:val="0"/>
          <w:marTop w:val="0"/>
          <w:marBottom w:val="0"/>
          <w:divBdr>
            <w:top w:val="none" w:sz="0" w:space="0" w:color="auto"/>
            <w:left w:val="none" w:sz="0" w:space="0" w:color="auto"/>
            <w:bottom w:val="none" w:sz="0" w:space="0" w:color="auto"/>
            <w:right w:val="none" w:sz="0" w:space="0" w:color="auto"/>
          </w:divBdr>
        </w:div>
        <w:div w:id="1336763634">
          <w:marLeft w:val="640"/>
          <w:marRight w:val="0"/>
          <w:marTop w:val="0"/>
          <w:marBottom w:val="0"/>
          <w:divBdr>
            <w:top w:val="none" w:sz="0" w:space="0" w:color="auto"/>
            <w:left w:val="none" w:sz="0" w:space="0" w:color="auto"/>
            <w:bottom w:val="none" w:sz="0" w:space="0" w:color="auto"/>
            <w:right w:val="none" w:sz="0" w:space="0" w:color="auto"/>
          </w:divBdr>
        </w:div>
        <w:div w:id="1379285010">
          <w:marLeft w:val="640"/>
          <w:marRight w:val="0"/>
          <w:marTop w:val="0"/>
          <w:marBottom w:val="0"/>
          <w:divBdr>
            <w:top w:val="none" w:sz="0" w:space="0" w:color="auto"/>
            <w:left w:val="none" w:sz="0" w:space="0" w:color="auto"/>
            <w:bottom w:val="none" w:sz="0" w:space="0" w:color="auto"/>
            <w:right w:val="none" w:sz="0" w:space="0" w:color="auto"/>
          </w:divBdr>
        </w:div>
        <w:div w:id="1394162155">
          <w:marLeft w:val="640"/>
          <w:marRight w:val="0"/>
          <w:marTop w:val="0"/>
          <w:marBottom w:val="0"/>
          <w:divBdr>
            <w:top w:val="none" w:sz="0" w:space="0" w:color="auto"/>
            <w:left w:val="none" w:sz="0" w:space="0" w:color="auto"/>
            <w:bottom w:val="none" w:sz="0" w:space="0" w:color="auto"/>
            <w:right w:val="none" w:sz="0" w:space="0" w:color="auto"/>
          </w:divBdr>
        </w:div>
        <w:div w:id="1445416068">
          <w:marLeft w:val="640"/>
          <w:marRight w:val="0"/>
          <w:marTop w:val="0"/>
          <w:marBottom w:val="0"/>
          <w:divBdr>
            <w:top w:val="none" w:sz="0" w:space="0" w:color="auto"/>
            <w:left w:val="none" w:sz="0" w:space="0" w:color="auto"/>
            <w:bottom w:val="none" w:sz="0" w:space="0" w:color="auto"/>
            <w:right w:val="none" w:sz="0" w:space="0" w:color="auto"/>
          </w:divBdr>
        </w:div>
        <w:div w:id="1638536138">
          <w:marLeft w:val="640"/>
          <w:marRight w:val="0"/>
          <w:marTop w:val="0"/>
          <w:marBottom w:val="0"/>
          <w:divBdr>
            <w:top w:val="none" w:sz="0" w:space="0" w:color="auto"/>
            <w:left w:val="none" w:sz="0" w:space="0" w:color="auto"/>
            <w:bottom w:val="none" w:sz="0" w:space="0" w:color="auto"/>
            <w:right w:val="none" w:sz="0" w:space="0" w:color="auto"/>
          </w:divBdr>
        </w:div>
        <w:div w:id="1678581314">
          <w:marLeft w:val="640"/>
          <w:marRight w:val="0"/>
          <w:marTop w:val="0"/>
          <w:marBottom w:val="0"/>
          <w:divBdr>
            <w:top w:val="none" w:sz="0" w:space="0" w:color="auto"/>
            <w:left w:val="none" w:sz="0" w:space="0" w:color="auto"/>
            <w:bottom w:val="none" w:sz="0" w:space="0" w:color="auto"/>
            <w:right w:val="none" w:sz="0" w:space="0" w:color="auto"/>
          </w:divBdr>
        </w:div>
        <w:div w:id="1736513119">
          <w:marLeft w:val="640"/>
          <w:marRight w:val="0"/>
          <w:marTop w:val="0"/>
          <w:marBottom w:val="0"/>
          <w:divBdr>
            <w:top w:val="none" w:sz="0" w:space="0" w:color="auto"/>
            <w:left w:val="none" w:sz="0" w:space="0" w:color="auto"/>
            <w:bottom w:val="none" w:sz="0" w:space="0" w:color="auto"/>
            <w:right w:val="none" w:sz="0" w:space="0" w:color="auto"/>
          </w:divBdr>
        </w:div>
        <w:div w:id="1782726097">
          <w:marLeft w:val="640"/>
          <w:marRight w:val="0"/>
          <w:marTop w:val="0"/>
          <w:marBottom w:val="0"/>
          <w:divBdr>
            <w:top w:val="none" w:sz="0" w:space="0" w:color="auto"/>
            <w:left w:val="none" w:sz="0" w:space="0" w:color="auto"/>
            <w:bottom w:val="none" w:sz="0" w:space="0" w:color="auto"/>
            <w:right w:val="none" w:sz="0" w:space="0" w:color="auto"/>
          </w:divBdr>
        </w:div>
        <w:div w:id="2056350988">
          <w:marLeft w:val="640"/>
          <w:marRight w:val="0"/>
          <w:marTop w:val="0"/>
          <w:marBottom w:val="0"/>
          <w:divBdr>
            <w:top w:val="none" w:sz="0" w:space="0" w:color="auto"/>
            <w:left w:val="none" w:sz="0" w:space="0" w:color="auto"/>
            <w:bottom w:val="none" w:sz="0" w:space="0" w:color="auto"/>
            <w:right w:val="none" w:sz="0" w:space="0" w:color="auto"/>
          </w:divBdr>
        </w:div>
      </w:divsChild>
    </w:div>
    <w:div w:id="1039431328">
      <w:bodyDiv w:val="1"/>
      <w:marLeft w:val="0"/>
      <w:marRight w:val="0"/>
      <w:marTop w:val="0"/>
      <w:marBottom w:val="0"/>
      <w:divBdr>
        <w:top w:val="none" w:sz="0" w:space="0" w:color="auto"/>
        <w:left w:val="none" w:sz="0" w:space="0" w:color="auto"/>
        <w:bottom w:val="none" w:sz="0" w:space="0" w:color="auto"/>
        <w:right w:val="none" w:sz="0" w:space="0" w:color="auto"/>
      </w:divBdr>
      <w:divsChild>
        <w:div w:id="58788866">
          <w:marLeft w:val="640"/>
          <w:marRight w:val="0"/>
          <w:marTop w:val="0"/>
          <w:marBottom w:val="0"/>
          <w:divBdr>
            <w:top w:val="none" w:sz="0" w:space="0" w:color="auto"/>
            <w:left w:val="none" w:sz="0" w:space="0" w:color="auto"/>
            <w:bottom w:val="none" w:sz="0" w:space="0" w:color="auto"/>
            <w:right w:val="none" w:sz="0" w:space="0" w:color="auto"/>
          </w:divBdr>
        </w:div>
        <w:div w:id="95291125">
          <w:marLeft w:val="640"/>
          <w:marRight w:val="0"/>
          <w:marTop w:val="0"/>
          <w:marBottom w:val="0"/>
          <w:divBdr>
            <w:top w:val="none" w:sz="0" w:space="0" w:color="auto"/>
            <w:left w:val="none" w:sz="0" w:space="0" w:color="auto"/>
            <w:bottom w:val="none" w:sz="0" w:space="0" w:color="auto"/>
            <w:right w:val="none" w:sz="0" w:space="0" w:color="auto"/>
          </w:divBdr>
        </w:div>
        <w:div w:id="360479819">
          <w:marLeft w:val="640"/>
          <w:marRight w:val="0"/>
          <w:marTop w:val="0"/>
          <w:marBottom w:val="0"/>
          <w:divBdr>
            <w:top w:val="none" w:sz="0" w:space="0" w:color="auto"/>
            <w:left w:val="none" w:sz="0" w:space="0" w:color="auto"/>
            <w:bottom w:val="none" w:sz="0" w:space="0" w:color="auto"/>
            <w:right w:val="none" w:sz="0" w:space="0" w:color="auto"/>
          </w:divBdr>
        </w:div>
        <w:div w:id="464007183">
          <w:marLeft w:val="640"/>
          <w:marRight w:val="0"/>
          <w:marTop w:val="0"/>
          <w:marBottom w:val="0"/>
          <w:divBdr>
            <w:top w:val="none" w:sz="0" w:space="0" w:color="auto"/>
            <w:left w:val="none" w:sz="0" w:space="0" w:color="auto"/>
            <w:bottom w:val="none" w:sz="0" w:space="0" w:color="auto"/>
            <w:right w:val="none" w:sz="0" w:space="0" w:color="auto"/>
          </w:divBdr>
        </w:div>
        <w:div w:id="500044442">
          <w:marLeft w:val="640"/>
          <w:marRight w:val="0"/>
          <w:marTop w:val="0"/>
          <w:marBottom w:val="0"/>
          <w:divBdr>
            <w:top w:val="none" w:sz="0" w:space="0" w:color="auto"/>
            <w:left w:val="none" w:sz="0" w:space="0" w:color="auto"/>
            <w:bottom w:val="none" w:sz="0" w:space="0" w:color="auto"/>
            <w:right w:val="none" w:sz="0" w:space="0" w:color="auto"/>
          </w:divBdr>
        </w:div>
        <w:div w:id="528222624">
          <w:marLeft w:val="640"/>
          <w:marRight w:val="0"/>
          <w:marTop w:val="0"/>
          <w:marBottom w:val="0"/>
          <w:divBdr>
            <w:top w:val="none" w:sz="0" w:space="0" w:color="auto"/>
            <w:left w:val="none" w:sz="0" w:space="0" w:color="auto"/>
            <w:bottom w:val="none" w:sz="0" w:space="0" w:color="auto"/>
            <w:right w:val="none" w:sz="0" w:space="0" w:color="auto"/>
          </w:divBdr>
        </w:div>
        <w:div w:id="543760605">
          <w:marLeft w:val="640"/>
          <w:marRight w:val="0"/>
          <w:marTop w:val="0"/>
          <w:marBottom w:val="0"/>
          <w:divBdr>
            <w:top w:val="none" w:sz="0" w:space="0" w:color="auto"/>
            <w:left w:val="none" w:sz="0" w:space="0" w:color="auto"/>
            <w:bottom w:val="none" w:sz="0" w:space="0" w:color="auto"/>
            <w:right w:val="none" w:sz="0" w:space="0" w:color="auto"/>
          </w:divBdr>
        </w:div>
        <w:div w:id="581837139">
          <w:marLeft w:val="640"/>
          <w:marRight w:val="0"/>
          <w:marTop w:val="0"/>
          <w:marBottom w:val="0"/>
          <w:divBdr>
            <w:top w:val="none" w:sz="0" w:space="0" w:color="auto"/>
            <w:left w:val="none" w:sz="0" w:space="0" w:color="auto"/>
            <w:bottom w:val="none" w:sz="0" w:space="0" w:color="auto"/>
            <w:right w:val="none" w:sz="0" w:space="0" w:color="auto"/>
          </w:divBdr>
        </w:div>
        <w:div w:id="596409558">
          <w:marLeft w:val="640"/>
          <w:marRight w:val="0"/>
          <w:marTop w:val="0"/>
          <w:marBottom w:val="0"/>
          <w:divBdr>
            <w:top w:val="none" w:sz="0" w:space="0" w:color="auto"/>
            <w:left w:val="none" w:sz="0" w:space="0" w:color="auto"/>
            <w:bottom w:val="none" w:sz="0" w:space="0" w:color="auto"/>
            <w:right w:val="none" w:sz="0" w:space="0" w:color="auto"/>
          </w:divBdr>
        </w:div>
        <w:div w:id="638926889">
          <w:marLeft w:val="640"/>
          <w:marRight w:val="0"/>
          <w:marTop w:val="0"/>
          <w:marBottom w:val="0"/>
          <w:divBdr>
            <w:top w:val="none" w:sz="0" w:space="0" w:color="auto"/>
            <w:left w:val="none" w:sz="0" w:space="0" w:color="auto"/>
            <w:bottom w:val="none" w:sz="0" w:space="0" w:color="auto"/>
            <w:right w:val="none" w:sz="0" w:space="0" w:color="auto"/>
          </w:divBdr>
        </w:div>
        <w:div w:id="689916035">
          <w:marLeft w:val="640"/>
          <w:marRight w:val="0"/>
          <w:marTop w:val="0"/>
          <w:marBottom w:val="0"/>
          <w:divBdr>
            <w:top w:val="none" w:sz="0" w:space="0" w:color="auto"/>
            <w:left w:val="none" w:sz="0" w:space="0" w:color="auto"/>
            <w:bottom w:val="none" w:sz="0" w:space="0" w:color="auto"/>
            <w:right w:val="none" w:sz="0" w:space="0" w:color="auto"/>
          </w:divBdr>
        </w:div>
        <w:div w:id="713846586">
          <w:marLeft w:val="640"/>
          <w:marRight w:val="0"/>
          <w:marTop w:val="0"/>
          <w:marBottom w:val="0"/>
          <w:divBdr>
            <w:top w:val="none" w:sz="0" w:space="0" w:color="auto"/>
            <w:left w:val="none" w:sz="0" w:space="0" w:color="auto"/>
            <w:bottom w:val="none" w:sz="0" w:space="0" w:color="auto"/>
            <w:right w:val="none" w:sz="0" w:space="0" w:color="auto"/>
          </w:divBdr>
        </w:div>
        <w:div w:id="724185738">
          <w:marLeft w:val="640"/>
          <w:marRight w:val="0"/>
          <w:marTop w:val="0"/>
          <w:marBottom w:val="0"/>
          <w:divBdr>
            <w:top w:val="none" w:sz="0" w:space="0" w:color="auto"/>
            <w:left w:val="none" w:sz="0" w:space="0" w:color="auto"/>
            <w:bottom w:val="none" w:sz="0" w:space="0" w:color="auto"/>
            <w:right w:val="none" w:sz="0" w:space="0" w:color="auto"/>
          </w:divBdr>
        </w:div>
        <w:div w:id="726151172">
          <w:marLeft w:val="640"/>
          <w:marRight w:val="0"/>
          <w:marTop w:val="0"/>
          <w:marBottom w:val="0"/>
          <w:divBdr>
            <w:top w:val="none" w:sz="0" w:space="0" w:color="auto"/>
            <w:left w:val="none" w:sz="0" w:space="0" w:color="auto"/>
            <w:bottom w:val="none" w:sz="0" w:space="0" w:color="auto"/>
            <w:right w:val="none" w:sz="0" w:space="0" w:color="auto"/>
          </w:divBdr>
        </w:div>
        <w:div w:id="738551276">
          <w:marLeft w:val="640"/>
          <w:marRight w:val="0"/>
          <w:marTop w:val="0"/>
          <w:marBottom w:val="0"/>
          <w:divBdr>
            <w:top w:val="none" w:sz="0" w:space="0" w:color="auto"/>
            <w:left w:val="none" w:sz="0" w:space="0" w:color="auto"/>
            <w:bottom w:val="none" w:sz="0" w:space="0" w:color="auto"/>
            <w:right w:val="none" w:sz="0" w:space="0" w:color="auto"/>
          </w:divBdr>
        </w:div>
        <w:div w:id="779837750">
          <w:marLeft w:val="640"/>
          <w:marRight w:val="0"/>
          <w:marTop w:val="0"/>
          <w:marBottom w:val="0"/>
          <w:divBdr>
            <w:top w:val="none" w:sz="0" w:space="0" w:color="auto"/>
            <w:left w:val="none" w:sz="0" w:space="0" w:color="auto"/>
            <w:bottom w:val="none" w:sz="0" w:space="0" w:color="auto"/>
            <w:right w:val="none" w:sz="0" w:space="0" w:color="auto"/>
          </w:divBdr>
        </w:div>
        <w:div w:id="899707051">
          <w:marLeft w:val="640"/>
          <w:marRight w:val="0"/>
          <w:marTop w:val="0"/>
          <w:marBottom w:val="0"/>
          <w:divBdr>
            <w:top w:val="none" w:sz="0" w:space="0" w:color="auto"/>
            <w:left w:val="none" w:sz="0" w:space="0" w:color="auto"/>
            <w:bottom w:val="none" w:sz="0" w:space="0" w:color="auto"/>
            <w:right w:val="none" w:sz="0" w:space="0" w:color="auto"/>
          </w:divBdr>
        </w:div>
        <w:div w:id="931204050">
          <w:marLeft w:val="640"/>
          <w:marRight w:val="0"/>
          <w:marTop w:val="0"/>
          <w:marBottom w:val="0"/>
          <w:divBdr>
            <w:top w:val="none" w:sz="0" w:space="0" w:color="auto"/>
            <w:left w:val="none" w:sz="0" w:space="0" w:color="auto"/>
            <w:bottom w:val="none" w:sz="0" w:space="0" w:color="auto"/>
            <w:right w:val="none" w:sz="0" w:space="0" w:color="auto"/>
          </w:divBdr>
        </w:div>
        <w:div w:id="1125004344">
          <w:marLeft w:val="640"/>
          <w:marRight w:val="0"/>
          <w:marTop w:val="0"/>
          <w:marBottom w:val="0"/>
          <w:divBdr>
            <w:top w:val="none" w:sz="0" w:space="0" w:color="auto"/>
            <w:left w:val="none" w:sz="0" w:space="0" w:color="auto"/>
            <w:bottom w:val="none" w:sz="0" w:space="0" w:color="auto"/>
            <w:right w:val="none" w:sz="0" w:space="0" w:color="auto"/>
          </w:divBdr>
        </w:div>
        <w:div w:id="1136676290">
          <w:marLeft w:val="640"/>
          <w:marRight w:val="0"/>
          <w:marTop w:val="0"/>
          <w:marBottom w:val="0"/>
          <w:divBdr>
            <w:top w:val="none" w:sz="0" w:space="0" w:color="auto"/>
            <w:left w:val="none" w:sz="0" w:space="0" w:color="auto"/>
            <w:bottom w:val="none" w:sz="0" w:space="0" w:color="auto"/>
            <w:right w:val="none" w:sz="0" w:space="0" w:color="auto"/>
          </w:divBdr>
        </w:div>
        <w:div w:id="1146316744">
          <w:marLeft w:val="640"/>
          <w:marRight w:val="0"/>
          <w:marTop w:val="0"/>
          <w:marBottom w:val="0"/>
          <w:divBdr>
            <w:top w:val="none" w:sz="0" w:space="0" w:color="auto"/>
            <w:left w:val="none" w:sz="0" w:space="0" w:color="auto"/>
            <w:bottom w:val="none" w:sz="0" w:space="0" w:color="auto"/>
            <w:right w:val="none" w:sz="0" w:space="0" w:color="auto"/>
          </w:divBdr>
        </w:div>
        <w:div w:id="1158233140">
          <w:marLeft w:val="640"/>
          <w:marRight w:val="0"/>
          <w:marTop w:val="0"/>
          <w:marBottom w:val="0"/>
          <w:divBdr>
            <w:top w:val="none" w:sz="0" w:space="0" w:color="auto"/>
            <w:left w:val="none" w:sz="0" w:space="0" w:color="auto"/>
            <w:bottom w:val="none" w:sz="0" w:space="0" w:color="auto"/>
            <w:right w:val="none" w:sz="0" w:space="0" w:color="auto"/>
          </w:divBdr>
        </w:div>
        <w:div w:id="1192377255">
          <w:marLeft w:val="640"/>
          <w:marRight w:val="0"/>
          <w:marTop w:val="0"/>
          <w:marBottom w:val="0"/>
          <w:divBdr>
            <w:top w:val="none" w:sz="0" w:space="0" w:color="auto"/>
            <w:left w:val="none" w:sz="0" w:space="0" w:color="auto"/>
            <w:bottom w:val="none" w:sz="0" w:space="0" w:color="auto"/>
            <w:right w:val="none" w:sz="0" w:space="0" w:color="auto"/>
          </w:divBdr>
        </w:div>
        <w:div w:id="1239706646">
          <w:marLeft w:val="640"/>
          <w:marRight w:val="0"/>
          <w:marTop w:val="0"/>
          <w:marBottom w:val="0"/>
          <w:divBdr>
            <w:top w:val="none" w:sz="0" w:space="0" w:color="auto"/>
            <w:left w:val="none" w:sz="0" w:space="0" w:color="auto"/>
            <w:bottom w:val="none" w:sz="0" w:space="0" w:color="auto"/>
            <w:right w:val="none" w:sz="0" w:space="0" w:color="auto"/>
          </w:divBdr>
        </w:div>
        <w:div w:id="1450782354">
          <w:marLeft w:val="640"/>
          <w:marRight w:val="0"/>
          <w:marTop w:val="0"/>
          <w:marBottom w:val="0"/>
          <w:divBdr>
            <w:top w:val="none" w:sz="0" w:space="0" w:color="auto"/>
            <w:left w:val="none" w:sz="0" w:space="0" w:color="auto"/>
            <w:bottom w:val="none" w:sz="0" w:space="0" w:color="auto"/>
            <w:right w:val="none" w:sz="0" w:space="0" w:color="auto"/>
          </w:divBdr>
        </w:div>
        <w:div w:id="1520969670">
          <w:marLeft w:val="640"/>
          <w:marRight w:val="0"/>
          <w:marTop w:val="0"/>
          <w:marBottom w:val="0"/>
          <w:divBdr>
            <w:top w:val="none" w:sz="0" w:space="0" w:color="auto"/>
            <w:left w:val="none" w:sz="0" w:space="0" w:color="auto"/>
            <w:bottom w:val="none" w:sz="0" w:space="0" w:color="auto"/>
            <w:right w:val="none" w:sz="0" w:space="0" w:color="auto"/>
          </w:divBdr>
          <w:divsChild>
            <w:div w:id="1361980244">
              <w:marLeft w:val="0"/>
              <w:marRight w:val="0"/>
              <w:marTop w:val="0"/>
              <w:marBottom w:val="0"/>
              <w:divBdr>
                <w:top w:val="none" w:sz="0" w:space="0" w:color="auto"/>
                <w:left w:val="none" w:sz="0" w:space="0" w:color="auto"/>
                <w:bottom w:val="none" w:sz="0" w:space="0" w:color="auto"/>
                <w:right w:val="none" w:sz="0" w:space="0" w:color="auto"/>
              </w:divBdr>
              <w:divsChild>
                <w:div w:id="31198176">
                  <w:marLeft w:val="640"/>
                  <w:marRight w:val="0"/>
                  <w:marTop w:val="0"/>
                  <w:marBottom w:val="0"/>
                  <w:divBdr>
                    <w:top w:val="none" w:sz="0" w:space="0" w:color="auto"/>
                    <w:left w:val="none" w:sz="0" w:space="0" w:color="auto"/>
                    <w:bottom w:val="none" w:sz="0" w:space="0" w:color="auto"/>
                    <w:right w:val="none" w:sz="0" w:space="0" w:color="auto"/>
                  </w:divBdr>
                </w:div>
                <w:div w:id="57093639">
                  <w:marLeft w:val="640"/>
                  <w:marRight w:val="0"/>
                  <w:marTop w:val="0"/>
                  <w:marBottom w:val="0"/>
                  <w:divBdr>
                    <w:top w:val="none" w:sz="0" w:space="0" w:color="auto"/>
                    <w:left w:val="none" w:sz="0" w:space="0" w:color="auto"/>
                    <w:bottom w:val="none" w:sz="0" w:space="0" w:color="auto"/>
                    <w:right w:val="none" w:sz="0" w:space="0" w:color="auto"/>
                  </w:divBdr>
                </w:div>
                <w:div w:id="182518748">
                  <w:marLeft w:val="640"/>
                  <w:marRight w:val="0"/>
                  <w:marTop w:val="0"/>
                  <w:marBottom w:val="0"/>
                  <w:divBdr>
                    <w:top w:val="none" w:sz="0" w:space="0" w:color="auto"/>
                    <w:left w:val="none" w:sz="0" w:space="0" w:color="auto"/>
                    <w:bottom w:val="none" w:sz="0" w:space="0" w:color="auto"/>
                    <w:right w:val="none" w:sz="0" w:space="0" w:color="auto"/>
                  </w:divBdr>
                </w:div>
                <w:div w:id="220405672">
                  <w:marLeft w:val="640"/>
                  <w:marRight w:val="0"/>
                  <w:marTop w:val="0"/>
                  <w:marBottom w:val="0"/>
                  <w:divBdr>
                    <w:top w:val="none" w:sz="0" w:space="0" w:color="auto"/>
                    <w:left w:val="none" w:sz="0" w:space="0" w:color="auto"/>
                    <w:bottom w:val="none" w:sz="0" w:space="0" w:color="auto"/>
                    <w:right w:val="none" w:sz="0" w:space="0" w:color="auto"/>
                  </w:divBdr>
                </w:div>
                <w:div w:id="261765109">
                  <w:marLeft w:val="640"/>
                  <w:marRight w:val="0"/>
                  <w:marTop w:val="0"/>
                  <w:marBottom w:val="0"/>
                  <w:divBdr>
                    <w:top w:val="none" w:sz="0" w:space="0" w:color="auto"/>
                    <w:left w:val="none" w:sz="0" w:space="0" w:color="auto"/>
                    <w:bottom w:val="none" w:sz="0" w:space="0" w:color="auto"/>
                    <w:right w:val="none" w:sz="0" w:space="0" w:color="auto"/>
                  </w:divBdr>
                </w:div>
                <w:div w:id="280309130">
                  <w:marLeft w:val="640"/>
                  <w:marRight w:val="0"/>
                  <w:marTop w:val="0"/>
                  <w:marBottom w:val="0"/>
                  <w:divBdr>
                    <w:top w:val="none" w:sz="0" w:space="0" w:color="auto"/>
                    <w:left w:val="none" w:sz="0" w:space="0" w:color="auto"/>
                    <w:bottom w:val="none" w:sz="0" w:space="0" w:color="auto"/>
                    <w:right w:val="none" w:sz="0" w:space="0" w:color="auto"/>
                  </w:divBdr>
                </w:div>
                <w:div w:id="287710941">
                  <w:marLeft w:val="640"/>
                  <w:marRight w:val="0"/>
                  <w:marTop w:val="0"/>
                  <w:marBottom w:val="0"/>
                  <w:divBdr>
                    <w:top w:val="none" w:sz="0" w:space="0" w:color="auto"/>
                    <w:left w:val="none" w:sz="0" w:space="0" w:color="auto"/>
                    <w:bottom w:val="none" w:sz="0" w:space="0" w:color="auto"/>
                    <w:right w:val="none" w:sz="0" w:space="0" w:color="auto"/>
                  </w:divBdr>
                </w:div>
                <w:div w:id="312637047">
                  <w:marLeft w:val="640"/>
                  <w:marRight w:val="0"/>
                  <w:marTop w:val="0"/>
                  <w:marBottom w:val="0"/>
                  <w:divBdr>
                    <w:top w:val="none" w:sz="0" w:space="0" w:color="auto"/>
                    <w:left w:val="none" w:sz="0" w:space="0" w:color="auto"/>
                    <w:bottom w:val="none" w:sz="0" w:space="0" w:color="auto"/>
                    <w:right w:val="none" w:sz="0" w:space="0" w:color="auto"/>
                  </w:divBdr>
                </w:div>
                <w:div w:id="460150286">
                  <w:marLeft w:val="640"/>
                  <w:marRight w:val="0"/>
                  <w:marTop w:val="0"/>
                  <w:marBottom w:val="0"/>
                  <w:divBdr>
                    <w:top w:val="none" w:sz="0" w:space="0" w:color="auto"/>
                    <w:left w:val="none" w:sz="0" w:space="0" w:color="auto"/>
                    <w:bottom w:val="none" w:sz="0" w:space="0" w:color="auto"/>
                    <w:right w:val="none" w:sz="0" w:space="0" w:color="auto"/>
                  </w:divBdr>
                </w:div>
                <w:div w:id="499122749">
                  <w:marLeft w:val="640"/>
                  <w:marRight w:val="0"/>
                  <w:marTop w:val="0"/>
                  <w:marBottom w:val="0"/>
                  <w:divBdr>
                    <w:top w:val="none" w:sz="0" w:space="0" w:color="auto"/>
                    <w:left w:val="none" w:sz="0" w:space="0" w:color="auto"/>
                    <w:bottom w:val="none" w:sz="0" w:space="0" w:color="auto"/>
                    <w:right w:val="none" w:sz="0" w:space="0" w:color="auto"/>
                  </w:divBdr>
                </w:div>
                <w:div w:id="548684137">
                  <w:marLeft w:val="640"/>
                  <w:marRight w:val="0"/>
                  <w:marTop w:val="0"/>
                  <w:marBottom w:val="0"/>
                  <w:divBdr>
                    <w:top w:val="none" w:sz="0" w:space="0" w:color="auto"/>
                    <w:left w:val="none" w:sz="0" w:space="0" w:color="auto"/>
                    <w:bottom w:val="none" w:sz="0" w:space="0" w:color="auto"/>
                    <w:right w:val="none" w:sz="0" w:space="0" w:color="auto"/>
                  </w:divBdr>
                </w:div>
                <w:div w:id="603659335">
                  <w:marLeft w:val="640"/>
                  <w:marRight w:val="0"/>
                  <w:marTop w:val="0"/>
                  <w:marBottom w:val="0"/>
                  <w:divBdr>
                    <w:top w:val="none" w:sz="0" w:space="0" w:color="auto"/>
                    <w:left w:val="none" w:sz="0" w:space="0" w:color="auto"/>
                    <w:bottom w:val="none" w:sz="0" w:space="0" w:color="auto"/>
                    <w:right w:val="none" w:sz="0" w:space="0" w:color="auto"/>
                  </w:divBdr>
                </w:div>
                <w:div w:id="625621409">
                  <w:marLeft w:val="640"/>
                  <w:marRight w:val="0"/>
                  <w:marTop w:val="0"/>
                  <w:marBottom w:val="0"/>
                  <w:divBdr>
                    <w:top w:val="none" w:sz="0" w:space="0" w:color="auto"/>
                    <w:left w:val="none" w:sz="0" w:space="0" w:color="auto"/>
                    <w:bottom w:val="none" w:sz="0" w:space="0" w:color="auto"/>
                    <w:right w:val="none" w:sz="0" w:space="0" w:color="auto"/>
                  </w:divBdr>
                </w:div>
                <w:div w:id="634602946">
                  <w:marLeft w:val="640"/>
                  <w:marRight w:val="0"/>
                  <w:marTop w:val="0"/>
                  <w:marBottom w:val="0"/>
                  <w:divBdr>
                    <w:top w:val="none" w:sz="0" w:space="0" w:color="auto"/>
                    <w:left w:val="none" w:sz="0" w:space="0" w:color="auto"/>
                    <w:bottom w:val="none" w:sz="0" w:space="0" w:color="auto"/>
                    <w:right w:val="none" w:sz="0" w:space="0" w:color="auto"/>
                  </w:divBdr>
                </w:div>
                <w:div w:id="701977054">
                  <w:marLeft w:val="640"/>
                  <w:marRight w:val="0"/>
                  <w:marTop w:val="0"/>
                  <w:marBottom w:val="0"/>
                  <w:divBdr>
                    <w:top w:val="none" w:sz="0" w:space="0" w:color="auto"/>
                    <w:left w:val="none" w:sz="0" w:space="0" w:color="auto"/>
                    <w:bottom w:val="none" w:sz="0" w:space="0" w:color="auto"/>
                    <w:right w:val="none" w:sz="0" w:space="0" w:color="auto"/>
                  </w:divBdr>
                </w:div>
                <w:div w:id="796532333">
                  <w:marLeft w:val="640"/>
                  <w:marRight w:val="0"/>
                  <w:marTop w:val="0"/>
                  <w:marBottom w:val="0"/>
                  <w:divBdr>
                    <w:top w:val="none" w:sz="0" w:space="0" w:color="auto"/>
                    <w:left w:val="none" w:sz="0" w:space="0" w:color="auto"/>
                    <w:bottom w:val="none" w:sz="0" w:space="0" w:color="auto"/>
                    <w:right w:val="none" w:sz="0" w:space="0" w:color="auto"/>
                  </w:divBdr>
                </w:div>
                <w:div w:id="875460543">
                  <w:marLeft w:val="640"/>
                  <w:marRight w:val="0"/>
                  <w:marTop w:val="0"/>
                  <w:marBottom w:val="0"/>
                  <w:divBdr>
                    <w:top w:val="none" w:sz="0" w:space="0" w:color="auto"/>
                    <w:left w:val="none" w:sz="0" w:space="0" w:color="auto"/>
                    <w:bottom w:val="none" w:sz="0" w:space="0" w:color="auto"/>
                    <w:right w:val="none" w:sz="0" w:space="0" w:color="auto"/>
                  </w:divBdr>
                </w:div>
                <w:div w:id="895776669">
                  <w:marLeft w:val="640"/>
                  <w:marRight w:val="0"/>
                  <w:marTop w:val="0"/>
                  <w:marBottom w:val="0"/>
                  <w:divBdr>
                    <w:top w:val="none" w:sz="0" w:space="0" w:color="auto"/>
                    <w:left w:val="none" w:sz="0" w:space="0" w:color="auto"/>
                    <w:bottom w:val="none" w:sz="0" w:space="0" w:color="auto"/>
                    <w:right w:val="none" w:sz="0" w:space="0" w:color="auto"/>
                  </w:divBdr>
                </w:div>
                <w:div w:id="915550473">
                  <w:marLeft w:val="640"/>
                  <w:marRight w:val="0"/>
                  <w:marTop w:val="0"/>
                  <w:marBottom w:val="0"/>
                  <w:divBdr>
                    <w:top w:val="none" w:sz="0" w:space="0" w:color="auto"/>
                    <w:left w:val="none" w:sz="0" w:space="0" w:color="auto"/>
                    <w:bottom w:val="none" w:sz="0" w:space="0" w:color="auto"/>
                    <w:right w:val="none" w:sz="0" w:space="0" w:color="auto"/>
                  </w:divBdr>
                </w:div>
                <w:div w:id="989139033">
                  <w:marLeft w:val="640"/>
                  <w:marRight w:val="0"/>
                  <w:marTop w:val="0"/>
                  <w:marBottom w:val="0"/>
                  <w:divBdr>
                    <w:top w:val="none" w:sz="0" w:space="0" w:color="auto"/>
                    <w:left w:val="none" w:sz="0" w:space="0" w:color="auto"/>
                    <w:bottom w:val="none" w:sz="0" w:space="0" w:color="auto"/>
                    <w:right w:val="none" w:sz="0" w:space="0" w:color="auto"/>
                  </w:divBdr>
                </w:div>
                <w:div w:id="1052927473">
                  <w:marLeft w:val="640"/>
                  <w:marRight w:val="0"/>
                  <w:marTop w:val="0"/>
                  <w:marBottom w:val="0"/>
                  <w:divBdr>
                    <w:top w:val="none" w:sz="0" w:space="0" w:color="auto"/>
                    <w:left w:val="none" w:sz="0" w:space="0" w:color="auto"/>
                    <w:bottom w:val="none" w:sz="0" w:space="0" w:color="auto"/>
                    <w:right w:val="none" w:sz="0" w:space="0" w:color="auto"/>
                  </w:divBdr>
                </w:div>
                <w:div w:id="1072315226">
                  <w:marLeft w:val="640"/>
                  <w:marRight w:val="0"/>
                  <w:marTop w:val="0"/>
                  <w:marBottom w:val="0"/>
                  <w:divBdr>
                    <w:top w:val="none" w:sz="0" w:space="0" w:color="auto"/>
                    <w:left w:val="none" w:sz="0" w:space="0" w:color="auto"/>
                    <w:bottom w:val="none" w:sz="0" w:space="0" w:color="auto"/>
                    <w:right w:val="none" w:sz="0" w:space="0" w:color="auto"/>
                  </w:divBdr>
                </w:div>
                <w:div w:id="1104838411">
                  <w:marLeft w:val="640"/>
                  <w:marRight w:val="0"/>
                  <w:marTop w:val="0"/>
                  <w:marBottom w:val="0"/>
                  <w:divBdr>
                    <w:top w:val="none" w:sz="0" w:space="0" w:color="auto"/>
                    <w:left w:val="none" w:sz="0" w:space="0" w:color="auto"/>
                    <w:bottom w:val="none" w:sz="0" w:space="0" w:color="auto"/>
                    <w:right w:val="none" w:sz="0" w:space="0" w:color="auto"/>
                  </w:divBdr>
                </w:div>
                <w:div w:id="1175456622">
                  <w:marLeft w:val="640"/>
                  <w:marRight w:val="0"/>
                  <w:marTop w:val="0"/>
                  <w:marBottom w:val="0"/>
                  <w:divBdr>
                    <w:top w:val="none" w:sz="0" w:space="0" w:color="auto"/>
                    <w:left w:val="none" w:sz="0" w:space="0" w:color="auto"/>
                    <w:bottom w:val="none" w:sz="0" w:space="0" w:color="auto"/>
                    <w:right w:val="none" w:sz="0" w:space="0" w:color="auto"/>
                  </w:divBdr>
                </w:div>
                <w:div w:id="1250239429">
                  <w:marLeft w:val="640"/>
                  <w:marRight w:val="0"/>
                  <w:marTop w:val="0"/>
                  <w:marBottom w:val="0"/>
                  <w:divBdr>
                    <w:top w:val="none" w:sz="0" w:space="0" w:color="auto"/>
                    <w:left w:val="none" w:sz="0" w:space="0" w:color="auto"/>
                    <w:bottom w:val="none" w:sz="0" w:space="0" w:color="auto"/>
                    <w:right w:val="none" w:sz="0" w:space="0" w:color="auto"/>
                  </w:divBdr>
                </w:div>
                <w:div w:id="1281910912">
                  <w:marLeft w:val="640"/>
                  <w:marRight w:val="0"/>
                  <w:marTop w:val="0"/>
                  <w:marBottom w:val="0"/>
                  <w:divBdr>
                    <w:top w:val="none" w:sz="0" w:space="0" w:color="auto"/>
                    <w:left w:val="none" w:sz="0" w:space="0" w:color="auto"/>
                    <w:bottom w:val="none" w:sz="0" w:space="0" w:color="auto"/>
                    <w:right w:val="none" w:sz="0" w:space="0" w:color="auto"/>
                  </w:divBdr>
                </w:div>
                <w:div w:id="1401639973">
                  <w:marLeft w:val="640"/>
                  <w:marRight w:val="0"/>
                  <w:marTop w:val="0"/>
                  <w:marBottom w:val="0"/>
                  <w:divBdr>
                    <w:top w:val="none" w:sz="0" w:space="0" w:color="auto"/>
                    <w:left w:val="none" w:sz="0" w:space="0" w:color="auto"/>
                    <w:bottom w:val="none" w:sz="0" w:space="0" w:color="auto"/>
                    <w:right w:val="none" w:sz="0" w:space="0" w:color="auto"/>
                  </w:divBdr>
                </w:div>
                <w:div w:id="1446921499">
                  <w:marLeft w:val="640"/>
                  <w:marRight w:val="0"/>
                  <w:marTop w:val="0"/>
                  <w:marBottom w:val="0"/>
                  <w:divBdr>
                    <w:top w:val="none" w:sz="0" w:space="0" w:color="auto"/>
                    <w:left w:val="none" w:sz="0" w:space="0" w:color="auto"/>
                    <w:bottom w:val="none" w:sz="0" w:space="0" w:color="auto"/>
                    <w:right w:val="none" w:sz="0" w:space="0" w:color="auto"/>
                  </w:divBdr>
                </w:div>
                <w:div w:id="1544100084">
                  <w:marLeft w:val="640"/>
                  <w:marRight w:val="0"/>
                  <w:marTop w:val="0"/>
                  <w:marBottom w:val="0"/>
                  <w:divBdr>
                    <w:top w:val="none" w:sz="0" w:space="0" w:color="auto"/>
                    <w:left w:val="none" w:sz="0" w:space="0" w:color="auto"/>
                    <w:bottom w:val="none" w:sz="0" w:space="0" w:color="auto"/>
                    <w:right w:val="none" w:sz="0" w:space="0" w:color="auto"/>
                  </w:divBdr>
                </w:div>
                <w:div w:id="1600677549">
                  <w:marLeft w:val="640"/>
                  <w:marRight w:val="0"/>
                  <w:marTop w:val="0"/>
                  <w:marBottom w:val="0"/>
                  <w:divBdr>
                    <w:top w:val="none" w:sz="0" w:space="0" w:color="auto"/>
                    <w:left w:val="none" w:sz="0" w:space="0" w:color="auto"/>
                    <w:bottom w:val="none" w:sz="0" w:space="0" w:color="auto"/>
                    <w:right w:val="none" w:sz="0" w:space="0" w:color="auto"/>
                  </w:divBdr>
                </w:div>
                <w:div w:id="1630473510">
                  <w:marLeft w:val="640"/>
                  <w:marRight w:val="0"/>
                  <w:marTop w:val="0"/>
                  <w:marBottom w:val="0"/>
                  <w:divBdr>
                    <w:top w:val="none" w:sz="0" w:space="0" w:color="auto"/>
                    <w:left w:val="none" w:sz="0" w:space="0" w:color="auto"/>
                    <w:bottom w:val="none" w:sz="0" w:space="0" w:color="auto"/>
                    <w:right w:val="none" w:sz="0" w:space="0" w:color="auto"/>
                  </w:divBdr>
                </w:div>
                <w:div w:id="1667510962">
                  <w:marLeft w:val="640"/>
                  <w:marRight w:val="0"/>
                  <w:marTop w:val="0"/>
                  <w:marBottom w:val="0"/>
                  <w:divBdr>
                    <w:top w:val="none" w:sz="0" w:space="0" w:color="auto"/>
                    <w:left w:val="none" w:sz="0" w:space="0" w:color="auto"/>
                    <w:bottom w:val="none" w:sz="0" w:space="0" w:color="auto"/>
                    <w:right w:val="none" w:sz="0" w:space="0" w:color="auto"/>
                  </w:divBdr>
                </w:div>
                <w:div w:id="1675567173">
                  <w:marLeft w:val="640"/>
                  <w:marRight w:val="0"/>
                  <w:marTop w:val="0"/>
                  <w:marBottom w:val="0"/>
                  <w:divBdr>
                    <w:top w:val="none" w:sz="0" w:space="0" w:color="auto"/>
                    <w:left w:val="none" w:sz="0" w:space="0" w:color="auto"/>
                    <w:bottom w:val="none" w:sz="0" w:space="0" w:color="auto"/>
                    <w:right w:val="none" w:sz="0" w:space="0" w:color="auto"/>
                  </w:divBdr>
                </w:div>
                <w:div w:id="1730959073">
                  <w:marLeft w:val="640"/>
                  <w:marRight w:val="0"/>
                  <w:marTop w:val="0"/>
                  <w:marBottom w:val="0"/>
                  <w:divBdr>
                    <w:top w:val="none" w:sz="0" w:space="0" w:color="auto"/>
                    <w:left w:val="none" w:sz="0" w:space="0" w:color="auto"/>
                    <w:bottom w:val="none" w:sz="0" w:space="0" w:color="auto"/>
                    <w:right w:val="none" w:sz="0" w:space="0" w:color="auto"/>
                  </w:divBdr>
                </w:div>
                <w:div w:id="1752502054">
                  <w:marLeft w:val="640"/>
                  <w:marRight w:val="0"/>
                  <w:marTop w:val="0"/>
                  <w:marBottom w:val="0"/>
                  <w:divBdr>
                    <w:top w:val="none" w:sz="0" w:space="0" w:color="auto"/>
                    <w:left w:val="none" w:sz="0" w:space="0" w:color="auto"/>
                    <w:bottom w:val="none" w:sz="0" w:space="0" w:color="auto"/>
                    <w:right w:val="none" w:sz="0" w:space="0" w:color="auto"/>
                  </w:divBdr>
                </w:div>
                <w:div w:id="1824853380">
                  <w:marLeft w:val="640"/>
                  <w:marRight w:val="0"/>
                  <w:marTop w:val="0"/>
                  <w:marBottom w:val="0"/>
                  <w:divBdr>
                    <w:top w:val="none" w:sz="0" w:space="0" w:color="auto"/>
                    <w:left w:val="none" w:sz="0" w:space="0" w:color="auto"/>
                    <w:bottom w:val="none" w:sz="0" w:space="0" w:color="auto"/>
                    <w:right w:val="none" w:sz="0" w:space="0" w:color="auto"/>
                  </w:divBdr>
                </w:div>
                <w:div w:id="1854298849">
                  <w:marLeft w:val="640"/>
                  <w:marRight w:val="0"/>
                  <w:marTop w:val="0"/>
                  <w:marBottom w:val="0"/>
                  <w:divBdr>
                    <w:top w:val="none" w:sz="0" w:space="0" w:color="auto"/>
                    <w:left w:val="none" w:sz="0" w:space="0" w:color="auto"/>
                    <w:bottom w:val="none" w:sz="0" w:space="0" w:color="auto"/>
                    <w:right w:val="none" w:sz="0" w:space="0" w:color="auto"/>
                  </w:divBdr>
                </w:div>
                <w:div w:id="1937056951">
                  <w:marLeft w:val="640"/>
                  <w:marRight w:val="0"/>
                  <w:marTop w:val="0"/>
                  <w:marBottom w:val="0"/>
                  <w:divBdr>
                    <w:top w:val="none" w:sz="0" w:space="0" w:color="auto"/>
                    <w:left w:val="none" w:sz="0" w:space="0" w:color="auto"/>
                    <w:bottom w:val="none" w:sz="0" w:space="0" w:color="auto"/>
                    <w:right w:val="none" w:sz="0" w:space="0" w:color="auto"/>
                  </w:divBdr>
                </w:div>
                <w:div w:id="2020350062">
                  <w:marLeft w:val="640"/>
                  <w:marRight w:val="0"/>
                  <w:marTop w:val="0"/>
                  <w:marBottom w:val="0"/>
                  <w:divBdr>
                    <w:top w:val="none" w:sz="0" w:space="0" w:color="auto"/>
                    <w:left w:val="none" w:sz="0" w:space="0" w:color="auto"/>
                    <w:bottom w:val="none" w:sz="0" w:space="0" w:color="auto"/>
                    <w:right w:val="none" w:sz="0" w:space="0" w:color="auto"/>
                  </w:divBdr>
                </w:div>
                <w:div w:id="2036809789">
                  <w:marLeft w:val="640"/>
                  <w:marRight w:val="0"/>
                  <w:marTop w:val="0"/>
                  <w:marBottom w:val="0"/>
                  <w:divBdr>
                    <w:top w:val="none" w:sz="0" w:space="0" w:color="auto"/>
                    <w:left w:val="none" w:sz="0" w:space="0" w:color="auto"/>
                    <w:bottom w:val="none" w:sz="0" w:space="0" w:color="auto"/>
                    <w:right w:val="none" w:sz="0" w:space="0" w:color="auto"/>
                  </w:divBdr>
                </w:div>
                <w:div w:id="2044095263">
                  <w:marLeft w:val="640"/>
                  <w:marRight w:val="0"/>
                  <w:marTop w:val="0"/>
                  <w:marBottom w:val="0"/>
                  <w:divBdr>
                    <w:top w:val="none" w:sz="0" w:space="0" w:color="auto"/>
                    <w:left w:val="none" w:sz="0" w:space="0" w:color="auto"/>
                    <w:bottom w:val="none" w:sz="0" w:space="0" w:color="auto"/>
                    <w:right w:val="none" w:sz="0" w:space="0" w:color="auto"/>
                  </w:divBdr>
                </w:div>
                <w:div w:id="2059812387">
                  <w:marLeft w:val="640"/>
                  <w:marRight w:val="0"/>
                  <w:marTop w:val="0"/>
                  <w:marBottom w:val="0"/>
                  <w:divBdr>
                    <w:top w:val="none" w:sz="0" w:space="0" w:color="auto"/>
                    <w:left w:val="none" w:sz="0" w:space="0" w:color="auto"/>
                    <w:bottom w:val="none" w:sz="0" w:space="0" w:color="auto"/>
                    <w:right w:val="none" w:sz="0" w:space="0" w:color="auto"/>
                  </w:divBdr>
                </w:div>
                <w:div w:id="2124687624">
                  <w:marLeft w:val="640"/>
                  <w:marRight w:val="0"/>
                  <w:marTop w:val="0"/>
                  <w:marBottom w:val="0"/>
                  <w:divBdr>
                    <w:top w:val="none" w:sz="0" w:space="0" w:color="auto"/>
                    <w:left w:val="none" w:sz="0" w:space="0" w:color="auto"/>
                    <w:bottom w:val="none" w:sz="0" w:space="0" w:color="auto"/>
                    <w:right w:val="none" w:sz="0" w:space="0" w:color="auto"/>
                  </w:divBdr>
                </w:div>
                <w:div w:id="2129733788">
                  <w:marLeft w:val="640"/>
                  <w:marRight w:val="0"/>
                  <w:marTop w:val="0"/>
                  <w:marBottom w:val="0"/>
                  <w:divBdr>
                    <w:top w:val="none" w:sz="0" w:space="0" w:color="auto"/>
                    <w:left w:val="none" w:sz="0" w:space="0" w:color="auto"/>
                    <w:bottom w:val="none" w:sz="0" w:space="0" w:color="auto"/>
                    <w:right w:val="none" w:sz="0" w:space="0" w:color="auto"/>
                  </w:divBdr>
                </w:div>
              </w:divsChild>
            </w:div>
            <w:div w:id="1518882623">
              <w:marLeft w:val="0"/>
              <w:marRight w:val="0"/>
              <w:marTop w:val="0"/>
              <w:marBottom w:val="0"/>
              <w:divBdr>
                <w:top w:val="none" w:sz="0" w:space="0" w:color="auto"/>
                <w:left w:val="none" w:sz="0" w:space="0" w:color="auto"/>
                <w:bottom w:val="none" w:sz="0" w:space="0" w:color="auto"/>
                <w:right w:val="none" w:sz="0" w:space="0" w:color="auto"/>
              </w:divBdr>
              <w:divsChild>
                <w:div w:id="161609">
                  <w:marLeft w:val="640"/>
                  <w:marRight w:val="0"/>
                  <w:marTop w:val="0"/>
                  <w:marBottom w:val="0"/>
                  <w:divBdr>
                    <w:top w:val="none" w:sz="0" w:space="0" w:color="auto"/>
                    <w:left w:val="none" w:sz="0" w:space="0" w:color="auto"/>
                    <w:bottom w:val="none" w:sz="0" w:space="0" w:color="auto"/>
                    <w:right w:val="none" w:sz="0" w:space="0" w:color="auto"/>
                  </w:divBdr>
                </w:div>
                <w:div w:id="4524507">
                  <w:marLeft w:val="640"/>
                  <w:marRight w:val="0"/>
                  <w:marTop w:val="0"/>
                  <w:marBottom w:val="0"/>
                  <w:divBdr>
                    <w:top w:val="none" w:sz="0" w:space="0" w:color="auto"/>
                    <w:left w:val="none" w:sz="0" w:space="0" w:color="auto"/>
                    <w:bottom w:val="none" w:sz="0" w:space="0" w:color="auto"/>
                    <w:right w:val="none" w:sz="0" w:space="0" w:color="auto"/>
                  </w:divBdr>
                </w:div>
                <w:div w:id="11692289">
                  <w:marLeft w:val="640"/>
                  <w:marRight w:val="0"/>
                  <w:marTop w:val="0"/>
                  <w:marBottom w:val="0"/>
                  <w:divBdr>
                    <w:top w:val="none" w:sz="0" w:space="0" w:color="auto"/>
                    <w:left w:val="none" w:sz="0" w:space="0" w:color="auto"/>
                    <w:bottom w:val="none" w:sz="0" w:space="0" w:color="auto"/>
                    <w:right w:val="none" w:sz="0" w:space="0" w:color="auto"/>
                  </w:divBdr>
                </w:div>
                <w:div w:id="87041005">
                  <w:marLeft w:val="640"/>
                  <w:marRight w:val="0"/>
                  <w:marTop w:val="0"/>
                  <w:marBottom w:val="0"/>
                  <w:divBdr>
                    <w:top w:val="none" w:sz="0" w:space="0" w:color="auto"/>
                    <w:left w:val="none" w:sz="0" w:space="0" w:color="auto"/>
                    <w:bottom w:val="none" w:sz="0" w:space="0" w:color="auto"/>
                    <w:right w:val="none" w:sz="0" w:space="0" w:color="auto"/>
                  </w:divBdr>
                </w:div>
                <w:div w:id="210659330">
                  <w:marLeft w:val="640"/>
                  <w:marRight w:val="0"/>
                  <w:marTop w:val="0"/>
                  <w:marBottom w:val="0"/>
                  <w:divBdr>
                    <w:top w:val="none" w:sz="0" w:space="0" w:color="auto"/>
                    <w:left w:val="none" w:sz="0" w:space="0" w:color="auto"/>
                    <w:bottom w:val="none" w:sz="0" w:space="0" w:color="auto"/>
                    <w:right w:val="none" w:sz="0" w:space="0" w:color="auto"/>
                  </w:divBdr>
                </w:div>
                <w:div w:id="251550767">
                  <w:marLeft w:val="640"/>
                  <w:marRight w:val="0"/>
                  <w:marTop w:val="0"/>
                  <w:marBottom w:val="0"/>
                  <w:divBdr>
                    <w:top w:val="none" w:sz="0" w:space="0" w:color="auto"/>
                    <w:left w:val="none" w:sz="0" w:space="0" w:color="auto"/>
                    <w:bottom w:val="none" w:sz="0" w:space="0" w:color="auto"/>
                    <w:right w:val="none" w:sz="0" w:space="0" w:color="auto"/>
                  </w:divBdr>
                </w:div>
                <w:div w:id="256137237">
                  <w:marLeft w:val="640"/>
                  <w:marRight w:val="0"/>
                  <w:marTop w:val="0"/>
                  <w:marBottom w:val="0"/>
                  <w:divBdr>
                    <w:top w:val="none" w:sz="0" w:space="0" w:color="auto"/>
                    <w:left w:val="none" w:sz="0" w:space="0" w:color="auto"/>
                    <w:bottom w:val="none" w:sz="0" w:space="0" w:color="auto"/>
                    <w:right w:val="none" w:sz="0" w:space="0" w:color="auto"/>
                  </w:divBdr>
                </w:div>
                <w:div w:id="275063109">
                  <w:marLeft w:val="640"/>
                  <w:marRight w:val="0"/>
                  <w:marTop w:val="0"/>
                  <w:marBottom w:val="0"/>
                  <w:divBdr>
                    <w:top w:val="none" w:sz="0" w:space="0" w:color="auto"/>
                    <w:left w:val="none" w:sz="0" w:space="0" w:color="auto"/>
                    <w:bottom w:val="none" w:sz="0" w:space="0" w:color="auto"/>
                    <w:right w:val="none" w:sz="0" w:space="0" w:color="auto"/>
                  </w:divBdr>
                </w:div>
                <w:div w:id="286357780">
                  <w:marLeft w:val="640"/>
                  <w:marRight w:val="0"/>
                  <w:marTop w:val="0"/>
                  <w:marBottom w:val="0"/>
                  <w:divBdr>
                    <w:top w:val="none" w:sz="0" w:space="0" w:color="auto"/>
                    <w:left w:val="none" w:sz="0" w:space="0" w:color="auto"/>
                    <w:bottom w:val="none" w:sz="0" w:space="0" w:color="auto"/>
                    <w:right w:val="none" w:sz="0" w:space="0" w:color="auto"/>
                  </w:divBdr>
                </w:div>
                <w:div w:id="293366111">
                  <w:marLeft w:val="640"/>
                  <w:marRight w:val="0"/>
                  <w:marTop w:val="0"/>
                  <w:marBottom w:val="0"/>
                  <w:divBdr>
                    <w:top w:val="none" w:sz="0" w:space="0" w:color="auto"/>
                    <w:left w:val="none" w:sz="0" w:space="0" w:color="auto"/>
                    <w:bottom w:val="none" w:sz="0" w:space="0" w:color="auto"/>
                    <w:right w:val="none" w:sz="0" w:space="0" w:color="auto"/>
                  </w:divBdr>
                </w:div>
                <w:div w:id="440610218">
                  <w:marLeft w:val="640"/>
                  <w:marRight w:val="0"/>
                  <w:marTop w:val="0"/>
                  <w:marBottom w:val="0"/>
                  <w:divBdr>
                    <w:top w:val="none" w:sz="0" w:space="0" w:color="auto"/>
                    <w:left w:val="none" w:sz="0" w:space="0" w:color="auto"/>
                    <w:bottom w:val="none" w:sz="0" w:space="0" w:color="auto"/>
                    <w:right w:val="none" w:sz="0" w:space="0" w:color="auto"/>
                  </w:divBdr>
                </w:div>
                <w:div w:id="478574111">
                  <w:marLeft w:val="640"/>
                  <w:marRight w:val="0"/>
                  <w:marTop w:val="0"/>
                  <w:marBottom w:val="0"/>
                  <w:divBdr>
                    <w:top w:val="none" w:sz="0" w:space="0" w:color="auto"/>
                    <w:left w:val="none" w:sz="0" w:space="0" w:color="auto"/>
                    <w:bottom w:val="none" w:sz="0" w:space="0" w:color="auto"/>
                    <w:right w:val="none" w:sz="0" w:space="0" w:color="auto"/>
                  </w:divBdr>
                </w:div>
                <w:div w:id="527454727">
                  <w:marLeft w:val="640"/>
                  <w:marRight w:val="0"/>
                  <w:marTop w:val="0"/>
                  <w:marBottom w:val="0"/>
                  <w:divBdr>
                    <w:top w:val="none" w:sz="0" w:space="0" w:color="auto"/>
                    <w:left w:val="none" w:sz="0" w:space="0" w:color="auto"/>
                    <w:bottom w:val="none" w:sz="0" w:space="0" w:color="auto"/>
                    <w:right w:val="none" w:sz="0" w:space="0" w:color="auto"/>
                  </w:divBdr>
                </w:div>
                <w:div w:id="568005594">
                  <w:marLeft w:val="640"/>
                  <w:marRight w:val="0"/>
                  <w:marTop w:val="0"/>
                  <w:marBottom w:val="0"/>
                  <w:divBdr>
                    <w:top w:val="none" w:sz="0" w:space="0" w:color="auto"/>
                    <w:left w:val="none" w:sz="0" w:space="0" w:color="auto"/>
                    <w:bottom w:val="none" w:sz="0" w:space="0" w:color="auto"/>
                    <w:right w:val="none" w:sz="0" w:space="0" w:color="auto"/>
                  </w:divBdr>
                </w:div>
                <w:div w:id="642929876">
                  <w:marLeft w:val="640"/>
                  <w:marRight w:val="0"/>
                  <w:marTop w:val="0"/>
                  <w:marBottom w:val="0"/>
                  <w:divBdr>
                    <w:top w:val="none" w:sz="0" w:space="0" w:color="auto"/>
                    <w:left w:val="none" w:sz="0" w:space="0" w:color="auto"/>
                    <w:bottom w:val="none" w:sz="0" w:space="0" w:color="auto"/>
                    <w:right w:val="none" w:sz="0" w:space="0" w:color="auto"/>
                  </w:divBdr>
                </w:div>
                <w:div w:id="695078662">
                  <w:marLeft w:val="640"/>
                  <w:marRight w:val="0"/>
                  <w:marTop w:val="0"/>
                  <w:marBottom w:val="0"/>
                  <w:divBdr>
                    <w:top w:val="none" w:sz="0" w:space="0" w:color="auto"/>
                    <w:left w:val="none" w:sz="0" w:space="0" w:color="auto"/>
                    <w:bottom w:val="none" w:sz="0" w:space="0" w:color="auto"/>
                    <w:right w:val="none" w:sz="0" w:space="0" w:color="auto"/>
                  </w:divBdr>
                </w:div>
                <w:div w:id="714934910">
                  <w:marLeft w:val="640"/>
                  <w:marRight w:val="0"/>
                  <w:marTop w:val="0"/>
                  <w:marBottom w:val="0"/>
                  <w:divBdr>
                    <w:top w:val="none" w:sz="0" w:space="0" w:color="auto"/>
                    <w:left w:val="none" w:sz="0" w:space="0" w:color="auto"/>
                    <w:bottom w:val="none" w:sz="0" w:space="0" w:color="auto"/>
                    <w:right w:val="none" w:sz="0" w:space="0" w:color="auto"/>
                  </w:divBdr>
                </w:div>
                <w:div w:id="840313105">
                  <w:marLeft w:val="640"/>
                  <w:marRight w:val="0"/>
                  <w:marTop w:val="0"/>
                  <w:marBottom w:val="0"/>
                  <w:divBdr>
                    <w:top w:val="none" w:sz="0" w:space="0" w:color="auto"/>
                    <w:left w:val="none" w:sz="0" w:space="0" w:color="auto"/>
                    <w:bottom w:val="none" w:sz="0" w:space="0" w:color="auto"/>
                    <w:right w:val="none" w:sz="0" w:space="0" w:color="auto"/>
                  </w:divBdr>
                </w:div>
                <w:div w:id="842208464">
                  <w:marLeft w:val="640"/>
                  <w:marRight w:val="0"/>
                  <w:marTop w:val="0"/>
                  <w:marBottom w:val="0"/>
                  <w:divBdr>
                    <w:top w:val="none" w:sz="0" w:space="0" w:color="auto"/>
                    <w:left w:val="none" w:sz="0" w:space="0" w:color="auto"/>
                    <w:bottom w:val="none" w:sz="0" w:space="0" w:color="auto"/>
                    <w:right w:val="none" w:sz="0" w:space="0" w:color="auto"/>
                  </w:divBdr>
                </w:div>
                <w:div w:id="973411623">
                  <w:marLeft w:val="640"/>
                  <w:marRight w:val="0"/>
                  <w:marTop w:val="0"/>
                  <w:marBottom w:val="0"/>
                  <w:divBdr>
                    <w:top w:val="none" w:sz="0" w:space="0" w:color="auto"/>
                    <w:left w:val="none" w:sz="0" w:space="0" w:color="auto"/>
                    <w:bottom w:val="none" w:sz="0" w:space="0" w:color="auto"/>
                    <w:right w:val="none" w:sz="0" w:space="0" w:color="auto"/>
                  </w:divBdr>
                </w:div>
                <w:div w:id="977490119">
                  <w:marLeft w:val="640"/>
                  <w:marRight w:val="0"/>
                  <w:marTop w:val="0"/>
                  <w:marBottom w:val="0"/>
                  <w:divBdr>
                    <w:top w:val="none" w:sz="0" w:space="0" w:color="auto"/>
                    <w:left w:val="none" w:sz="0" w:space="0" w:color="auto"/>
                    <w:bottom w:val="none" w:sz="0" w:space="0" w:color="auto"/>
                    <w:right w:val="none" w:sz="0" w:space="0" w:color="auto"/>
                  </w:divBdr>
                </w:div>
                <w:div w:id="995110863">
                  <w:marLeft w:val="640"/>
                  <w:marRight w:val="0"/>
                  <w:marTop w:val="0"/>
                  <w:marBottom w:val="0"/>
                  <w:divBdr>
                    <w:top w:val="none" w:sz="0" w:space="0" w:color="auto"/>
                    <w:left w:val="none" w:sz="0" w:space="0" w:color="auto"/>
                    <w:bottom w:val="none" w:sz="0" w:space="0" w:color="auto"/>
                    <w:right w:val="none" w:sz="0" w:space="0" w:color="auto"/>
                  </w:divBdr>
                </w:div>
                <w:div w:id="1063672576">
                  <w:marLeft w:val="640"/>
                  <w:marRight w:val="0"/>
                  <w:marTop w:val="0"/>
                  <w:marBottom w:val="0"/>
                  <w:divBdr>
                    <w:top w:val="none" w:sz="0" w:space="0" w:color="auto"/>
                    <w:left w:val="none" w:sz="0" w:space="0" w:color="auto"/>
                    <w:bottom w:val="none" w:sz="0" w:space="0" w:color="auto"/>
                    <w:right w:val="none" w:sz="0" w:space="0" w:color="auto"/>
                  </w:divBdr>
                </w:div>
                <w:div w:id="1159418287">
                  <w:marLeft w:val="640"/>
                  <w:marRight w:val="0"/>
                  <w:marTop w:val="0"/>
                  <w:marBottom w:val="0"/>
                  <w:divBdr>
                    <w:top w:val="none" w:sz="0" w:space="0" w:color="auto"/>
                    <w:left w:val="none" w:sz="0" w:space="0" w:color="auto"/>
                    <w:bottom w:val="none" w:sz="0" w:space="0" w:color="auto"/>
                    <w:right w:val="none" w:sz="0" w:space="0" w:color="auto"/>
                  </w:divBdr>
                </w:div>
                <w:div w:id="1213350358">
                  <w:marLeft w:val="640"/>
                  <w:marRight w:val="0"/>
                  <w:marTop w:val="0"/>
                  <w:marBottom w:val="0"/>
                  <w:divBdr>
                    <w:top w:val="none" w:sz="0" w:space="0" w:color="auto"/>
                    <w:left w:val="none" w:sz="0" w:space="0" w:color="auto"/>
                    <w:bottom w:val="none" w:sz="0" w:space="0" w:color="auto"/>
                    <w:right w:val="none" w:sz="0" w:space="0" w:color="auto"/>
                  </w:divBdr>
                </w:div>
                <w:div w:id="1281835700">
                  <w:marLeft w:val="640"/>
                  <w:marRight w:val="0"/>
                  <w:marTop w:val="0"/>
                  <w:marBottom w:val="0"/>
                  <w:divBdr>
                    <w:top w:val="none" w:sz="0" w:space="0" w:color="auto"/>
                    <w:left w:val="none" w:sz="0" w:space="0" w:color="auto"/>
                    <w:bottom w:val="none" w:sz="0" w:space="0" w:color="auto"/>
                    <w:right w:val="none" w:sz="0" w:space="0" w:color="auto"/>
                  </w:divBdr>
                </w:div>
                <w:div w:id="1293049682">
                  <w:marLeft w:val="640"/>
                  <w:marRight w:val="0"/>
                  <w:marTop w:val="0"/>
                  <w:marBottom w:val="0"/>
                  <w:divBdr>
                    <w:top w:val="none" w:sz="0" w:space="0" w:color="auto"/>
                    <w:left w:val="none" w:sz="0" w:space="0" w:color="auto"/>
                    <w:bottom w:val="none" w:sz="0" w:space="0" w:color="auto"/>
                    <w:right w:val="none" w:sz="0" w:space="0" w:color="auto"/>
                  </w:divBdr>
                </w:div>
                <w:div w:id="1337465453">
                  <w:marLeft w:val="640"/>
                  <w:marRight w:val="0"/>
                  <w:marTop w:val="0"/>
                  <w:marBottom w:val="0"/>
                  <w:divBdr>
                    <w:top w:val="none" w:sz="0" w:space="0" w:color="auto"/>
                    <w:left w:val="none" w:sz="0" w:space="0" w:color="auto"/>
                    <w:bottom w:val="none" w:sz="0" w:space="0" w:color="auto"/>
                    <w:right w:val="none" w:sz="0" w:space="0" w:color="auto"/>
                  </w:divBdr>
                </w:div>
                <w:div w:id="1367756111">
                  <w:marLeft w:val="640"/>
                  <w:marRight w:val="0"/>
                  <w:marTop w:val="0"/>
                  <w:marBottom w:val="0"/>
                  <w:divBdr>
                    <w:top w:val="none" w:sz="0" w:space="0" w:color="auto"/>
                    <w:left w:val="none" w:sz="0" w:space="0" w:color="auto"/>
                    <w:bottom w:val="none" w:sz="0" w:space="0" w:color="auto"/>
                    <w:right w:val="none" w:sz="0" w:space="0" w:color="auto"/>
                  </w:divBdr>
                </w:div>
                <w:div w:id="1456294654">
                  <w:marLeft w:val="640"/>
                  <w:marRight w:val="0"/>
                  <w:marTop w:val="0"/>
                  <w:marBottom w:val="0"/>
                  <w:divBdr>
                    <w:top w:val="none" w:sz="0" w:space="0" w:color="auto"/>
                    <w:left w:val="none" w:sz="0" w:space="0" w:color="auto"/>
                    <w:bottom w:val="none" w:sz="0" w:space="0" w:color="auto"/>
                    <w:right w:val="none" w:sz="0" w:space="0" w:color="auto"/>
                  </w:divBdr>
                </w:div>
                <w:div w:id="1567455766">
                  <w:marLeft w:val="640"/>
                  <w:marRight w:val="0"/>
                  <w:marTop w:val="0"/>
                  <w:marBottom w:val="0"/>
                  <w:divBdr>
                    <w:top w:val="none" w:sz="0" w:space="0" w:color="auto"/>
                    <w:left w:val="none" w:sz="0" w:space="0" w:color="auto"/>
                    <w:bottom w:val="none" w:sz="0" w:space="0" w:color="auto"/>
                    <w:right w:val="none" w:sz="0" w:space="0" w:color="auto"/>
                  </w:divBdr>
                </w:div>
                <w:div w:id="1605381979">
                  <w:marLeft w:val="640"/>
                  <w:marRight w:val="0"/>
                  <w:marTop w:val="0"/>
                  <w:marBottom w:val="0"/>
                  <w:divBdr>
                    <w:top w:val="none" w:sz="0" w:space="0" w:color="auto"/>
                    <w:left w:val="none" w:sz="0" w:space="0" w:color="auto"/>
                    <w:bottom w:val="none" w:sz="0" w:space="0" w:color="auto"/>
                    <w:right w:val="none" w:sz="0" w:space="0" w:color="auto"/>
                  </w:divBdr>
                </w:div>
                <w:div w:id="1608544756">
                  <w:marLeft w:val="640"/>
                  <w:marRight w:val="0"/>
                  <w:marTop w:val="0"/>
                  <w:marBottom w:val="0"/>
                  <w:divBdr>
                    <w:top w:val="none" w:sz="0" w:space="0" w:color="auto"/>
                    <w:left w:val="none" w:sz="0" w:space="0" w:color="auto"/>
                    <w:bottom w:val="none" w:sz="0" w:space="0" w:color="auto"/>
                    <w:right w:val="none" w:sz="0" w:space="0" w:color="auto"/>
                  </w:divBdr>
                </w:div>
                <w:div w:id="1738212036">
                  <w:marLeft w:val="640"/>
                  <w:marRight w:val="0"/>
                  <w:marTop w:val="0"/>
                  <w:marBottom w:val="0"/>
                  <w:divBdr>
                    <w:top w:val="none" w:sz="0" w:space="0" w:color="auto"/>
                    <w:left w:val="none" w:sz="0" w:space="0" w:color="auto"/>
                    <w:bottom w:val="none" w:sz="0" w:space="0" w:color="auto"/>
                    <w:right w:val="none" w:sz="0" w:space="0" w:color="auto"/>
                  </w:divBdr>
                </w:div>
                <w:div w:id="1758556186">
                  <w:marLeft w:val="640"/>
                  <w:marRight w:val="0"/>
                  <w:marTop w:val="0"/>
                  <w:marBottom w:val="0"/>
                  <w:divBdr>
                    <w:top w:val="none" w:sz="0" w:space="0" w:color="auto"/>
                    <w:left w:val="none" w:sz="0" w:space="0" w:color="auto"/>
                    <w:bottom w:val="none" w:sz="0" w:space="0" w:color="auto"/>
                    <w:right w:val="none" w:sz="0" w:space="0" w:color="auto"/>
                  </w:divBdr>
                </w:div>
                <w:div w:id="1835950758">
                  <w:marLeft w:val="640"/>
                  <w:marRight w:val="0"/>
                  <w:marTop w:val="0"/>
                  <w:marBottom w:val="0"/>
                  <w:divBdr>
                    <w:top w:val="none" w:sz="0" w:space="0" w:color="auto"/>
                    <w:left w:val="none" w:sz="0" w:space="0" w:color="auto"/>
                    <w:bottom w:val="none" w:sz="0" w:space="0" w:color="auto"/>
                    <w:right w:val="none" w:sz="0" w:space="0" w:color="auto"/>
                  </w:divBdr>
                </w:div>
                <w:div w:id="1854755856">
                  <w:marLeft w:val="640"/>
                  <w:marRight w:val="0"/>
                  <w:marTop w:val="0"/>
                  <w:marBottom w:val="0"/>
                  <w:divBdr>
                    <w:top w:val="none" w:sz="0" w:space="0" w:color="auto"/>
                    <w:left w:val="none" w:sz="0" w:space="0" w:color="auto"/>
                    <w:bottom w:val="none" w:sz="0" w:space="0" w:color="auto"/>
                    <w:right w:val="none" w:sz="0" w:space="0" w:color="auto"/>
                  </w:divBdr>
                </w:div>
                <w:div w:id="1863127129">
                  <w:marLeft w:val="640"/>
                  <w:marRight w:val="0"/>
                  <w:marTop w:val="0"/>
                  <w:marBottom w:val="0"/>
                  <w:divBdr>
                    <w:top w:val="none" w:sz="0" w:space="0" w:color="auto"/>
                    <w:left w:val="none" w:sz="0" w:space="0" w:color="auto"/>
                    <w:bottom w:val="none" w:sz="0" w:space="0" w:color="auto"/>
                    <w:right w:val="none" w:sz="0" w:space="0" w:color="auto"/>
                  </w:divBdr>
                </w:div>
                <w:div w:id="1983804104">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52878370">
                  <w:marLeft w:val="640"/>
                  <w:marRight w:val="0"/>
                  <w:marTop w:val="0"/>
                  <w:marBottom w:val="0"/>
                  <w:divBdr>
                    <w:top w:val="none" w:sz="0" w:space="0" w:color="auto"/>
                    <w:left w:val="none" w:sz="0" w:space="0" w:color="auto"/>
                    <w:bottom w:val="none" w:sz="0" w:space="0" w:color="auto"/>
                    <w:right w:val="none" w:sz="0" w:space="0" w:color="auto"/>
                  </w:divBdr>
                </w:div>
                <w:div w:id="2118017467">
                  <w:marLeft w:val="640"/>
                  <w:marRight w:val="0"/>
                  <w:marTop w:val="0"/>
                  <w:marBottom w:val="0"/>
                  <w:divBdr>
                    <w:top w:val="none" w:sz="0" w:space="0" w:color="auto"/>
                    <w:left w:val="none" w:sz="0" w:space="0" w:color="auto"/>
                    <w:bottom w:val="none" w:sz="0" w:space="0" w:color="auto"/>
                    <w:right w:val="none" w:sz="0" w:space="0" w:color="auto"/>
                  </w:divBdr>
                </w:div>
                <w:div w:id="2118020676">
                  <w:marLeft w:val="640"/>
                  <w:marRight w:val="0"/>
                  <w:marTop w:val="0"/>
                  <w:marBottom w:val="0"/>
                  <w:divBdr>
                    <w:top w:val="none" w:sz="0" w:space="0" w:color="auto"/>
                    <w:left w:val="none" w:sz="0" w:space="0" w:color="auto"/>
                    <w:bottom w:val="none" w:sz="0" w:space="0" w:color="auto"/>
                    <w:right w:val="none" w:sz="0" w:space="0" w:color="auto"/>
                  </w:divBdr>
                </w:div>
                <w:div w:id="212310665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1454495">
          <w:marLeft w:val="640"/>
          <w:marRight w:val="0"/>
          <w:marTop w:val="0"/>
          <w:marBottom w:val="0"/>
          <w:divBdr>
            <w:top w:val="none" w:sz="0" w:space="0" w:color="auto"/>
            <w:left w:val="none" w:sz="0" w:space="0" w:color="auto"/>
            <w:bottom w:val="none" w:sz="0" w:space="0" w:color="auto"/>
            <w:right w:val="none" w:sz="0" w:space="0" w:color="auto"/>
          </w:divBdr>
        </w:div>
        <w:div w:id="1577276531">
          <w:marLeft w:val="640"/>
          <w:marRight w:val="0"/>
          <w:marTop w:val="0"/>
          <w:marBottom w:val="0"/>
          <w:divBdr>
            <w:top w:val="none" w:sz="0" w:space="0" w:color="auto"/>
            <w:left w:val="none" w:sz="0" w:space="0" w:color="auto"/>
            <w:bottom w:val="none" w:sz="0" w:space="0" w:color="auto"/>
            <w:right w:val="none" w:sz="0" w:space="0" w:color="auto"/>
          </w:divBdr>
        </w:div>
        <w:div w:id="1635330368">
          <w:marLeft w:val="640"/>
          <w:marRight w:val="0"/>
          <w:marTop w:val="0"/>
          <w:marBottom w:val="0"/>
          <w:divBdr>
            <w:top w:val="none" w:sz="0" w:space="0" w:color="auto"/>
            <w:left w:val="none" w:sz="0" w:space="0" w:color="auto"/>
            <w:bottom w:val="none" w:sz="0" w:space="0" w:color="auto"/>
            <w:right w:val="none" w:sz="0" w:space="0" w:color="auto"/>
          </w:divBdr>
        </w:div>
        <w:div w:id="1730569881">
          <w:marLeft w:val="640"/>
          <w:marRight w:val="0"/>
          <w:marTop w:val="0"/>
          <w:marBottom w:val="0"/>
          <w:divBdr>
            <w:top w:val="none" w:sz="0" w:space="0" w:color="auto"/>
            <w:left w:val="none" w:sz="0" w:space="0" w:color="auto"/>
            <w:bottom w:val="none" w:sz="0" w:space="0" w:color="auto"/>
            <w:right w:val="none" w:sz="0" w:space="0" w:color="auto"/>
          </w:divBdr>
        </w:div>
        <w:div w:id="1760827644">
          <w:marLeft w:val="640"/>
          <w:marRight w:val="0"/>
          <w:marTop w:val="0"/>
          <w:marBottom w:val="0"/>
          <w:divBdr>
            <w:top w:val="none" w:sz="0" w:space="0" w:color="auto"/>
            <w:left w:val="none" w:sz="0" w:space="0" w:color="auto"/>
            <w:bottom w:val="none" w:sz="0" w:space="0" w:color="auto"/>
            <w:right w:val="none" w:sz="0" w:space="0" w:color="auto"/>
          </w:divBdr>
        </w:div>
        <w:div w:id="1778938057">
          <w:marLeft w:val="640"/>
          <w:marRight w:val="0"/>
          <w:marTop w:val="0"/>
          <w:marBottom w:val="0"/>
          <w:divBdr>
            <w:top w:val="none" w:sz="0" w:space="0" w:color="auto"/>
            <w:left w:val="none" w:sz="0" w:space="0" w:color="auto"/>
            <w:bottom w:val="none" w:sz="0" w:space="0" w:color="auto"/>
            <w:right w:val="none" w:sz="0" w:space="0" w:color="auto"/>
          </w:divBdr>
        </w:div>
        <w:div w:id="1780293408">
          <w:marLeft w:val="640"/>
          <w:marRight w:val="0"/>
          <w:marTop w:val="0"/>
          <w:marBottom w:val="0"/>
          <w:divBdr>
            <w:top w:val="none" w:sz="0" w:space="0" w:color="auto"/>
            <w:left w:val="none" w:sz="0" w:space="0" w:color="auto"/>
            <w:bottom w:val="none" w:sz="0" w:space="0" w:color="auto"/>
            <w:right w:val="none" w:sz="0" w:space="0" w:color="auto"/>
          </w:divBdr>
        </w:div>
        <w:div w:id="1781950412">
          <w:marLeft w:val="640"/>
          <w:marRight w:val="0"/>
          <w:marTop w:val="0"/>
          <w:marBottom w:val="0"/>
          <w:divBdr>
            <w:top w:val="none" w:sz="0" w:space="0" w:color="auto"/>
            <w:left w:val="none" w:sz="0" w:space="0" w:color="auto"/>
            <w:bottom w:val="none" w:sz="0" w:space="0" w:color="auto"/>
            <w:right w:val="none" w:sz="0" w:space="0" w:color="auto"/>
          </w:divBdr>
        </w:div>
        <w:div w:id="1922911466">
          <w:marLeft w:val="640"/>
          <w:marRight w:val="0"/>
          <w:marTop w:val="0"/>
          <w:marBottom w:val="0"/>
          <w:divBdr>
            <w:top w:val="none" w:sz="0" w:space="0" w:color="auto"/>
            <w:left w:val="none" w:sz="0" w:space="0" w:color="auto"/>
            <w:bottom w:val="none" w:sz="0" w:space="0" w:color="auto"/>
            <w:right w:val="none" w:sz="0" w:space="0" w:color="auto"/>
          </w:divBdr>
        </w:div>
        <w:div w:id="1925338626">
          <w:marLeft w:val="640"/>
          <w:marRight w:val="0"/>
          <w:marTop w:val="0"/>
          <w:marBottom w:val="0"/>
          <w:divBdr>
            <w:top w:val="none" w:sz="0" w:space="0" w:color="auto"/>
            <w:left w:val="none" w:sz="0" w:space="0" w:color="auto"/>
            <w:bottom w:val="none" w:sz="0" w:space="0" w:color="auto"/>
            <w:right w:val="none" w:sz="0" w:space="0" w:color="auto"/>
          </w:divBdr>
        </w:div>
        <w:div w:id="1935048141">
          <w:marLeft w:val="640"/>
          <w:marRight w:val="0"/>
          <w:marTop w:val="0"/>
          <w:marBottom w:val="0"/>
          <w:divBdr>
            <w:top w:val="none" w:sz="0" w:space="0" w:color="auto"/>
            <w:left w:val="none" w:sz="0" w:space="0" w:color="auto"/>
            <w:bottom w:val="none" w:sz="0" w:space="0" w:color="auto"/>
            <w:right w:val="none" w:sz="0" w:space="0" w:color="auto"/>
          </w:divBdr>
        </w:div>
        <w:div w:id="1942028595">
          <w:marLeft w:val="640"/>
          <w:marRight w:val="0"/>
          <w:marTop w:val="0"/>
          <w:marBottom w:val="0"/>
          <w:divBdr>
            <w:top w:val="none" w:sz="0" w:space="0" w:color="auto"/>
            <w:left w:val="none" w:sz="0" w:space="0" w:color="auto"/>
            <w:bottom w:val="none" w:sz="0" w:space="0" w:color="auto"/>
            <w:right w:val="none" w:sz="0" w:space="0" w:color="auto"/>
          </w:divBdr>
        </w:div>
        <w:div w:id="1945720748">
          <w:marLeft w:val="640"/>
          <w:marRight w:val="0"/>
          <w:marTop w:val="0"/>
          <w:marBottom w:val="0"/>
          <w:divBdr>
            <w:top w:val="none" w:sz="0" w:space="0" w:color="auto"/>
            <w:left w:val="none" w:sz="0" w:space="0" w:color="auto"/>
            <w:bottom w:val="none" w:sz="0" w:space="0" w:color="auto"/>
            <w:right w:val="none" w:sz="0" w:space="0" w:color="auto"/>
          </w:divBdr>
        </w:div>
        <w:div w:id="2010598314">
          <w:marLeft w:val="640"/>
          <w:marRight w:val="0"/>
          <w:marTop w:val="0"/>
          <w:marBottom w:val="0"/>
          <w:divBdr>
            <w:top w:val="none" w:sz="0" w:space="0" w:color="auto"/>
            <w:left w:val="none" w:sz="0" w:space="0" w:color="auto"/>
            <w:bottom w:val="none" w:sz="0" w:space="0" w:color="auto"/>
            <w:right w:val="none" w:sz="0" w:space="0" w:color="auto"/>
          </w:divBdr>
        </w:div>
        <w:div w:id="2025669315">
          <w:marLeft w:val="640"/>
          <w:marRight w:val="0"/>
          <w:marTop w:val="0"/>
          <w:marBottom w:val="0"/>
          <w:divBdr>
            <w:top w:val="none" w:sz="0" w:space="0" w:color="auto"/>
            <w:left w:val="none" w:sz="0" w:space="0" w:color="auto"/>
            <w:bottom w:val="none" w:sz="0" w:space="0" w:color="auto"/>
            <w:right w:val="none" w:sz="0" w:space="0" w:color="auto"/>
          </w:divBdr>
        </w:div>
        <w:div w:id="2075421089">
          <w:marLeft w:val="640"/>
          <w:marRight w:val="0"/>
          <w:marTop w:val="0"/>
          <w:marBottom w:val="0"/>
          <w:divBdr>
            <w:top w:val="none" w:sz="0" w:space="0" w:color="auto"/>
            <w:left w:val="none" w:sz="0" w:space="0" w:color="auto"/>
            <w:bottom w:val="none" w:sz="0" w:space="0" w:color="auto"/>
            <w:right w:val="none" w:sz="0" w:space="0" w:color="auto"/>
          </w:divBdr>
        </w:div>
        <w:div w:id="2080207847">
          <w:marLeft w:val="640"/>
          <w:marRight w:val="0"/>
          <w:marTop w:val="0"/>
          <w:marBottom w:val="0"/>
          <w:divBdr>
            <w:top w:val="none" w:sz="0" w:space="0" w:color="auto"/>
            <w:left w:val="none" w:sz="0" w:space="0" w:color="auto"/>
            <w:bottom w:val="none" w:sz="0" w:space="0" w:color="auto"/>
            <w:right w:val="none" w:sz="0" w:space="0" w:color="auto"/>
          </w:divBdr>
        </w:div>
        <w:div w:id="2080594535">
          <w:marLeft w:val="640"/>
          <w:marRight w:val="0"/>
          <w:marTop w:val="0"/>
          <w:marBottom w:val="0"/>
          <w:divBdr>
            <w:top w:val="none" w:sz="0" w:space="0" w:color="auto"/>
            <w:left w:val="none" w:sz="0" w:space="0" w:color="auto"/>
            <w:bottom w:val="none" w:sz="0" w:space="0" w:color="auto"/>
            <w:right w:val="none" w:sz="0" w:space="0" w:color="auto"/>
          </w:divBdr>
        </w:div>
      </w:divsChild>
    </w:div>
    <w:div w:id="1045176408">
      <w:bodyDiv w:val="1"/>
      <w:marLeft w:val="0"/>
      <w:marRight w:val="0"/>
      <w:marTop w:val="0"/>
      <w:marBottom w:val="0"/>
      <w:divBdr>
        <w:top w:val="none" w:sz="0" w:space="0" w:color="auto"/>
        <w:left w:val="none" w:sz="0" w:space="0" w:color="auto"/>
        <w:bottom w:val="none" w:sz="0" w:space="0" w:color="auto"/>
        <w:right w:val="none" w:sz="0" w:space="0" w:color="auto"/>
      </w:divBdr>
      <w:divsChild>
        <w:div w:id="2319156">
          <w:marLeft w:val="640"/>
          <w:marRight w:val="0"/>
          <w:marTop w:val="0"/>
          <w:marBottom w:val="0"/>
          <w:divBdr>
            <w:top w:val="none" w:sz="0" w:space="0" w:color="auto"/>
            <w:left w:val="none" w:sz="0" w:space="0" w:color="auto"/>
            <w:bottom w:val="none" w:sz="0" w:space="0" w:color="auto"/>
            <w:right w:val="none" w:sz="0" w:space="0" w:color="auto"/>
          </w:divBdr>
        </w:div>
        <w:div w:id="8799803">
          <w:marLeft w:val="640"/>
          <w:marRight w:val="0"/>
          <w:marTop w:val="0"/>
          <w:marBottom w:val="0"/>
          <w:divBdr>
            <w:top w:val="none" w:sz="0" w:space="0" w:color="auto"/>
            <w:left w:val="none" w:sz="0" w:space="0" w:color="auto"/>
            <w:bottom w:val="none" w:sz="0" w:space="0" w:color="auto"/>
            <w:right w:val="none" w:sz="0" w:space="0" w:color="auto"/>
          </w:divBdr>
        </w:div>
        <w:div w:id="11802862">
          <w:marLeft w:val="640"/>
          <w:marRight w:val="0"/>
          <w:marTop w:val="0"/>
          <w:marBottom w:val="0"/>
          <w:divBdr>
            <w:top w:val="none" w:sz="0" w:space="0" w:color="auto"/>
            <w:left w:val="none" w:sz="0" w:space="0" w:color="auto"/>
            <w:bottom w:val="none" w:sz="0" w:space="0" w:color="auto"/>
            <w:right w:val="none" w:sz="0" w:space="0" w:color="auto"/>
          </w:divBdr>
        </w:div>
        <w:div w:id="68777145">
          <w:marLeft w:val="640"/>
          <w:marRight w:val="0"/>
          <w:marTop w:val="0"/>
          <w:marBottom w:val="0"/>
          <w:divBdr>
            <w:top w:val="none" w:sz="0" w:space="0" w:color="auto"/>
            <w:left w:val="none" w:sz="0" w:space="0" w:color="auto"/>
            <w:bottom w:val="none" w:sz="0" w:space="0" w:color="auto"/>
            <w:right w:val="none" w:sz="0" w:space="0" w:color="auto"/>
          </w:divBdr>
        </w:div>
        <w:div w:id="87967262">
          <w:marLeft w:val="640"/>
          <w:marRight w:val="0"/>
          <w:marTop w:val="0"/>
          <w:marBottom w:val="0"/>
          <w:divBdr>
            <w:top w:val="none" w:sz="0" w:space="0" w:color="auto"/>
            <w:left w:val="none" w:sz="0" w:space="0" w:color="auto"/>
            <w:bottom w:val="none" w:sz="0" w:space="0" w:color="auto"/>
            <w:right w:val="none" w:sz="0" w:space="0" w:color="auto"/>
          </w:divBdr>
        </w:div>
        <w:div w:id="158235764">
          <w:marLeft w:val="640"/>
          <w:marRight w:val="0"/>
          <w:marTop w:val="0"/>
          <w:marBottom w:val="0"/>
          <w:divBdr>
            <w:top w:val="none" w:sz="0" w:space="0" w:color="auto"/>
            <w:left w:val="none" w:sz="0" w:space="0" w:color="auto"/>
            <w:bottom w:val="none" w:sz="0" w:space="0" w:color="auto"/>
            <w:right w:val="none" w:sz="0" w:space="0" w:color="auto"/>
          </w:divBdr>
        </w:div>
        <w:div w:id="160051901">
          <w:marLeft w:val="640"/>
          <w:marRight w:val="0"/>
          <w:marTop w:val="0"/>
          <w:marBottom w:val="0"/>
          <w:divBdr>
            <w:top w:val="none" w:sz="0" w:space="0" w:color="auto"/>
            <w:left w:val="none" w:sz="0" w:space="0" w:color="auto"/>
            <w:bottom w:val="none" w:sz="0" w:space="0" w:color="auto"/>
            <w:right w:val="none" w:sz="0" w:space="0" w:color="auto"/>
          </w:divBdr>
        </w:div>
        <w:div w:id="173302110">
          <w:marLeft w:val="640"/>
          <w:marRight w:val="0"/>
          <w:marTop w:val="0"/>
          <w:marBottom w:val="0"/>
          <w:divBdr>
            <w:top w:val="none" w:sz="0" w:space="0" w:color="auto"/>
            <w:left w:val="none" w:sz="0" w:space="0" w:color="auto"/>
            <w:bottom w:val="none" w:sz="0" w:space="0" w:color="auto"/>
            <w:right w:val="none" w:sz="0" w:space="0" w:color="auto"/>
          </w:divBdr>
        </w:div>
        <w:div w:id="189075064">
          <w:marLeft w:val="640"/>
          <w:marRight w:val="0"/>
          <w:marTop w:val="0"/>
          <w:marBottom w:val="0"/>
          <w:divBdr>
            <w:top w:val="none" w:sz="0" w:space="0" w:color="auto"/>
            <w:left w:val="none" w:sz="0" w:space="0" w:color="auto"/>
            <w:bottom w:val="none" w:sz="0" w:space="0" w:color="auto"/>
            <w:right w:val="none" w:sz="0" w:space="0" w:color="auto"/>
          </w:divBdr>
        </w:div>
        <w:div w:id="211307227">
          <w:marLeft w:val="640"/>
          <w:marRight w:val="0"/>
          <w:marTop w:val="0"/>
          <w:marBottom w:val="0"/>
          <w:divBdr>
            <w:top w:val="none" w:sz="0" w:space="0" w:color="auto"/>
            <w:left w:val="none" w:sz="0" w:space="0" w:color="auto"/>
            <w:bottom w:val="none" w:sz="0" w:space="0" w:color="auto"/>
            <w:right w:val="none" w:sz="0" w:space="0" w:color="auto"/>
          </w:divBdr>
        </w:div>
        <w:div w:id="255674645">
          <w:marLeft w:val="640"/>
          <w:marRight w:val="0"/>
          <w:marTop w:val="0"/>
          <w:marBottom w:val="0"/>
          <w:divBdr>
            <w:top w:val="none" w:sz="0" w:space="0" w:color="auto"/>
            <w:left w:val="none" w:sz="0" w:space="0" w:color="auto"/>
            <w:bottom w:val="none" w:sz="0" w:space="0" w:color="auto"/>
            <w:right w:val="none" w:sz="0" w:space="0" w:color="auto"/>
          </w:divBdr>
        </w:div>
        <w:div w:id="263878900">
          <w:marLeft w:val="640"/>
          <w:marRight w:val="0"/>
          <w:marTop w:val="0"/>
          <w:marBottom w:val="0"/>
          <w:divBdr>
            <w:top w:val="none" w:sz="0" w:space="0" w:color="auto"/>
            <w:left w:val="none" w:sz="0" w:space="0" w:color="auto"/>
            <w:bottom w:val="none" w:sz="0" w:space="0" w:color="auto"/>
            <w:right w:val="none" w:sz="0" w:space="0" w:color="auto"/>
          </w:divBdr>
        </w:div>
        <w:div w:id="377824035">
          <w:marLeft w:val="640"/>
          <w:marRight w:val="0"/>
          <w:marTop w:val="0"/>
          <w:marBottom w:val="0"/>
          <w:divBdr>
            <w:top w:val="none" w:sz="0" w:space="0" w:color="auto"/>
            <w:left w:val="none" w:sz="0" w:space="0" w:color="auto"/>
            <w:bottom w:val="none" w:sz="0" w:space="0" w:color="auto"/>
            <w:right w:val="none" w:sz="0" w:space="0" w:color="auto"/>
          </w:divBdr>
        </w:div>
        <w:div w:id="402408246">
          <w:marLeft w:val="640"/>
          <w:marRight w:val="0"/>
          <w:marTop w:val="0"/>
          <w:marBottom w:val="0"/>
          <w:divBdr>
            <w:top w:val="none" w:sz="0" w:space="0" w:color="auto"/>
            <w:left w:val="none" w:sz="0" w:space="0" w:color="auto"/>
            <w:bottom w:val="none" w:sz="0" w:space="0" w:color="auto"/>
            <w:right w:val="none" w:sz="0" w:space="0" w:color="auto"/>
          </w:divBdr>
        </w:div>
        <w:div w:id="412046680">
          <w:marLeft w:val="640"/>
          <w:marRight w:val="0"/>
          <w:marTop w:val="0"/>
          <w:marBottom w:val="0"/>
          <w:divBdr>
            <w:top w:val="none" w:sz="0" w:space="0" w:color="auto"/>
            <w:left w:val="none" w:sz="0" w:space="0" w:color="auto"/>
            <w:bottom w:val="none" w:sz="0" w:space="0" w:color="auto"/>
            <w:right w:val="none" w:sz="0" w:space="0" w:color="auto"/>
          </w:divBdr>
        </w:div>
        <w:div w:id="441342091">
          <w:marLeft w:val="640"/>
          <w:marRight w:val="0"/>
          <w:marTop w:val="0"/>
          <w:marBottom w:val="0"/>
          <w:divBdr>
            <w:top w:val="none" w:sz="0" w:space="0" w:color="auto"/>
            <w:left w:val="none" w:sz="0" w:space="0" w:color="auto"/>
            <w:bottom w:val="none" w:sz="0" w:space="0" w:color="auto"/>
            <w:right w:val="none" w:sz="0" w:space="0" w:color="auto"/>
          </w:divBdr>
        </w:div>
        <w:div w:id="507407720">
          <w:marLeft w:val="640"/>
          <w:marRight w:val="0"/>
          <w:marTop w:val="0"/>
          <w:marBottom w:val="0"/>
          <w:divBdr>
            <w:top w:val="none" w:sz="0" w:space="0" w:color="auto"/>
            <w:left w:val="none" w:sz="0" w:space="0" w:color="auto"/>
            <w:bottom w:val="none" w:sz="0" w:space="0" w:color="auto"/>
            <w:right w:val="none" w:sz="0" w:space="0" w:color="auto"/>
          </w:divBdr>
        </w:div>
        <w:div w:id="534082211">
          <w:marLeft w:val="640"/>
          <w:marRight w:val="0"/>
          <w:marTop w:val="0"/>
          <w:marBottom w:val="0"/>
          <w:divBdr>
            <w:top w:val="none" w:sz="0" w:space="0" w:color="auto"/>
            <w:left w:val="none" w:sz="0" w:space="0" w:color="auto"/>
            <w:bottom w:val="none" w:sz="0" w:space="0" w:color="auto"/>
            <w:right w:val="none" w:sz="0" w:space="0" w:color="auto"/>
          </w:divBdr>
        </w:div>
        <w:div w:id="554897473">
          <w:marLeft w:val="640"/>
          <w:marRight w:val="0"/>
          <w:marTop w:val="0"/>
          <w:marBottom w:val="0"/>
          <w:divBdr>
            <w:top w:val="none" w:sz="0" w:space="0" w:color="auto"/>
            <w:left w:val="none" w:sz="0" w:space="0" w:color="auto"/>
            <w:bottom w:val="none" w:sz="0" w:space="0" w:color="auto"/>
            <w:right w:val="none" w:sz="0" w:space="0" w:color="auto"/>
          </w:divBdr>
        </w:div>
        <w:div w:id="689917500">
          <w:marLeft w:val="640"/>
          <w:marRight w:val="0"/>
          <w:marTop w:val="0"/>
          <w:marBottom w:val="0"/>
          <w:divBdr>
            <w:top w:val="none" w:sz="0" w:space="0" w:color="auto"/>
            <w:left w:val="none" w:sz="0" w:space="0" w:color="auto"/>
            <w:bottom w:val="none" w:sz="0" w:space="0" w:color="auto"/>
            <w:right w:val="none" w:sz="0" w:space="0" w:color="auto"/>
          </w:divBdr>
        </w:div>
        <w:div w:id="703948448">
          <w:marLeft w:val="640"/>
          <w:marRight w:val="0"/>
          <w:marTop w:val="0"/>
          <w:marBottom w:val="0"/>
          <w:divBdr>
            <w:top w:val="none" w:sz="0" w:space="0" w:color="auto"/>
            <w:left w:val="none" w:sz="0" w:space="0" w:color="auto"/>
            <w:bottom w:val="none" w:sz="0" w:space="0" w:color="auto"/>
            <w:right w:val="none" w:sz="0" w:space="0" w:color="auto"/>
          </w:divBdr>
        </w:div>
        <w:div w:id="757604958">
          <w:marLeft w:val="640"/>
          <w:marRight w:val="0"/>
          <w:marTop w:val="0"/>
          <w:marBottom w:val="0"/>
          <w:divBdr>
            <w:top w:val="none" w:sz="0" w:space="0" w:color="auto"/>
            <w:left w:val="none" w:sz="0" w:space="0" w:color="auto"/>
            <w:bottom w:val="none" w:sz="0" w:space="0" w:color="auto"/>
            <w:right w:val="none" w:sz="0" w:space="0" w:color="auto"/>
          </w:divBdr>
        </w:div>
        <w:div w:id="851846669">
          <w:marLeft w:val="640"/>
          <w:marRight w:val="0"/>
          <w:marTop w:val="0"/>
          <w:marBottom w:val="0"/>
          <w:divBdr>
            <w:top w:val="none" w:sz="0" w:space="0" w:color="auto"/>
            <w:left w:val="none" w:sz="0" w:space="0" w:color="auto"/>
            <w:bottom w:val="none" w:sz="0" w:space="0" w:color="auto"/>
            <w:right w:val="none" w:sz="0" w:space="0" w:color="auto"/>
          </w:divBdr>
        </w:div>
        <w:div w:id="904293855">
          <w:marLeft w:val="640"/>
          <w:marRight w:val="0"/>
          <w:marTop w:val="0"/>
          <w:marBottom w:val="0"/>
          <w:divBdr>
            <w:top w:val="none" w:sz="0" w:space="0" w:color="auto"/>
            <w:left w:val="none" w:sz="0" w:space="0" w:color="auto"/>
            <w:bottom w:val="none" w:sz="0" w:space="0" w:color="auto"/>
            <w:right w:val="none" w:sz="0" w:space="0" w:color="auto"/>
          </w:divBdr>
        </w:div>
        <w:div w:id="1042708782">
          <w:marLeft w:val="640"/>
          <w:marRight w:val="0"/>
          <w:marTop w:val="0"/>
          <w:marBottom w:val="0"/>
          <w:divBdr>
            <w:top w:val="none" w:sz="0" w:space="0" w:color="auto"/>
            <w:left w:val="none" w:sz="0" w:space="0" w:color="auto"/>
            <w:bottom w:val="none" w:sz="0" w:space="0" w:color="auto"/>
            <w:right w:val="none" w:sz="0" w:space="0" w:color="auto"/>
          </w:divBdr>
        </w:div>
        <w:div w:id="1075281087">
          <w:marLeft w:val="640"/>
          <w:marRight w:val="0"/>
          <w:marTop w:val="0"/>
          <w:marBottom w:val="0"/>
          <w:divBdr>
            <w:top w:val="none" w:sz="0" w:space="0" w:color="auto"/>
            <w:left w:val="none" w:sz="0" w:space="0" w:color="auto"/>
            <w:bottom w:val="none" w:sz="0" w:space="0" w:color="auto"/>
            <w:right w:val="none" w:sz="0" w:space="0" w:color="auto"/>
          </w:divBdr>
        </w:div>
        <w:div w:id="1267929079">
          <w:marLeft w:val="640"/>
          <w:marRight w:val="0"/>
          <w:marTop w:val="0"/>
          <w:marBottom w:val="0"/>
          <w:divBdr>
            <w:top w:val="none" w:sz="0" w:space="0" w:color="auto"/>
            <w:left w:val="none" w:sz="0" w:space="0" w:color="auto"/>
            <w:bottom w:val="none" w:sz="0" w:space="0" w:color="auto"/>
            <w:right w:val="none" w:sz="0" w:space="0" w:color="auto"/>
          </w:divBdr>
        </w:div>
        <w:div w:id="1347512720">
          <w:marLeft w:val="640"/>
          <w:marRight w:val="0"/>
          <w:marTop w:val="0"/>
          <w:marBottom w:val="0"/>
          <w:divBdr>
            <w:top w:val="none" w:sz="0" w:space="0" w:color="auto"/>
            <w:left w:val="none" w:sz="0" w:space="0" w:color="auto"/>
            <w:bottom w:val="none" w:sz="0" w:space="0" w:color="auto"/>
            <w:right w:val="none" w:sz="0" w:space="0" w:color="auto"/>
          </w:divBdr>
        </w:div>
        <w:div w:id="1364549676">
          <w:marLeft w:val="640"/>
          <w:marRight w:val="0"/>
          <w:marTop w:val="0"/>
          <w:marBottom w:val="0"/>
          <w:divBdr>
            <w:top w:val="none" w:sz="0" w:space="0" w:color="auto"/>
            <w:left w:val="none" w:sz="0" w:space="0" w:color="auto"/>
            <w:bottom w:val="none" w:sz="0" w:space="0" w:color="auto"/>
            <w:right w:val="none" w:sz="0" w:space="0" w:color="auto"/>
          </w:divBdr>
        </w:div>
        <w:div w:id="1374111912">
          <w:marLeft w:val="640"/>
          <w:marRight w:val="0"/>
          <w:marTop w:val="0"/>
          <w:marBottom w:val="0"/>
          <w:divBdr>
            <w:top w:val="none" w:sz="0" w:space="0" w:color="auto"/>
            <w:left w:val="none" w:sz="0" w:space="0" w:color="auto"/>
            <w:bottom w:val="none" w:sz="0" w:space="0" w:color="auto"/>
            <w:right w:val="none" w:sz="0" w:space="0" w:color="auto"/>
          </w:divBdr>
        </w:div>
        <w:div w:id="1457067270">
          <w:marLeft w:val="640"/>
          <w:marRight w:val="0"/>
          <w:marTop w:val="0"/>
          <w:marBottom w:val="0"/>
          <w:divBdr>
            <w:top w:val="none" w:sz="0" w:space="0" w:color="auto"/>
            <w:left w:val="none" w:sz="0" w:space="0" w:color="auto"/>
            <w:bottom w:val="none" w:sz="0" w:space="0" w:color="auto"/>
            <w:right w:val="none" w:sz="0" w:space="0" w:color="auto"/>
          </w:divBdr>
        </w:div>
        <w:div w:id="1481651047">
          <w:marLeft w:val="640"/>
          <w:marRight w:val="0"/>
          <w:marTop w:val="0"/>
          <w:marBottom w:val="0"/>
          <w:divBdr>
            <w:top w:val="none" w:sz="0" w:space="0" w:color="auto"/>
            <w:left w:val="none" w:sz="0" w:space="0" w:color="auto"/>
            <w:bottom w:val="none" w:sz="0" w:space="0" w:color="auto"/>
            <w:right w:val="none" w:sz="0" w:space="0" w:color="auto"/>
          </w:divBdr>
        </w:div>
        <w:div w:id="1543707869">
          <w:marLeft w:val="640"/>
          <w:marRight w:val="0"/>
          <w:marTop w:val="0"/>
          <w:marBottom w:val="0"/>
          <w:divBdr>
            <w:top w:val="none" w:sz="0" w:space="0" w:color="auto"/>
            <w:left w:val="none" w:sz="0" w:space="0" w:color="auto"/>
            <w:bottom w:val="none" w:sz="0" w:space="0" w:color="auto"/>
            <w:right w:val="none" w:sz="0" w:space="0" w:color="auto"/>
          </w:divBdr>
        </w:div>
        <w:div w:id="1594968603">
          <w:marLeft w:val="640"/>
          <w:marRight w:val="0"/>
          <w:marTop w:val="0"/>
          <w:marBottom w:val="0"/>
          <w:divBdr>
            <w:top w:val="none" w:sz="0" w:space="0" w:color="auto"/>
            <w:left w:val="none" w:sz="0" w:space="0" w:color="auto"/>
            <w:bottom w:val="none" w:sz="0" w:space="0" w:color="auto"/>
            <w:right w:val="none" w:sz="0" w:space="0" w:color="auto"/>
          </w:divBdr>
        </w:div>
        <w:div w:id="1629773985">
          <w:marLeft w:val="640"/>
          <w:marRight w:val="0"/>
          <w:marTop w:val="0"/>
          <w:marBottom w:val="0"/>
          <w:divBdr>
            <w:top w:val="none" w:sz="0" w:space="0" w:color="auto"/>
            <w:left w:val="none" w:sz="0" w:space="0" w:color="auto"/>
            <w:bottom w:val="none" w:sz="0" w:space="0" w:color="auto"/>
            <w:right w:val="none" w:sz="0" w:space="0" w:color="auto"/>
          </w:divBdr>
        </w:div>
        <w:div w:id="1642078509">
          <w:marLeft w:val="640"/>
          <w:marRight w:val="0"/>
          <w:marTop w:val="0"/>
          <w:marBottom w:val="0"/>
          <w:divBdr>
            <w:top w:val="none" w:sz="0" w:space="0" w:color="auto"/>
            <w:left w:val="none" w:sz="0" w:space="0" w:color="auto"/>
            <w:bottom w:val="none" w:sz="0" w:space="0" w:color="auto"/>
            <w:right w:val="none" w:sz="0" w:space="0" w:color="auto"/>
          </w:divBdr>
        </w:div>
        <w:div w:id="1750494413">
          <w:marLeft w:val="640"/>
          <w:marRight w:val="0"/>
          <w:marTop w:val="0"/>
          <w:marBottom w:val="0"/>
          <w:divBdr>
            <w:top w:val="none" w:sz="0" w:space="0" w:color="auto"/>
            <w:left w:val="none" w:sz="0" w:space="0" w:color="auto"/>
            <w:bottom w:val="none" w:sz="0" w:space="0" w:color="auto"/>
            <w:right w:val="none" w:sz="0" w:space="0" w:color="auto"/>
          </w:divBdr>
        </w:div>
        <w:div w:id="1758750353">
          <w:marLeft w:val="640"/>
          <w:marRight w:val="0"/>
          <w:marTop w:val="0"/>
          <w:marBottom w:val="0"/>
          <w:divBdr>
            <w:top w:val="none" w:sz="0" w:space="0" w:color="auto"/>
            <w:left w:val="none" w:sz="0" w:space="0" w:color="auto"/>
            <w:bottom w:val="none" w:sz="0" w:space="0" w:color="auto"/>
            <w:right w:val="none" w:sz="0" w:space="0" w:color="auto"/>
          </w:divBdr>
        </w:div>
        <w:div w:id="1837643494">
          <w:marLeft w:val="640"/>
          <w:marRight w:val="0"/>
          <w:marTop w:val="0"/>
          <w:marBottom w:val="0"/>
          <w:divBdr>
            <w:top w:val="none" w:sz="0" w:space="0" w:color="auto"/>
            <w:left w:val="none" w:sz="0" w:space="0" w:color="auto"/>
            <w:bottom w:val="none" w:sz="0" w:space="0" w:color="auto"/>
            <w:right w:val="none" w:sz="0" w:space="0" w:color="auto"/>
          </w:divBdr>
        </w:div>
        <w:div w:id="1891264095">
          <w:marLeft w:val="640"/>
          <w:marRight w:val="0"/>
          <w:marTop w:val="0"/>
          <w:marBottom w:val="0"/>
          <w:divBdr>
            <w:top w:val="none" w:sz="0" w:space="0" w:color="auto"/>
            <w:left w:val="none" w:sz="0" w:space="0" w:color="auto"/>
            <w:bottom w:val="none" w:sz="0" w:space="0" w:color="auto"/>
            <w:right w:val="none" w:sz="0" w:space="0" w:color="auto"/>
          </w:divBdr>
        </w:div>
        <w:div w:id="1904830016">
          <w:marLeft w:val="640"/>
          <w:marRight w:val="0"/>
          <w:marTop w:val="0"/>
          <w:marBottom w:val="0"/>
          <w:divBdr>
            <w:top w:val="none" w:sz="0" w:space="0" w:color="auto"/>
            <w:left w:val="none" w:sz="0" w:space="0" w:color="auto"/>
            <w:bottom w:val="none" w:sz="0" w:space="0" w:color="auto"/>
            <w:right w:val="none" w:sz="0" w:space="0" w:color="auto"/>
          </w:divBdr>
        </w:div>
        <w:div w:id="1908034097">
          <w:marLeft w:val="640"/>
          <w:marRight w:val="0"/>
          <w:marTop w:val="0"/>
          <w:marBottom w:val="0"/>
          <w:divBdr>
            <w:top w:val="none" w:sz="0" w:space="0" w:color="auto"/>
            <w:left w:val="none" w:sz="0" w:space="0" w:color="auto"/>
            <w:bottom w:val="none" w:sz="0" w:space="0" w:color="auto"/>
            <w:right w:val="none" w:sz="0" w:space="0" w:color="auto"/>
          </w:divBdr>
        </w:div>
        <w:div w:id="1910967044">
          <w:marLeft w:val="640"/>
          <w:marRight w:val="0"/>
          <w:marTop w:val="0"/>
          <w:marBottom w:val="0"/>
          <w:divBdr>
            <w:top w:val="none" w:sz="0" w:space="0" w:color="auto"/>
            <w:left w:val="none" w:sz="0" w:space="0" w:color="auto"/>
            <w:bottom w:val="none" w:sz="0" w:space="0" w:color="auto"/>
            <w:right w:val="none" w:sz="0" w:space="0" w:color="auto"/>
          </w:divBdr>
        </w:div>
        <w:div w:id="1926721407">
          <w:marLeft w:val="640"/>
          <w:marRight w:val="0"/>
          <w:marTop w:val="0"/>
          <w:marBottom w:val="0"/>
          <w:divBdr>
            <w:top w:val="none" w:sz="0" w:space="0" w:color="auto"/>
            <w:left w:val="none" w:sz="0" w:space="0" w:color="auto"/>
            <w:bottom w:val="none" w:sz="0" w:space="0" w:color="auto"/>
            <w:right w:val="none" w:sz="0" w:space="0" w:color="auto"/>
          </w:divBdr>
        </w:div>
        <w:div w:id="1947690809">
          <w:marLeft w:val="640"/>
          <w:marRight w:val="0"/>
          <w:marTop w:val="0"/>
          <w:marBottom w:val="0"/>
          <w:divBdr>
            <w:top w:val="none" w:sz="0" w:space="0" w:color="auto"/>
            <w:left w:val="none" w:sz="0" w:space="0" w:color="auto"/>
            <w:bottom w:val="none" w:sz="0" w:space="0" w:color="auto"/>
            <w:right w:val="none" w:sz="0" w:space="0" w:color="auto"/>
          </w:divBdr>
        </w:div>
        <w:div w:id="1993899720">
          <w:marLeft w:val="640"/>
          <w:marRight w:val="0"/>
          <w:marTop w:val="0"/>
          <w:marBottom w:val="0"/>
          <w:divBdr>
            <w:top w:val="none" w:sz="0" w:space="0" w:color="auto"/>
            <w:left w:val="none" w:sz="0" w:space="0" w:color="auto"/>
            <w:bottom w:val="none" w:sz="0" w:space="0" w:color="auto"/>
            <w:right w:val="none" w:sz="0" w:space="0" w:color="auto"/>
          </w:divBdr>
        </w:div>
        <w:div w:id="2045135772">
          <w:marLeft w:val="640"/>
          <w:marRight w:val="0"/>
          <w:marTop w:val="0"/>
          <w:marBottom w:val="0"/>
          <w:divBdr>
            <w:top w:val="none" w:sz="0" w:space="0" w:color="auto"/>
            <w:left w:val="none" w:sz="0" w:space="0" w:color="auto"/>
            <w:bottom w:val="none" w:sz="0" w:space="0" w:color="auto"/>
            <w:right w:val="none" w:sz="0" w:space="0" w:color="auto"/>
          </w:divBdr>
        </w:div>
        <w:div w:id="2055078125">
          <w:marLeft w:val="640"/>
          <w:marRight w:val="0"/>
          <w:marTop w:val="0"/>
          <w:marBottom w:val="0"/>
          <w:divBdr>
            <w:top w:val="none" w:sz="0" w:space="0" w:color="auto"/>
            <w:left w:val="none" w:sz="0" w:space="0" w:color="auto"/>
            <w:bottom w:val="none" w:sz="0" w:space="0" w:color="auto"/>
            <w:right w:val="none" w:sz="0" w:space="0" w:color="auto"/>
          </w:divBdr>
        </w:div>
        <w:div w:id="2140872930">
          <w:marLeft w:val="640"/>
          <w:marRight w:val="0"/>
          <w:marTop w:val="0"/>
          <w:marBottom w:val="0"/>
          <w:divBdr>
            <w:top w:val="none" w:sz="0" w:space="0" w:color="auto"/>
            <w:left w:val="none" w:sz="0" w:space="0" w:color="auto"/>
            <w:bottom w:val="none" w:sz="0" w:space="0" w:color="auto"/>
            <w:right w:val="none" w:sz="0" w:space="0" w:color="auto"/>
          </w:divBdr>
        </w:div>
      </w:divsChild>
    </w:div>
    <w:div w:id="1048720474">
      <w:bodyDiv w:val="1"/>
      <w:marLeft w:val="0"/>
      <w:marRight w:val="0"/>
      <w:marTop w:val="0"/>
      <w:marBottom w:val="0"/>
      <w:divBdr>
        <w:top w:val="none" w:sz="0" w:space="0" w:color="auto"/>
        <w:left w:val="none" w:sz="0" w:space="0" w:color="auto"/>
        <w:bottom w:val="none" w:sz="0" w:space="0" w:color="auto"/>
        <w:right w:val="none" w:sz="0" w:space="0" w:color="auto"/>
      </w:divBdr>
      <w:divsChild>
        <w:div w:id="44106263">
          <w:marLeft w:val="640"/>
          <w:marRight w:val="0"/>
          <w:marTop w:val="0"/>
          <w:marBottom w:val="0"/>
          <w:divBdr>
            <w:top w:val="none" w:sz="0" w:space="0" w:color="auto"/>
            <w:left w:val="none" w:sz="0" w:space="0" w:color="auto"/>
            <w:bottom w:val="none" w:sz="0" w:space="0" w:color="auto"/>
            <w:right w:val="none" w:sz="0" w:space="0" w:color="auto"/>
          </w:divBdr>
        </w:div>
        <w:div w:id="89737826">
          <w:marLeft w:val="640"/>
          <w:marRight w:val="0"/>
          <w:marTop w:val="0"/>
          <w:marBottom w:val="0"/>
          <w:divBdr>
            <w:top w:val="none" w:sz="0" w:space="0" w:color="auto"/>
            <w:left w:val="none" w:sz="0" w:space="0" w:color="auto"/>
            <w:bottom w:val="none" w:sz="0" w:space="0" w:color="auto"/>
            <w:right w:val="none" w:sz="0" w:space="0" w:color="auto"/>
          </w:divBdr>
        </w:div>
        <w:div w:id="526256354">
          <w:marLeft w:val="640"/>
          <w:marRight w:val="0"/>
          <w:marTop w:val="0"/>
          <w:marBottom w:val="0"/>
          <w:divBdr>
            <w:top w:val="none" w:sz="0" w:space="0" w:color="auto"/>
            <w:left w:val="none" w:sz="0" w:space="0" w:color="auto"/>
            <w:bottom w:val="none" w:sz="0" w:space="0" w:color="auto"/>
            <w:right w:val="none" w:sz="0" w:space="0" w:color="auto"/>
          </w:divBdr>
        </w:div>
        <w:div w:id="588344475">
          <w:marLeft w:val="640"/>
          <w:marRight w:val="0"/>
          <w:marTop w:val="0"/>
          <w:marBottom w:val="0"/>
          <w:divBdr>
            <w:top w:val="none" w:sz="0" w:space="0" w:color="auto"/>
            <w:left w:val="none" w:sz="0" w:space="0" w:color="auto"/>
            <w:bottom w:val="none" w:sz="0" w:space="0" w:color="auto"/>
            <w:right w:val="none" w:sz="0" w:space="0" w:color="auto"/>
          </w:divBdr>
        </w:div>
        <w:div w:id="598831637">
          <w:marLeft w:val="640"/>
          <w:marRight w:val="0"/>
          <w:marTop w:val="0"/>
          <w:marBottom w:val="0"/>
          <w:divBdr>
            <w:top w:val="none" w:sz="0" w:space="0" w:color="auto"/>
            <w:left w:val="none" w:sz="0" w:space="0" w:color="auto"/>
            <w:bottom w:val="none" w:sz="0" w:space="0" w:color="auto"/>
            <w:right w:val="none" w:sz="0" w:space="0" w:color="auto"/>
          </w:divBdr>
        </w:div>
        <w:div w:id="662664394">
          <w:marLeft w:val="640"/>
          <w:marRight w:val="0"/>
          <w:marTop w:val="0"/>
          <w:marBottom w:val="0"/>
          <w:divBdr>
            <w:top w:val="none" w:sz="0" w:space="0" w:color="auto"/>
            <w:left w:val="none" w:sz="0" w:space="0" w:color="auto"/>
            <w:bottom w:val="none" w:sz="0" w:space="0" w:color="auto"/>
            <w:right w:val="none" w:sz="0" w:space="0" w:color="auto"/>
          </w:divBdr>
        </w:div>
        <w:div w:id="983511377">
          <w:marLeft w:val="640"/>
          <w:marRight w:val="0"/>
          <w:marTop w:val="0"/>
          <w:marBottom w:val="0"/>
          <w:divBdr>
            <w:top w:val="none" w:sz="0" w:space="0" w:color="auto"/>
            <w:left w:val="none" w:sz="0" w:space="0" w:color="auto"/>
            <w:bottom w:val="none" w:sz="0" w:space="0" w:color="auto"/>
            <w:right w:val="none" w:sz="0" w:space="0" w:color="auto"/>
          </w:divBdr>
        </w:div>
        <w:div w:id="1155878852">
          <w:marLeft w:val="640"/>
          <w:marRight w:val="0"/>
          <w:marTop w:val="0"/>
          <w:marBottom w:val="0"/>
          <w:divBdr>
            <w:top w:val="none" w:sz="0" w:space="0" w:color="auto"/>
            <w:left w:val="none" w:sz="0" w:space="0" w:color="auto"/>
            <w:bottom w:val="none" w:sz="0" w:space="0" w:color="auto"/>
            <w:right w:val="none" w:sz="0" w:space="0" w:color="auto"/>
          </w:divBdr>
        </w:div>
      </w:divsChild>
    </w:div>
    <w:div w:id="1052120083">
      <w:bodyDiv w:val="1"/>
      <w:marLeft w:val="0"/>
      <w:marRight w:val="0"/>
      <w:marTop w:val="0"/>
      <w:marBottom w:val="0"/>
      <w:divBdr>
        <w:top w:val="none" w:sz="0" w:space="0" w:color="auto"/>
        <w:left w:val="none" w:sz="0" w:space="0" w:color="auto"/>
        <w:bottom w:val="none" w:sz="0" w:space="0" w:color="auto"/>
        <w:right w:val="none" w:sz="0" w:space="0" w:color="auto"/>
      </w:divBdr>
      <w:divsChild>
        <w:div w:id="61566542">
          <w:marLeft w:val="640"/>
          <w:marRight w:val="0"/>
          <w:marTop w:val="0"/>
          <w:marBottom w:val="0"/>
          <w:divBdr>
            <w:top w:val="none" w:sz="0" w:space="0" w:color="auto"/>
            <w:left w:val="none" w:sz="0" w:space="0" w:color="auto"/>
            <w:bottom w:val="none" w:sz="0" w:space="0" w:color="auto"/>
            <w:right w:val="none" w:sz="0" w:space="0" w:color="auto"/>
          </w:divBdr>
        </w:div>
        <w:div w:id="71854269">
          <w:marLeft w:val="640"/>
          <w:marRight w:val="0"/>
          <w:marTop w:val="0"/>
          <w:marBottom w:val="0"/>
          <w:divBdr>
            <w:top w:val="none" w:sz="0" w:space="0" w:color="auto"/>
            <w:left w:val="none" w:sz="0" w:space="0" w:color="auto"/>
            <w:bottom w:val="none" w:sz="0" w:space="0" w:color="auto"/>
            <w:right w:val="none" w:sz="0" w:space="0" w:color="auto"/>
          </w:divBdr>
        </w:div>
        <w:div w:id="76558763">
          <w:marLeft w:val="640"/>
          <w:marRight w:val="0"/>
          <w:marTop w:val="0"/>
          <w:marBottom w:val="0"/>
          <w:divBdr>
            <w:top w:val="none" w:sz="0" w:space="0" w:color="auto"/>
            <w:left w:val="none" w:sz="0" w:space="0" w:color="auto"/>
            <w:bottom w:val="none" w:sz="0" w:space="0" w:color="auto"/>
            <w:right w:val="none" w:sz="0" w:space="0" w:color="auto"/>
          </w:divBdr>
        </w:div>
        <w:div w:id="95442866">
          <w:marLeft w:val="640"/>
          <w:marRight w:val="0"/>
          <w:marTop w:val="0"/>
          <w:marBottom w:val="0"/>
          <w:divBdr>
            <w:top w:val="none" w:sz="0" w:space="0" w:color="auto"/>
            <w:left w:val="none" w:sz="0" w:space="0" w:color="auto"/>
            <w:bottom w:val="none" w:sz="0" w:space="0" w:color="auto"/>
            <w:right w:val="none" w:sz="0" w:space="0" w:color="auto"/>
          </w:divBdr>
          <w:divsChild>
            <w:div w:id="1410612521">
              <w:marLeft w:val="0"/>
              <w:marRight w:val="0"/>
              <w:marTop w:val="0"/>
              <w:marBottom w:val="0"/>
              <w:divBdr>
                <w:top w:val="none" w:sz="0" w:space="0" w:color="auto"/>
                <w:left w:val="none" w:sz="0" w:space="0" w:color="auto"/>
                <w:bottom w:val="none" w:sz="0" w:space="0" w:color="auto"/>
                <w:right w:val="none" w:sz="0" w:space="0" w:color="auto"/>
              </w:divBdr>
              <w:divsChild>
                <w:div w:id="37704533">
                  <w:marLeft w:val="640"/>
                  <w:marRight w:val="0"/>
                  <w:marTop w:val="0"/>
                  <w:marBottom w:val="0"/>
                  <w:divBdr>
                    <w:top w:val="none" w:sz="0" w:space="0" w:color="auto"/>
                    <w:left w:val="none" w:sz="0" w:space="0" w:color="auto"/>
                    <w:bottom w:val="none" w:sz="0" w:space="0" w:color="auto"/>
                    <w:right w:val="none" w:sz="0" w:space="0" w:color="auto"/>
                  </w:divBdr>
                </w:div>
                <w:div w:id="61568687">
                  <w:marLeft w:val="640"/>
                  <w:marRight w:val="0"/>
                  <w:marTop w:val="0"/>
                  <w:marBottom w:val="0"/>
                  <w:divBdr>
                    <w:top w:val="none" w:sz="0" w:space="0" w:color="auto"/>
                    <w:left w:val="none" w:sz="0" w:space="0" w:color="auto"/>
                    <w:bottom w:val="none" w:sz="0" w:space="0" w:color="auto"/>
                    <w:right w:val="none" w:sz="0" w:space="0" w:color="auto"/>
                  </w:divBdr>
                </w:div>
                <w:div w:id="163397678">
                  <w:marLeft w:val="640"/>
                  <w:marRight w:val="0"/>
                  <w:marTop w:val="0"/>
                  <w:marBottom w:val="0"/>
                  <w:divBdr>
                    <w:top w:val="none" w:sz="0" w:space="0" w:color="auto"/>
                    <w:left w:val="none" w:sz="0" w:space="0" w:color="auto"/>
                    <w:bottom w:val="none" w:sz="0" w:space="0" w:color="auto"/>
                    <w:right w:val="none" w:sz="0" w:space="0" w:color="auto"/>
                  </w:divBdr>
                </w:div>
                <w:div w:id="195579596">
                  <w:marLeft w:val="640"/>
                  <w:marRight w:val="0"/>
                  <w:marTop w:val="0"/>
                  <w:marBottom w:val="0"/>
                  <w:divBdr>
                    <w:top w:val="none" w:sz="0" w:space="0" w:color="auto"/>
                    <w:left w:val="none" w:sz="0" w:space="0" w:color="auto"/>
                    <w:bottom w:val="none" w:sz="0" w:space="0" w:color="auto"/>
                    <w:right w:val="none" w:sz="0" w:space="0" w:color="auto"/>
                  </w:divBdr>
                </w:div>
                <w:div w:id="229771491">
                  <w:marLeft w:val="640"/>
                  <w:marRight w:val="0"/>
                  <w:marTop w:val="0"/>
                  <w:marBottom w:val="0"/>
                  <w:divBdr>
                    <w:top w:val="none" w:sz="0" w:space="0" w:color="auto"/>
                    <w:left w:val="none" w:sz="0" w:space="0" w:color="auto"/>
                    <w:bottom w:val="none" w:sz="0" w:space="0" w:color="auto"/>
                    <w:right w:val="none" w:sz="0" w:space="0" w:color="auto"/>
                  </w:divBdr>
                </w:div>
                <w:div w:id="237371458">
                  <w:marLeft w:val="640"/>
                  <w:marRight w:val="0"/>
                  <w:marTop w:val="0"/>
                  <w:marBottom w:val="0"/>
                  <w:divBdr>
                    <w:top w:val="none" w:sz="0" w:space="0" w:color="auto"/>
                    <w:left w:val="none" w:sz="0" w:space="0" w:color="auto"/>
                    <w:bottom w:val="none" w:sz="0" w:space="0" w:color="auto"/>
                    <w:right w:val="none" w:sz="0" w:space="0" w:color="auto"/>
                  </w:divBdr>
                </w:div>
                <w:div w:id="279841453">
                  <w:marLeft w:val="640"/>
                  <w:marRight w:val="0"/>
                  <w:marTop w:val="0"/>
                  <w:marBottom w:val="0"/>
                  <w:divBdr>
                    <w:top w:val="none" w:sz="0" w:space="0" w:color="auto"/>
                    <w:left w:val="none" w:sz="0" w:space="0" w:color="auto"/>
                    <w:bottom w:val="none" w:sz="0" w:space="0" w:color="auto"/>
                    <w:right w:val="none" w:sz="0" w:space="0" w:color="auto"/>
                  </w:divBdr>
                </w:div>
                <w:div w:id="295524112">
                  <w:marLeft w:val="640"/>
                  <w:marRight w:val="0"/>
                  <w:marTop w:val="0"/>
                  <w:marBottom w:val="0"/>
                  <w:divBdr>
                    <w:top w:val="none" w:sz="0" w:space="0" w:color="auto"/>
                    <w:left w:val="none" w:sz="0" w:space="0" w:color="auto"/>
                    <w:bottom w:val="none" w:sz="0" w:space="0" w:color="auto"/>
                    <w:right w:val="none" w:sz="0" w:space="0" w:color="auto"/>
                  </w:divBdr>
                </w:div>
                <w:div w:id="312561282">
                  <w:marLeft w:val="640"/>
                  <w:marRight w:val="0"/>
                  <w:marTop w:val="0"/>
                  <w:marBottom w:val="0"/>
                  <w:divBdr>
                    <w:top w:val="none" w:sz="0" w:space="0" w:color="auto"/>
                    <w:left w:val="none" w:sz="0" w:space="0" w:color="auto"/>
                    <w:bottom w:val="none" w:sz="0" w:space="0" w:color="auto"/>
                    <w:right w:val="none" w:sz="0" w:space="0" w:color="auto"/>
                  </w:divBdr>
                </w:div>
                <w:div w:id="363945894">
                  <w:marLeft w:val="640"/>
                  <w:marRight w:val="0"/>
                  <w:marTop w:val="0"/>
                  <w:marBottom w:val="0"/>
                  <w:divBdr>
                    <w:top w:val="none" w:sz="0" w:space="0" w:color="auto"/>
                    <w:left w:val="none" w:sz="0" w:space="0" w:color="auto"/>
                    <w:bottom w:val="none" w:sz="0" w:space="0" w:color="auto"/>
                    <w:right w:val="none" w:sz="0" w:space="0" w:color="auto"/>
                  </w:divBdr>
                </w:div>
                <w:div w:id="403914055">
                  <w:marLeft w:val="640"/>
                  <w:marRight w:val="0"/>
                  <w:marTop w:val="0"/>
                  <w:marBottom w:val="0"/>
                  <w:divBdr>
                    <w:top w:val="none" w:sz="0" w:space="0" w:color="auto"/>
                    <w:left w:val="none" w:sz="0" w:space="0" w:color="auto"/>
                    <w:bottom w:val="none" w:sz="0" w:space="0" w:color="auto"/>
                    <w:right w:val="none" w:sz="0" w:space="0" w:color="auto"/>
                  </w:divBdr>
                </w:div>
                <w:div w:id="456409365">
                  <w:marLeft w:val="640"/>
                  <w:marRight w:val="0"/>
                  <w:marTop w:val="0"/>
                  <w:marBottom w:val="0"/>
                  <w:divBdr>
                    <w:top w:val="none" w:sz="0" w:space="0" w:color="auto"/>
                    <w:left w:val="none" w:sz="0" w:space="0" w:color="auto"/>
                    <w:bottom w:val="none" w:sz="0" w:space="0" w:color="auto"/>
                    <w:right w:val="none" w:sz="0" w:space="0" w:color="auto"/>
                  </w:divBdr>
                </w:div>
                <w:div w:id="551309032">
                  <w:marLeft w:val="640"/>
                  <w:marRight w:val="0"/>
                  <w:marTop w:val="0"/>
                  <w:marBottom w:val="0"/>
                  <w:divBdr>
                    <w:top w:val="none" w:sz="0" w:space="0" w:color="auto"/>
                    <w:left w:val="none" w:sz="0" w:space="0" w:color="auto"/>
                    <w:bottom w:val="none" w:sz="0" w:space="0" w:color="auto"/>
                    <w:right w:val="none" w:sz="0" w:space="0" w:color="auto"/>
                  </w:divBdr>
                </w:div>
                <w:div w:id="658774375">
                  <w:marLeft w:val="640"/>
                  <w:marRight w:val="0"/>
                  <w:marTop w:val="0"/>
                  <w:marBottom w:val="0"/>
                  <w:divBdr>
                    <w:top w:val="none" w:sz="0" w:space="0" w:color="auto"/>
                    <w:left w:val="none" w:sz="0" w:space="0" w:color="auto"/>
                    <w:bottom w:val="none" w:sz="0" w:space="0" w:color="auto"/>
                    <w:right w:val="none" w:sz="0" w:space="0" w:color="auto"/>
                  </w:divBdr>
                </w:div>
                <w:div w:id="694624448">
                  <w:marLeft w:val="640"/>
                  <w:marRight w:val="0"/>
                  <w:marTop w:val="0"/>
                  <w:marBottom w:val="0"/>
                  <w:divBdr>
                    <w:top w:val="none" w:sz="0" w:space="0" w:color="auto"/>
                    <w:left w:val="none" w:sz="0" w:space="0" w:color="auto"/>
                    <w:bottom w:val="none" w:sz="0" w:space="0" w:color="auto"/>
                    <w:right w:val="none" w:sz="0" w:space="0" w:color="auto"/>
                  </w:divBdr>
                </w:div>
                <w:div w:id="717239961">
                  <w:marLeft w:val="640"/>
                  <w:marRight w:val="0"/>
                  <w:marTop w:val="0"/>
                  <w:marBottom w:val="0"/>
                  <w:divBdr>
                    <w:top w:val="none" w:sz="0" w:space="0" w:color="auto"/>
                    <w:left w:val="none" w:sz="0" w:space="0" w:color="auto"/>
                    <w:bottom w:val="none" w:sz="0" w:space="0" w:color="auto"/>
                    <w:right w:val="none" w:sz="0" w:space="0" w:color="auto"/>
                  </w:divBdr>
                </w:div>
                <w:div w:id="765930941">
                  <w:marLeft w:val="640"/>
                  <w:marRight w:val="0"/>
                  <w:marTop w:val="0"/>
                  <w:marBottom w:val="0"/>
                  <w:divBdr>
                    <w:top w:val="none" w:sz="0" w:space="0" w:color="auto"/>
                    <w:left w:val="none" w:sz="0" w:space="0" w:color="auto"/>
                    <w:bottom w:val="none" w:sz="0" w:space="0" w:color="auto"/>
                    <w:right w:val="none" w:sz="0" w:space="0" w:color="auto"/>
                  </w:divBdr>
                </w:div>
                <w:div w:id="857811985">
                  <w:marLeft w:val="640"/>
                  <w:marRight w:val="0"/>
                  <w:marTop w:val="0"/>
                  <w:marBottom w:val="0"/>
                  <w:divBdr>
                    <w:top w:val="none" w:sz="0" w:space="0" w:color="auto"/>
                    <w:left w:val="none" w:sz="0" w:space="0" w:color="auto"/>
                    <w:bottom w:val="none" w:sz="0" w:space="0" w:color="auto"/>
                    <w:right w:val="none" w:sz="0" w:space="0" w:color="auto"/>
                  </w:divBdr>
                </w:div>
                <w:div w:id="950206665">
                  <w:marLeft w:val="640"/>
                  <w:marRight w:val="0"/>
                  <w:marTop w:val="0"/>
                  <w:marBottom w:val="0"/>
                  <w:divBdr>
                    <w:top w:val="none" w:sz="0" w:space="0" w:color="auto"/>
                    <w:left w:val="none" w:sz="0" w:space="0" w:color="auto"/>
                    <w:bottom w:val="none" w:sz="0" w:space="0" w:color="auto"/>
                    <w:right w:val="none" w:sz="0" w:space="0" w:color="auto"/>
                  </w:divBdr>
                </w:div>
                <w:div w:id="1004093726">
                  <w:marLeft w:val="640"/>
                  <w:marRight w:val="0"/>
                  <w:marTop w:val="0"/>
                  <w:marBottom w:val="0"/>
                  <w:divBdr>
                    <w:top w:val="none" w:sz="0" w:space="0" w:color="auto"/>
                    <w:left w:val="none" w:sz="0" w:space="0" w:color="auto"/>
                    <w:bottom w:val="none" w:sz="0" w:space="0" w:color="auto"/>
                    <w:right w:val="none" w:sz="0" w:space="0" w:color="auto"/>
                  </w:divBdr>
                </w:div>
                <w:div w:id="1018316148">
                  <w:marLeft w:val="640"/>
                  <w:marRight w:val="0"/>
                  <w:marTop w:val="0"/>
                  <w:marBottom w:val="0"/>
                  <w:divBdr>
                    <w:top w:val="none" w:sz="0" w:space="0" w:color="auto"/>
                    <w:left w:val="none" w:sz="0" w:space="0" w:color="auto"/>
                    <w:bottom w:val="none" w:sz="0" w:space="0" w:color="auto"/>
                    <w:right w:val="none" w:sz="0" w:space="0" w:color="auto"/>
                  </w:divBdr>
                </w:div>
                <w:div w:id="1031758178">
                  <w:marLeft w:val="640"/>
                  <w:marRight w:val="0"/>
                  <w:marTop w:val="0"/>
                  <w:marBottom w:val="0"/>
                  <w:divBdr>
                    <w:top w:val="none" w:sz="0" w:space="0" w:color="auto"/>
                    <w:left w:val="none" w:sz="0" w:space="0" w:color="auto"/>
                    <w:bottom w:val="none" w:sz="0" w:space="0" w:color="auto"/>
                    <w:right w:val="none" w:sz="0" w:space="0" w:color="auto"/>
                  </w:divBdr>
                </w:div>
                <w:div w:id="1141726694">
                  <w:marLeft w:val="640"/>
                  <w:marRight w:val="0"/>
                  <w:marTop w:val="0"/>
                  <w:marBottom w:val="0"/>
                  <w:divBdr>
                    <w:top w:val="none" w:sz="0" w:space="0" w:color="auto"/>
                    <w:left w:val="none" w:sz="0" w:space="0" w:color="auto"/>
                    <w:bottom w:val="none" w:sz="0" w:space="0" w:color="auto"/>
                    <w:right w:val="none" w:sz="0" w:space="0" w:color="auto"/>
                  </w:divBdr>
                </w:div>
                <w:div w:id="1170174999">
                  <w:marLeft w:val="640"/>
                  <w:marRight w:val="0"/>
                  <w:marTop w:val="0"/>
                  <w:marBottom w:val="0"/>
                  <w:divBdr>
                    <w:top w:val="none" w:sz="0" w:space="0" w:color="auto"/>
                    <w:left w:val="none" w:sz="0" w:space="0" w:color="auto"/>
                    <w:bottom w:val="none" w:sz="0" w:space="0" w:color="auto"/>
                    <w:right w:val="none" w:sz="0" w:space="0" w:color="auto"/>
                  </w:divBdr>
                </w:div>
                <w:div w:id="1192765557">
                  <w:marLeft w:val="640"/>
                  <w:marRight w:val="0"/>
                  <w:marTop w:val="0"/>
                  <w:marBottom w:val="0"/>
                  <w:divBdr>
                    <w:top w:val="none" w:sz="0" w:space="0" w:color="auto"/>
                    <w:left w:val="none" w:sz="0" w:space="0" w:color="auto"/>
                    <w:bottom w:val="none" w:sz="0" w:space="0" w:color="auto"/>
                    <w:right w:val="none" w:sz="0" w:space="0" w:color="auto"/>
                  </w:divBdr>
                </w:div>
                <w:div w:id="1297104116">
                  <w:marLeft w:val="640"/>
                  <w:marRight w:val="0"/>
                  <w:marTop w:val="0"/>
                  <w:marBottom w:val="0"/>
                  <w:divBdr>
                    <w:top w:val="none" w:sz="0" w:space="0" w:color="auto"/>
                    <w:left w:val="none" w:sz="0" w:space="0" w:color="auto"/>
                    <w:bottom w:val="none" w:sz="0" w:space="0" w:color="auto"/>
                    <w:right w:val="none" w:sz="0" w:space="0" w:color="auto"/>
                  </w:divBdr>
                </w:div>
                <w:div w:id="1333291664">
                  <w:marLeft w:val="640"/>
                  <w:marRight w:val="0"/>
                  <w:marTop w:val="0"/>
                  <w:marBottom w:val="0"/>
                  <w:divBdr>
                    <w:top w:val="none" w:sz="0" w:space="0" w:color="auto"/>
                    <w:left w:val="none" w:sz="0" w:space="0" w:color="auto"/>
                    <w:bottom w:val="none" w:sz="0" w:space="0" w:color="auto"/>
                    <w:right w:val="none" w:sz="0" w:space="0" w:color="auto"/>
                  </w:divBdr>
                </w:div>
                <w:div w:id="1346905509">
                  <w:marLeft w:val="640"/>
                  <w:marRight w:val="0"/>
                  <w:marTop w:val="0"/>
                  <w:marBottom w:val="0"/>
                  <w:divBdr>
                    <w:top w:val="none" w:sz="0" w:space="0" w:color="auto"/>
                    <w:left w:val="none" w:sz="0" w:space="0" w:color="auto"/>
                    <w:bottom w:val="none" w:sz="0" w:space="0" w:color="auto"/>
                    <w:right w:val="none" w:sz="0" w:space="0" w:color="auto"/>
                  </w:divBdr>
                </w:div>
                <w:div w:id="1356616405">
                  <w:marLeft w:val="640"/>
                  <w:marRight w:val="0"/>
                  <w:marTop w:val="0"/>
                  <w:marBottom w:val="0"/>
                  <w:divBdr>
                    <w:top w:val="none" w:sz="0" w:space="0" w:color="auto"/>
                    <w:left w:val="none" w:sz="0" w:space="0" w:color="auto"/>
                    <w:bottom w:val="none" w:sz="0" w:space="0" w:color="auto"/>
                    <w:right w:val="none" w:sz="0" w:space="0" w:color="auto"/>
                  </w:divBdr>
                </w:div>
                <w:div w:id="1386442173">
                  <w:marLeft w:val="640"/>
                  <w:marRight w:val="0"/>
                  <w:marTop w:val="0"/>
                  <w:marBottom w:val="0"/>
                  <w:divBdr>
                    <w:top w:val="none" w:sz="0" w:space="0" w:color="auto"/>
                    <w:left w:val="none" w:sz="0" w:space="0" w:color="auto"/>
                    <w:bottom w:val="none" w:sz="0" w:space="0" w:color="auto"/>
                    <w:right w:val="none" w:sz="0" w:space="0" w:color="auto"/>
                  </w:divBdr>
                </w:div>
                <w:div w:id="1389642602">
                  <w:marLeft w:val="640"/>
                  <w:marRight w:val="0"/>
                  <w:marTop w:val="0"/>
                  <w:marBottom w:val="0"/>
                  <w:divBdr>
                    <w:top w:val="none" w:sz="0" w:space="0" w:color="auto"/>
                    <w:left w:val="none" w:sz="0" w:space="0" w:color="auto"/>
                    <w:bottom w:val="none" w:sz="0" w:space="0" w:color="auto"/>
                    <w:right w:val="none" w:sz="0" w:space="0" w:color="auto"/>
                  </w:divBdr>
                </w:div>
                <w:div w:id="1469515392">
                  <w:marLeft w:val="640"/>
                  <w:marRight w:val="0"/>
                  <w:marTop w:val="0"/>
                  <w:marBottom w:val="0"/>
                  <w:divBdr>
                    <w:top w:val="none" w:sz="0" w:space="0" w:color="auto"/>
                    <w:left w:val="none" w:sz="0" w:space="0" w:color="auto"/>
                    <w:bottom w:val="none" w:sz="0" w:space="0" w:color="auto"/>
                    <w:right w:val="none" w:sz="0" w:space="0" w:color="auto"/>
                  </w:divBdr>
                </w:div>
                <w:div w:id="1584726920">
                  <w:marLeft w:val="640"/>
                  <w:marRight w:val="0"/>
                  <w:marTop w:val="0"/>
                  <w:marBottom w:val="0"/>
                  <w:divBdr>
                    <w:top w:val="none" w:sz="0" w:space="0" w:color="auto"/>
                    <w:left w:val="none" w:sz="0" w:space="0" w:color="auto"/>
                    <w:bottom w:val="none" w:sz="0" w:space="0" w:color="auto"/>
                    <w:right w:val="none" w:sz="0" w:space="0" w:color="auto"/>
                  </w:divBdr>
                </w:div>
                <w:div w:id="1698503249">
                  <w:marLeft w:val="640"/>
                  <w:marRight w:val="0"/>
                  <w:marTop w:val="0"/>
                  <w:marBottom w:val="0"/>
                  <w:divBdr>
                    <w:top w:val="none" w:sz="0" w:space="0" w:color="auto"/>
                    <w:left w:val="none" w:sz="0" w:space="0" w:color="auto"/>
                    <w:bottom w:val="none" w:sz="0" w:space="0" w:color="auto"/>
                    <w:right w:val="none" w:sz="0" w:space="0" w:color="auto"/>
                  </w:divBdr>
                </w:div>
                <w:div w:id="1751652772">
                  <w:marLeft w:val="640"/>
                  <w:marRight w:val="0"/>
                  <w:marTop w:val="0"/>
                  <w:marBottom w:val="0"/>
                  <w:divBdr>
                    <w:top w:val="none" w:sz="0" w:space="0" w:color="auto"/>
                    <w:left w:val="none" w:sz="0" w:space="0" w:color="auto"/>
                    <w:bottom w:val="none" w:sz="0" w:space="0" w:color="auto"/>
                    <w:right w:val="none" w:sz="0" w:space="0" w:color="auto"/>
                  </w:divBdr>
                </w:div>
                <w:div w:id="1829393558">
                  <w:marLeft w:val="640"/>
                  <w:marRight w:val="0"/>
                  <w:marTop w:val="0"/>
                  <w:marBottom w:val="0"/>
                  <w:divBdr>
                    <w:top w:val="none" w:sz="0" w:space="0" w:color="auto"/>
                    <w:left w:val="none" w:sz="0" w:space="0" w:color="auto"/>
                    <w:bottom w:val="none" w:sz="0" w:space="0" w:color="auto"/>
                    <w:right w:val="none" w:sz="0" w:space="0" w:color="auto"/>
                  </w:divBdr>
                </w:div>
                <w:div w:id="1855221232">
                  <w:marLeft w:val="640"/>
                  <w:marRight w:val="0"/>
                  <w:marTop w:val="0"/>
                  <w:marBottom w:val="0"/>
                  <w:divBdr>
                    <w:top w:val="none" w:sz="0" w:space="0" w:color="auto"/>
                    <w:left w:val="none" w:sz="0" w:space="0" w:color="auto"/>
                    <w:bottom w:val="none" w:sz="0" w:space="0" w:color="auto"/>
                    <w:right w:val="none" w:sz="0" w:space="0" w:color="auto"/>
                  </w:divBdr>
                  <w:divsChild>
                    <w:div w:id="949750476">
                      <w:marLeft w:val="0"/>
                      <w:marRight w:val="0"/>
                      <w:marTop w:val="0"/>
                      <w:marBottom w:val="0"/>
                      <w:divBdr>
                        <w:top w:val="none" w:sz="0" w:space="0" w:color="auto"/>
                        <w:left w:val="none" w:sz="0" w:space="0" w:color="auto"/>
                        <w:bottom w:val="none" w:sz="0" w:space="0" w:color="auto"/>
                        <w:right w:val="none" w:sz="0" w:space="0" w:color="auto"/>
                      </w:divBdr>
                      <w:divsChild>
                        <w:div w:id="4554382">
                          <w:marLeft w:val="640"/>
                          <w:marRight w:val="0"/>
                          <w:marTop w:val="0"/>
                          <w:marBottom w:val="0"/>
                          <w:divBdr>
                            <w:top w:val="none" w:sz="0" w:space="0" w:color="auto"/>
                            <w:left w:val="none" w:sz="0" w:space="0" w:color="auto"/>
                            <w:bottom w:val="none" w:sz="0" w:space="0" w:color="auto"/>
                            <w:right w:val="none" w:sz="0" w:space="0" w:color="auto"/>
                          </w:divBdr>
                        </w:div>
                        <w:div w:id="20475061">
                          <w:marLeft w:val="640"/>
                          <w:marRight w:val="0"/>
                          <w:marTop w:val="0"/>
                          <w:marBottom w:val="0"/>
                          <w:divBdr>
                            <w:top w:val="none" w:sz="0" w:space="0" w:color="auto"/>
                            <w:left w:val="none" w:sz="0" w:space="0" w:color="auto"/>
                            <w:bottom w:val="none" w:sz="0" w:space="0" w:color="auto"/>
                            <w:right w:val="none" w:sz="0" w:space="0" w:color="auto"/>
                          </w:divBdr>
                        </w:div>
                        <w:div w:id="69893766">
                          <w:marLeft w:val="640"/>
                          <w:marRight w:val="0"/>
                          <w:marTop w:val="0"/>
                          <w:marBottom w:val="0"/>
                          <w:divBdr>
                            <w:top w:val="none" w:sz="0" w:space="0" w:color="auto"/>
                            <w:left w:val="none" w:sz="0" w:space="0" w:color="auto"/>
                            <w:bottom w:val="none" w:sz="0" w:space="0" w:color="auto"/>
                            <w:right w:val="none" w:sz="0" w:space="0" w:color="auto"/>
                          </w:divBdr>
                        </w:div>
                        <w:div w:id="140578669">
                          <w:marLeft w:val="640"/>
                          <w:marRight w:val="0"/>
                          <w:marTop w:val="0"/>
                          <w:marBottom w:val="0"/>
                          <w:divBdr>
                            <w:top w:val="none" w:sz="0" w:space="0" w:color="auto"/>
                            <w:left w:val="none" w:sz="0" w:space="0" w:color="auto"/>
                            <w:bottom w:val="none" w:sz="0" w:space="0" w:color="auto"/>
                            <w:right w:val="none" w:sz="0" w:space="0" w:color="auto"/>
                          </w:divBdr>
                        </w:div>
                        <w:div w:id="172234540">
                          <w:marLeft w:val="640"/>
                          <w:marRight w:val="0"/>
                          <w:marTop w:val="0"/>
                          <w:marBottom w:val="0"/>
                          <w:divBdr>
                            <w:top w:val="none" w:sz="0" w:space="0" w:color="auto"/>
                            <w:left w:val="none" w:sz="0" w:space="0" w:color="auto"/>
                            <w:bottom w:val="none" w:sz="0" w:space="0" w:color="auto"/>
                            <w:right w:val="none" w:sz="0" w:space="0" w:color="auto"/>
                          </w:divBdr>
                        </w:div>
                        <w:div w:id="174419471">
                          <w:marLeft w:val="640"/>
                          <w:marRight w:val="0"/>
                          <w:marTop w:val="0"/>
                          <w:marBottom w:val="0"/>
                          <w:divBdr>
                            <w:top w:val="none" w:sz="0" w:space="0" w:color="auto"/>
                            <w:left w:val="none" w:sz="0" w:space="0" w:color="auto"/>
                            <w:bottom w:val="none" w:sz="0" w:space="0" w:color="auto"/>
                            <w:right w:val="none" w:sz="0" w:space="0" w:color="auto"/>
                          </w:divBdr>
                        </w:div>
                        <w:div w:id="205219456">
                          <w:marLeft w:val="640"/>
                          <w:marRight w:val="0"/>
                          <w:marTop w:val="0"/>
                          <w:marBottom w:val="0"/>
                          <w:divBdr>
                            <w:top w:val="none" w:sz="0" w:space="0" w:color="auto"/>
                            <w:left w:val="none" w:sz="0" w:space="0" w:color="auto"/>
                            <w:bottom w:val="none" w:sz="0" w:space="0" w:color="auto"/>
                            <w:right w:val="none" w:sz="0" w:space="0" w:color="auto"/>
                          </w:divBdr>
                        </w:div>
                        <w:div w:id="446893755">
                          <w:marLeft w:val="640"/>
                          <w:marRight w:val="0"/>
                          <w:marTop w:val="0"/>
                          <w:marBottom w:val="0"/>
                          <w:divBdr>
                            <w:top w:val="none" w:sz="0" w:space="0" w:color="auto"/>
                            <w:left w:val="none" w:sz="0" w:space="0" w:color="auto"/>
                            <w:bottom w:val="none" w:sz="0" w:space="0" w:color="auto"/>
                            <w:right w:val="none" w:sz="0" w:space="0" w:color="auto"/>
                          </w:divBdr>
                        </w:div>
                        <w:div w:id="574972295">
                          <w:marLeft w:val="640"/>
                          <w:marRight w:val="0"/>
                          <w:marTop w:val="0"/>
                          <w:marBottom w:val="0"/>
                          <w:divBdr>
                            <w:top w:val="none" w:sz="0" w:space="0" w:color="auto"/>
                            <w:left w:val="none" w:sz="0" w:space="0" w:color="auto"/>
                            <w:bottom w:val="none" w:sz="0" w:space="0" w:color="auto"/>
                            <w:right w:val="none" w:sz="0" w:space="0" w:color="auto"/>
                          </w:divBdr>
                        </w:div>
                        <w:div w:id="663121470">
                          <w:marLeft w:val="640"/>
                          <w:marRight w:val="0"/>
                          <w:marTop w:val="0"/>
                          <w:marBottom w:val="0"/>
                          <w:divBdr>
                            <w:top w:val="none" w:sz="0" w:space="0" w:color="auto"/>
                            <w:left w:val="none" w:sz="0" w:space="0" w:color="auto"/>
                            <w:bottom w:val="none" w:sz="0" w:space="0" w:color="auto"/>
                            <w:right w:val="none" w:sz="0" w:space="0" w:color="auto"/>
                          </w:divBdr>
                        </w:div>
                        <w:div w:id="717096385">
                          <w:marLeft w:val="640"/>
                          <w:marRight w:val="0"/>
                          <w:marTop w:val="0"/>
                          <w:marBottom w:val="0"/>
                          <w:divBdr>
                            <w:top w:val="none" w:sz="0" w:space="0" w:color="auto"/>
                            <w:left w:val="none" w:sz="0" w:space="0" w:color="auto"/>
                            <w:bottom w:val="none" w:sz="0" w:space="0" w:color="auto"/>
                            <w:right w:val="none" w:sz="0" w:space="0" w:color="auto"/>
                          </w:divBdr>
                        </w:div>
                        <w:div w:id="847526659">
                          <w:marLeft w:val="640"/>
                          <w:marRight w:val="0"/>
                          <w:marTop w:val="0"/>
                          <w:marBottom w:val="0"/>
                          <w:divBdr>
                            <w:top w:val="none" w:sz="0" w:space="0" w:color="auto"/>
                            <w:left w:val="none" w:sz="0" w:space="0" w:color="auto"/>
                            <w:bottom w:val="none" w:sz="0" w:space="0" w:color="auto"/>
                            <w:right w:val="none" w:sz="0" w:space="0" w:color="auto"/>
                          </w:divBdr>
                        </w:div>
                        <w:div w:id="862595170">
                          <w:marLeft w:val="640"/>
                          <w:marRight w:val="0"/>
                          <w:marTop w:val="0"/>
                          <w:marBottom w:val="0"/>
                          <w:divBdr>
                            <w:top w:val="none" w:sz="0" w:space="0" w:color="auto"/>
                            <w:left w:val="none" w:sz="0" w:space="0" w:color="auto"/>
                            <w:bottom w:val="none" w:sz="0" w:space="0" w:color="auto"/>
                            <w:right w:val="none" w:sz="0" w:space="0" w:color="auto"/>
                          </w:divBdr>
                        </w:div>
                        <w:div w:id="890073692">
                          <w:marLeft w:val="640"/>
                          <w:marRight w:val="0"/>
                          <w:marTop w:val="0"/>
                          <w:marBottom w:val="0"/>
                          <w:divBdr>
                            <w:top w:val="none" w:sz="0" w:space="0" w:color="auto"/>
                            <w:left w:val="none" w:sz="0" w:space="0" w:color="auto"/>
                            <w:bottom w:val="none" w:sz="0" w:space="0" w:color="auto"/>
                            <w:right w:val="none" w:sz="0" w:space="0" w:color="auto"/>
                          </w:divBdr>
                        </w:div>
                        <w:div w:id="896362411">
                          <w:marLeft w:val="640"/>
                          <w:marRight w:val="0"/>
                          <w:marTop w:val="0"/>
                          <w:marBottom w:val="0"/>
                          <w:divBdr>
                            <w:top w:val="none" w:sz="0" w:space="0" w:color="auto"/>
                            <w:left w:val="none" w:sz="0" w:space="0" w:color="auto"/>
                            <w:bottom w:val="none" w:sz="0" w:space="0" w:color="auto"/>
                            <w:right w:val="none" w:sz="0" w:space="0" w:color="auto"/>
                          </w:divBdr>
                        </w:div>
                        <w:div w:id="1049380050">
                          <w:marLeft w:val="640"/>
                          <w:marRight w:val="0"/>
                          <w:marTop w:val="0"/>
                          <w:marBottom w:val="0"/>
                          <w:divBdr>
                            <w:top w:val="none" w:sz="0" w:space="0" w:color="auto"/>
                            <w:left w:val="none" w:sz="0" w:space="0" w:color="auto"/>
                            <w:bottom w:val="none" w:sz="0" w:space="0" w:color="auto"/>
                            <w:right w:val="none" w:sz="0" w:space="0" w:color="auto"/>
                          </w:divBdr>
                        </w:div>
                        <w:div w:id="1088387149">
                          <w:marLeft w:val="640"/>
                          <w:marRight w:val="0"/>
                          <w:marTop w:val="0"/>
                          <w:marBottom w:val="0"/>
                          <w:divBdr>
                            <w:top w:val="none" w:sz="0" w:space="0" w:color="auto"/>
                            <w:left w:val="none" w:sz="0" w:space="0" w:color="auto"/>
                            <w:bottom w:val="none" w:sz="0" w:space="0" w:color="auto"/>
                            <w:right w:val="none" w:sz="0" w:space="0" w:color="auto"/>
                          </w:divBdr>
                        </w:div>
                        <w:div w:id="1130052675">
                          <w:marLeft w:val="640"/>
                          <w:marRight w:val="0"/>
                          <w:marTop w:val="0"/>
                          <w:marBottom w:val="0"/>
                          <w:divBdr>
                            <w:top w:val="none" w:sz="0" w:space="0" w:color="auto"/>
                            <w:left w:val="none" w:sz="0" w:space="0" w:color="auto"/>
                            <w:bottom w:val="none" w:sz="0" w:space="0" w:color="auto"/>
                            <w:right w:val="none" w:sz="0" w:space="0" w:color="auto"/>
                          </w:divBdr>
                        </w:div>
                        <w:div w:id="1178616211">
                          <w:marLeft w:val="640"/>
                          <w:marRight w:val="0"/>
                          <w:marTop w:val="0"/>
                          <w:marBottom w:val="0"/>
                          <w:divBdr>
                            <w:top w:val="none" w:sz="0" w:space="0" w:color="auto"/>
                            <w:left w:val="none" w:sz="0" w:space="0" w:color="auto"/>
                            <w:bottom w:val="none" w:sz="0" w:space="0" w:color="auto"/>
                            <w:right w:val="none" w:sz="0" w:space="0" w:color="auto"/>
                          </w:divBdr>
                        </w:div>
                        <w:div w:id="1183475746">
                          <w:marLeft w:val="640"/>
                          <w:marRight w:val="0"/>
                          <w:marTop w:val="0"/>
                          <w:marBottom w:val="0"/>
                          <w:divBdr>
                            <w:top w:val="none" w:sz="0" w:space="0" w:color="auto"/>
                            <w:left w:val="none" w:sz="0" w:space="0" w:color="auto"/>
                            <w:bottom w:val="none" w:sz="0" w:space="0" w:color="auto"/>
                            <w:right w:val="none" w:sz="0" w:space="0" w:color="auto"/>
                          </w:divBdr>
                        </w:div>
                        <w:div w:id="1352487392">
                          <w:marLeft w:val="640"/>
                          <w:marRight w:val="0"/>
                          <w:marTop w:val="0"/>
                          <w:marBottom w:val="0"/>
                          <w:divBdr>
                            <w:top w:val="none" w:sz="0" w:space="0" w:color="auto"/>
                            <w:left w:val="none" w:sz="0" w:space="0" w:color="auto"/>
                            <w:bottom w:val="none" w:sz="0" w:space="0" w:color="auto"/>
                            <w:right w:val="none" w:sz="0" w:space="0" w:color="auto"/>
                          </w:divBdr>
                        </w:div>
                        <w:div w:id="1360008911">
                          <w:marLeft w:val="640"/>
                          <w:marRight w:val="0"/>
                          <w:marTop w:val="0"/>
                          <w:marBottom w:val="0"/>
                          <w:divBdr>
                            <w:top w:val="none" w:sz="0" w:space="0" w:color="auto"/>
                            <w:left w:val="none" w:sz="0" w:space="0" w:color="auto"/>
                            <w:bottom w:val="none" w:sz="0" w:space="0" w:color="auto"/>
                            <w:right w:val="none" w:sz="0" w:space="0" w:color="auto"/>
                          </w:divBdr>
                        </w:div>
                        <w:div w:id="1461462347">
                          <w:marLeft w:val="640"/>
                          <w:marRight w:val="0"/>
                          <w:marTop w:val="0"/>
                          <w:marBottom w:val="0"/>
                          <w:divBdr>
                            <w:top w:val="none" w:sz="0" w:space="0" w:color="auto"/>
                            <w:left w:val="none" w:sz="0" w:space="0" w:color="auto"/>
                            <w:bottom w:val="none" w:sz="0" w:space="0" w:color="auto"/>
                            <w:right w:val="none" w:sz="0" w:space="0" w:color="auto"/>
                          </w:divBdr>
                        </w:div>
                        <w:div w:id="1477725253">
                          <w:marLeft w:val="640"/>
                          <w:marRight w:val="0"/>
                          <w:marTop w:val="0"/>
                          <w:marBottom w:val="0"/>
                          <w:divBdr>
                            <w:top w:val="none" w:sz="0" w:space="0" w:color="auto"/>
                            <w:left w:val="none" w:sz="0" w:space="0" w:color="auto"/>
                            <w:bottom w:val="none" w:sz="0" w:space="0" w:color="auto"/>
                            <w:right w:val="none" w:sz="0" w:space="0" w:color="auto"/>
                          </w:divBdr>
                        </w:div>
                        <w:div w:id="1479569217">
                          <w:marLeft w:val="640"/>
                          <w:marRight w:val="0"/>
                          <w:marTop w:val="0"/>
                          <w:marBottom w:val="0"/>
                          <w:divBdr>
                            <w:top w:val="none" w:sz="0" w:space="0" w:color="auto"/>
                            <w:left w:val="none" w:sz="0" w:space="0" w:color="auto"/>
                            <w:bottom w:val="none" w:sz="0" w:space="0" w:color="auto"/>
                            <w:right w:val="none" w:sz="0" w:space="0" w:color="auto"/>
                          </w:divBdr>
                        </w:div>
                        <w:div w:id="1533609564">
                          <w:marLeft w:val="640"/>
                          <w:marRight w:val="0"/>
                          <w:marTop w:val="0"/>
                          <w:marBottom w:val="0"/>
                          <w:divBdr>
                            <w:top w:val="none" w:sz="0" w:space="0" w:color="auto"/>
                            <w:left w:val="none" w:sz="0" w:space="0" w:color="auto"/>
                            <w:bottom w:val="none" w:sz="0" w:space="0" w:color="auto"/>
                            <w:right w:val="none" w:sz="0" w:space="0" w:color="auto"/>
                          </w:divBdr>
                        </w:div>
                        <w:div w:id="1569029895">
                          <w:marLeft w:val="640"/>
                          <w:marRight w:val="0"/>
                          <w:marTop w:val="0"/>
                          <w:marBottom w:val="0"/>
                          <w:divBdr>
                            <w:top w:val="none" w:sz="0" w:space="0" w:color="auto"/>
                            <w:left w:val="none" w:sz="0" w:space="0" w:color="auto"/>
                            <w:bottom w:val="none" w:sz="0" w:space="0" w:color="auto"/>
                            <w:right w:val="none" w:sz="0" w:space="0" w:color="auto"/>
                          </w:divBdr>
                        </w:div>
                        <w:div w:id="1604728046">
                          <w:marLeft w:val="640"/>
                          <w:marRight w:val="0"/>
                          <w:marTop w:val="0"/>
                          <w:marBottom w:val="0"/>
                          <w:divBdr>
                            <w:top w:val="none" w:sz="0" w:space="0" w:color="auto"/>
                            <w:left w:val="none" w:sz="0" w:space="0" w:color="auto"/>
                            <w:bottom w:val="none" w:sz="0" w:space="0" w:color="auto"/>
                            <w:right w:val="none" w:sz="0" w:space="0" w:color="auto"/>
                          </w:divBdr>
                        </w:div>
                        <w:div w:id="1615136066">
                          <w:marLeft w:val="640"/>
                          <w:marRight w:val="0"/>
                          <w:marTop w:val="0"/>
                          <w:marBottom w:val="0"/>
                          <w:divBdr>
                            <w:top w:val="none" w:sz="0" w:space="0" w:color="auto"/>
                            <w:left w:val="none" w:sz="0" w:space="0" w:color="auto"/>
                            <w:bottom w:val="none" w:sz="0" w:space="0" w:color="auto"/>
                            <w:right w:val="none" w:sz="0" w:space="0" w:color="auto"/>
                          </w:divBdr>
                        </w:div>
                        <w:div w:id="1629435236">
                          <w:marLeft w:val="640"/>
                          <w:marRight w:val="0"/>
                          <w:marTop w:val="0"/>
                          <w:marBottom w:val="0"/>
                          <w:divBdr>
                            <w:top w:val="none" w:sz="0" w:space="0" w:color="auto"/>
                            <w:left w:val="none" w:sz="0" w:space="0" w:color="auto"/>
                            <w:bottom w:val="none" w:sz="0" w:space="0" w:color="auto"/>
                            <w:right w:val="none" w:sz="0" w:space="0" w:color="auto"/>
                          </w:divBdr>
                        </w:div>
                        <w:div w:id="1697972550">
                          <w:marLeft w:val="640"/>
                          <w:marRight w:val="0"/>
                          <w:marTop w:val="0"/>
                          <w:marBottom w:val="0"/>
                          <w:divBdr>
                            <w:top w:val="none" w:sz="0" w:space="0" w:color="auto"/>
                            <w:left w:val="none" w:sz="0" w:space="0" w:color="auto"/>
                            <w:bottom w:val="none" w:sz="0" w:space="0" w:color="auto"/>
                            <w:right w:val="none" w:sz="0" w:space="0" w:color="auto"/>
                          </w:divBdr>
                        </w:div>
                        <w:div w:id="1709648420">
                          <w:marLeft w:val="640"/>
                          <w:marRight w:val="0"/>
                          <w:marTop w:val="0"/>
                          <w:marBottom w:val="0"/>
                          <w:divBdr>
                            <w:top w:val="none" w:sz="0" w:space="0" w:color="auto"/>
                            <w:left w:val="none" w:sz="0" w:space="0" w:color="auto"/>
                            <w:bottom w:val="none" w:sz="0" w:space="0" w:color="auto"/>
                            <w:right w:val="none" w:sz="0" w:space="0" w:color="auto"/>
                          </w:divBdr>
                        </w:div>
                        <w:div w:id="1722439249">
                          <w:marLeft w:val="640"/>
                          <w:marRight w:val="0"/>
                          <w:marTop w:val="0"/>
                          <w:marBottom w:val="0"/>
                          <w:divBdr>
                            <w:top w:val="none" w:sz="0" w:space="0" w:color="auto"/>
                            <w:left w:val="none" w:sz="0" w:space="0" w:color="auto"/>
                            <w:bottom w:val="none" w:sz="0" w:space="0" w:color="auto"/>
                            <w:right w:val="none" w:sz="0" w:space="0" w:color="auto"/>
                          </w:divBdr>
                        </w:div>
                        <w:div w:id="1736859563">
                          <w:marLeft w:val="640"/>
                          <w:marRight w:val="0"/>
                          <w:marTop w:val="0"/>
                          <w:marBottom w:val="0"/>
                          <w:divBdr>
                            <w:top w:val="none" w:sz="0" w:space="0" w:color="auto"/>
                            <w:left w:val="none" w:sz="0" w:space="0" w:color="auto"/>
                            <w:bottom w:val="none" w:sz="0" w:space="0" w:color="auto"/>
                            <w:right w:val="none" w:sz="0" w:space="0" w:color="auto"/>
                          </w:divBdr>
                        </w:div>
                        <w:div w:id="1904480821">
                          <w:marLeft w:val="640"/>
                          <w:marRight w:val="0"/>
                          <w:marTop w:val="0"/>
                          <w:marBottom w:val="0"/>
                          <w:divBdr>
                            <w:top w:val="none" w:sz="0" w:space="0" w:color="auto"/>
                            <w:left w:val="none" w:sz="0" w:space="0" w:color="auto"/>
                            <w:bottom w:val="none" w:sz="0" w:space="0" w:color="auto"/>
                            <w:right w:val="none" w:sz="0" w:space="0" w:color="auto"/>
                          </w:divBdr>
                        </w:div>
                        <w:div w:id="1979987847">
                          <w:marLeft w:val="640"/>
                          <w:marRight w:val="0"/>
                          <w:marTop w:val="0"/>
                          <w:marBottom w:val="0"/>
                          <w:divBdr>
                            <w:top w:val="none" w:sz="0" w:space="0" w:color="auto"/>
                            <w:left w:val="none" w:sz="0" w:space="0" w:color="auto"/>
                            <w:bottom w:val="none" w:sz="0" w:space="0" w:color="auto"/>
                            <w:right w:val="none" w:sz="0" w:space="0" w:color="auto"/>
                          </w:divBdr>
                        </w:div>
                        <w:div w:id="2083864422">
                          <w:marLeft w:val="640"/>
                          <w:marRight w:val="0"/>
                          <w:marTop w:val="0"/>
                          <w:marBottom w:val="0"/>
                          <w:divBdr>
                            <w:top w:val="none" w:sz="0" w:space="0" w:color="auto"/>
                            <w:left w:val="none" w:sz="0" w:space="0" w:color="auto"/>
                            <w:bottom w:val="none" w:sz="0" w:space="0" w:color="auto"/>
                            <w:right w:val="none" w:sz="0" w:space="0" w:color="auto"/>
                          </w:divBdr>
                        </w:div>
                        <w:div w:id="2086875392">
                          <w:marLeft w:val="640"/>
                          <w:marRight w:val="0"/>
                          <w:marTop w:val="0"/>
                          <w:marBottom w:val="0"/>
                          <w:divBdr>
                            <w:top w:val="none" w:sz="0" w:space="0" w:color="auto"/>
                            <w:left w:val="none" w:sz="0" w:space="0" w:color="auto"/>
                            <w:bottom w:val="none" w:sz="0" w:space="0" w:color="auto"/>
                            <w:right w:val="none" w:sz="0" w:space="0" w:color="auto"/>
                          </w:divBdr>
                        </w:div>
                        <w:div w:id="2099590794">
                          <w:marLeft w:val="640"/>
                          <w:marRight w:val="0"/>
                          <w:marTop w:val="0"/>
                          <w:marBottom w:val="0"/>
                          <w:divBdr>
                            <w:top w:val="none" w:sz="0" w:space="0" w:color="auto"/>
                            <w:left w:val="none" w:sz="0" w:space="0" w:color="auto"/>
                            <w:bottom w:val="none" w:sz="0" w:space="0" w:color="auto"/>
                            <w:right w:val="none" w:sz="0" w:space="0" w:color="auto"/>
                          </w:divBdr>
                        </w:div>
                        <w:div w:id="2099789394">
                          <w:marLeft w:val="640"/>
                          <w:marRight w:val="0"/>
                          <w:marTop w:val="0"/>
                          <w:marBottom w:val="0"/>
                          <w:divBdr>
                            <w:top w:val="none" w:sz="0" w:space="0" w:color="auto"/>
                            <w:left w:val="none" w:sz="0" w:space="0" w:color="auto"/>
                            <w:bottom w:val="none" w:sz="0" w:space="0" w:color="auto"/>
                            <w:right w:val="none" w:sz="0" w:space="0" w:color="auto"/>
                          </w:divBdr>
                        </w:div>
                        <w:div w:id="2100364563">
                          <w:marLeft w:val="640"/>
                          <w:marRight w:val="0"/>
                          <w:marTop w:val="0"/>
                          <w:marBottom w:val="0"/>
                          <w:divBdr>
                            <w:top w:val="none" w:sz="0" w:space="0" w:color="auto"/>
                            <w:left w:val="none" w:sz="0" w:space="0" w:color="auto"/>
                            <w:bottom w:val="none" w:sz="0" w:space="0" w:color="auto"/>
                            <w:right w:val="none" w:sz="0" w:space="0" w:color="auto"/>
                          </w:divBdr>
                        </w:div>
                      </w:divsChild>
                    </w:div>
                    <w:div w:id="1981808946">
                      <w:marLeft w:val="0"/>
                      <w:marRight w:val="0"/>
                      <w:marTop w:val="0"/>
                      <w:marBottom w:val="0"/>
                      <w:divBdr>
                        <w:top w:val="none" w:sz="0" w:space="0" w:color="auto"/>
                        <w:left w:val="none" w:sz="0" w:space="0" w:color="auto"/>
                        <w:bottom w:val="none" w:sz="0" w:space="0" w:color="auto"/>
                        <w:right w:val="none" w:sz="0" w:space="0" w:color="auto"/>
                      </w:divBdr>
                      <w:divsChild>
                        <w:div w:id="112553973">
                          <w:marLeft w:val="640"/>
                          <w:marRight w:val="0"/>
                          <w:marTop w:val="0"/>
                          <w:marBottom w:val="0"/>
                          <w:divBdr>
                            <w:top w:val="none" w:sz="0" w:space="0" w:color="auto"/>
                            <w:left w:val="none" w:sz="0" w:space="0" w:color="auto"/>
                            <w:bottom w:val="none" w:sz="0" w:space="0" w:color="auto"/>
                            <w:right w:val="none" w:sz="0" w:space="0" w:color="auto"/>
                          </w:divBdr>
                        </w:div>
                        <w:div w:id="156266597">
                          <w:marLeft w:val="640"/>
                          <w:marRight w:val="0"/>
                          <w:marTop w:val="0"/>
                          <w:marBottom w:val="0"/>
                          <w:divBdr>
                            <w:top w:val="none" w:sz="0" w:space="0" w:color="auto"/>
                            <w:left w:val="none" w:sz="0" w:space="0" w:color="auto"/>
                            <w:bottom w:val="none" w:sz="0" w:space="0" w:color="auto"/>
                            <w:right w:val="none" w:sz="0" w:space="0" w:color="auto"/>
                          </w:divBdr>
                        </w:div>
                        <w:div w:id="285047244">
                          <w:marLeft w:val="640"/>
                          <w:marRight w:val="0"/>
                          <w:marTop w:val="0"/>
                          <w:marBottom w:val="0"/>
                          <w:divBdr>
                            <w:top w:val="none" w:sz="0" w:space="0" w:color="auto"/>
                            <w:left w:val="none" w:sz="0" w:space="0" w:color="auto"/>
                            <w:bottom w:val="none" w:sz="0" w:space="0" w:color="auto"/>
                            <w:right w:val="none" w:sz="0" w:space="0" w:color="auto"/>
                          </w:divBdr>
                        </w:div>
                        <w:div w:id="302851571">
                          <w:marLeft w:val="640"/>
                          <w:marRight w:val="0"/>
                          <w:marTop w:val="0"/>
                          <w:marBottom w:val="0"/>
                          <w:divBdr>
                            <w:top w:val="none" w:sz="0" w:space="0" w:color="auto"/>
                            <w:left w:val="none" w:sz="0" w:space="0" w:color="auto"/>
                            <w:bottom w:val="none" w:sz="0" w:space="0" w:color="auto"/>
                            <w:right w:val="none" w:sz="0" w:space="0" w:color="auto"/>
                          </w:divBdr>
                        </w:div>
                        <w:div w:id="409430126">
                          <w:marLeft w:val="640"/>
                          <w:marRight w:val="0"/>
                          <w:marTop w:val="0"/>
                          <w:marBottom w:val="0"/>
                          <w:divBdr>
                            <w:top w:val="none" w:sz="0" w:space="0" w:color="auto"/>
                            <w:left w:val="none" w:sz="0" w:space="0" w:color="auto"/>
                            <w:bottom w:val="none" w:sz="0" w:space="0" w:color="auto"/>
                            <w:right w:val="none" w:sz="0" w:space="0" w:color="auto"/>
                          </w:divBdr>
                        </w:div>
                        <w:div w:id="486555698">
                          <w:marLeft w:val="640"/>
                          <w:marRight w:val="0"/>
                          <w:marTop w:val="0"/>
                          <w:marBottom w:val="0"/>
                          <w:divBdr>
                            <w:top w:val="none" w:sz="0" w:space="0" w:color="auto"/>
                            <w:left w:val="none" w:sz="0" w:space="0" w:color="auto"/>
                            <w:bottom w:val="none" w:sz="0" w:space="0" w:color="auto"/>
                            <w:right w:val="none" w:sz="0" w:space="0" w:color="auto"/>
                          </w:divBdr>
                        </w:div>
                        <w:div w:id="567620060">
                          <w:marLeft w:val="640"/>
                          <w:marRight w:val="0"/>
                          <w:marTop w:val="0"/>
                          <w:marBottom w:val="0"/>
                          <w:divBdr>
                            <w:top w:val="none" w:sz="0" w:space="0" w:color="auto"/>
                            <w:left w:val="none" w:sz="0" w:space="0" w:color="auto"/>
                            <w:bottom w:val="none" w:sz="0" w:space="0" w:color="auto"/>
                            <w:right w:val="none" w:sz="0" w:space="0" w:color="auto"/>
                          </w:divBdr>
                        </w:div>
                        <w:div w:id="646741582">
                          <w:marLeft w:val="640"/>
                          <w:marRight w:val="0"/>
                          <w:marTop w:val="0"/>
                          <w:marBottom w:val="0"/>
                          <w:divBdr>
                            <w:top w:val="none" w:sz="0" w:space="0" w:color="auto"/>
                            <w:left w:val="none" w:sz="0" w:space="0" w:color="auto"/>
                            <w:bottom w:val="none" w:sz="0" w:space="0" w:color="auto"/>
                            <w:right w:val="none" w:sz="0" w:space="0" w:color="auto"/>
                          </w:divBdr>
                        </w:div>
                        <w:div w:id="654528449">
                          <w:marLeft w:val="640"/>
                          <w:marRight w:val="0"/>
                          <w:marTop w:val="0"/>
                          <w:marBottom w:val="0"/>
                          <w:divBdr>
                            <w:top w:val="none" w:sz="0" w:space="0" w:color="auto"/>
                            <w:left w:val="none" w:sz="0" w:space="0" w:color="auto"/>
                            <w:bottom w:val="none" w:sz="0" w:space="0" w:color="auto"/>
                            <w:right w:val="none" w:sz="0" w:space="0" w:color="auto"/>
                          </w:divBdr>
                        </w:div>
                        <w:div w:id="682130768">
                          <w:marLeft w:val="640"/>
                          <w:marRight w:val="0"/>
                          <w:marTop w:val="0"/>
                          <w:marBottom w:val="0"/>
                          <w:divBdr>
                            <w:top w:val="none" w:sz="0" w:space="0" w:color="auto"/>
                            <w:left w:val="none" w:sz="0" w:space="0" w:color="auto"/>
                            <w:bottom w:val="none" w:sz="0" w:space="0" w:color="auto"/>
                            <w:right w:val="none" w:sz="0" w:space="0" w:color="auto"/>
                          </w:divBdr>
                        </w:div>
                        <w:div w:id="733628267">
                          <w:marLeft w:val="640"/>
                          <w:marRight w:val="0"/>
                          <w:marTop w:val="0"/>
                          <w:marBottom w:val="0"/>
                          <w:divBdr>
                            <w:top w:val="none" w:sz="0" w:space="0" w:color="auto"/>
                            <w:left w:val="none" w:sz="0" w:space="0" w:color="auto"/>
                            <w:bottom w:val="none" w:sz="0" w:space="0" w:color="auto"/>
                            <w:right w:val="none" w:sz="0" w:space="0" w:color="auto"/>
                          </w:divBdr>
                        </w:div>
                        <w:div w:id="813059123">
                          <w:marLeft w:val="640"/>
                          <w:marRight w:val="0"/>
                          <w:marTop w:val="0"/>
                          <w:marBottom w:val="0"/>
                          <w:divBdr>
                            <w:top w:val="none" w:sz="0" w:space="0" w:color="auto"/>
                            <w:left w:val="none" w:sz="0" w:space="0" w:color="auto"/>
                            <w:bottom w:val="none" w:sz="0" w:space="0" w:color="auto"/>
                            <w:right w:val="none" w:sz="0" w:space="0" w:color="auto"/>
                          </w:divBdr>
                        </w:div>
                        <w:div w:id="878476591">
                          <w:marLeft w:val="640"/>
                          <w:marRight w:val="0"/>
                          <w:marTop w:val="0"/>
                          <w:marBottom w:val="0"/>
                          <w:divBdr>
                            <w:top w:val="none" w:sz="0" w:space="0" w:color="auto"/>
                            <w:left w:val="none" w:sz="0" w:space="0" w:color="auto"/>
                            <w:bottom w:val="none" w:sz="0" w:space="0" w:color="auto"/>
                            <w:right w:val="none" w:sz="0" w:space="0" w:color="auto"/>
                          </w:divBdr>
                        </w:div>
                        <w:div w:id="892497266">
                          <w:marLeft w:val="640"/>
                          <w:marRight w:val="0"/>
                          <w:marTop w:val="0"/>
                          <w:marBottom w:val="0"/>
                          <w:divBdr>
                            <w:top w:val="none" w:sz="0" w:space="0" w:color="auto"/>
                            <w:left w:val="none" w:sz="0" w:space="0" w:color="auto"/>
                            <w:bottom w:val="none" w:sz="0" w:space="0" w:color="auto"/>
                            <w:right w:val="none" w:sz="0" w:space="0" w:color="auto"/>
                          </w:divBdr>
                        </w:div>
                        <w:div w:id="905839824">
                          <w:marLeft w:val="640"/>
                          <w:marRight w:val="0"/>
                          <w:marTop w:val="0"/>
                          <w:marBottom w:val="0"/>
                          <w:divBdr>
                            <w:top w:val="none" w:sz="0" w:space="0" w:color="auto"/>
                            <w:left w:val="none" w:sz="0" w:space="0" w:color="auto"/>
                            <w:bottom w:val="none" w:sz="0" w:space="0" w:color="auto"/>
                            <w:right w:val="none" w:sz="0" w:space="0" w:color="auto"/>
                          </w:divBdr>
                        </w:div>
                        <w:div w:id="907612803">
                          <w:marLeft w:val="640"/>
                          <w:marRight w:val="0"/>
                          <w:marTop w:val="0"/>
                          <w:marBottom w:val="0"/>
                          <w:divBdr>
                            <w:top w:val="none" w:sz="0" w:space="0" w:color="auto"/>
                            <w:left w:val="none" w:sz="0" w:space="0" w:color="auto"/>
                            <w:bottom w:val="none" w:sz="0" w:space="0" w:color="auto"/>
                            <w:right w:val="none" w:sz="0" w:space="0" w:color="auto"/>
                          </w:divBdr>
                        </w:div>
                        <w:div w:id="939797989">
                          <w:marLeft w:val="640"/>
                          <w:marRight w:val="0"/>
                          <w:marTop w:val="0"/>
                          <w:marBottom w:val="0"/>
                          <w:divBdr>
                            <w:top w:val="none" w:sz="0" w:space="0" w:color="auto"/>
                            <w:left w:val="none" w:sz="0" w:space="0" w:color="auto"/>
                            <w:bottom w:val="none" w:sz="0" w:space="0" w:color="auto"/>
                            <w:right w:val="none" w:sz="0" w:space="0" w:color="auto"/>
                          </w:divBdr>
                        </w:div>
                        <w:div w:id="1007251860">
                          <w:marLeft w:val="640"/>
                          <w:marRight w:val="0"/>
                          <w:marTop w:val="0"/>
                          <w:marBottom w:val="0"/>
                          <w:divBdr>
                            <w:top w:val="none" w:sz="0" w:space="0" w:color="auto"/>
                            <w:left w:val="none" w:sz="0" w:space="0" w:color="auto"/>
                            <w:bottom w:val="none" w:sz="0" w:space="0" w:color="auto"/>
                            <w:right w:val="none" w:sz="0" w:space="0" w:color="auto"/>
                          </w:divBdr>
                        </w:div>
                        <w:div w:id="1045447448">
                          <w:marLeft w:val="640"/>
                          <w:marRight w:val="0"/>
                          <w:marTop w:val="0"/>
                          <w:marBottom w:val="0"/>
                          <w:divBdr>
                            <w:top w:val="none" w:sz="0" w:space="0" w:color="auto"/>
                            <w:left w:val="none" w:sz="0" w:space="0" w:color="auto"/>
                            <w:bottom w:val="none" w:sz="0" w:space="0" w:color="auto"/>
                            <w:right w:val="none" w:sz="0" w:space="0" w:color="auto"/>
                          </w:divBdr>
                        </w:div>
                        <w:div w:id="1111704425">
                          <w:marLeft w:val="640"/>
                          <w:marRight w:val="0"/>
                          <w:marTop w:val="0"/>
                          <w:marBottom w:val="0"/>
                          <w:divBdr>
                            <w:top w:val="none" w:sz="0" w:space="0" w:color="auto"/>
                            <w:left w:val="none" w:sz="0" w:space="0" w:color="auto"/>
                            <w:bottom w:val="none" w:sz="0" w:space="0" w:color="auto"/>
                            <w:right w:val="none" w:sz="0" w:space="0" w:color="auto"/>
                          </w:divBdr>
                        </w:div>
                        <w:div w:id="1165630942">
                          <w:marLeft w:val="640"/>
                          <w:marRight w:val="0"/>
                          <w:marTop w:val="0"/>
                          <w:marBottom w:val="0"/>
                          <w:divBdr>
                            <w:top w:val="none" w:sz="0" w:space="0" w:color="auto"/>
                            <w:left w:val="none" w:sz="0" w:space="0" w:color="auto"/>
                            <w:bottom w:val="none" w:sz="0" w:space="0" w:color="auto"/>
                            <w:right w:val="none" w:sz="0" w:space="0" w:color="auto"/>
                          </w:divBdr>
                        </w:div>
                        <w:div w:id="1165783432">
                          <w:marLeft w:val="640"/>
                          <w:marRight w:val="0"/>
                          <w:marTop w:val="0"/>
                          <w:marBottom w:val="0"/>
                          <w:divBdr>
                            <w:top w:val="none" w:sz="0" w:space="0" w:color="auto"/>
                            <w:left w:val="none" w:sz="0" w:space="0" w:color="auto"/>
                            <w:bottom w:val="none" w:sz="0" w:space="0" w:color="auto"/>
                            <w:right w:val="none" w:sz="0" w:space="0" w:color="auto"/>
                          </w:divBdr>
                        </w:div>
                        <w:div w:id="1207643337">
                          <w:marLeft w:val="640"/>
                          <w:marRight w:val="0"/>
                          <w:marTop w:val="0"/>
                          <w:marBottom w:val="0"/>
                          <w:divBdr>
                            <w:top w:val="none" w:sz="0" w:space="0" w:color="auto"/>
                            <w:left w:val="none" w:sz="0" w:space="0" w:color="auto"/>
                            <w:bottom w:val="none" w:sz="0" w:space="0" w:color="auto"/>
                            <w:right w:val="none" w:sz="0" w:space="0" w:color="auto"/>
                          </w:divBdr>
                        </w:div>
                        <w:div w:id="1209104631">
                          <w:marLeft w:val="640"/>
                          <w:marRight w:val="0"/>
                          <w:marTop w:val="0"/>
                          <w:marBottom w:val="0"/>
                          <w:divBdr>
                            <w:top w:val="none" w:sz="0" w:space="0" w:color="auto"/>
                            <w:left w:val="none" w:sz="0" w:space="0" w:color="auto"/>
                            <w:bottom w:val="none" w:sz="0" w:space="0" w:color="auto"/>
                            <w:right w:val="none" w:sz="0" w:space="0" w:color="auto"/>
                          </w:divBdr>
                        </w:div>
                        <w:div w:id="1345858491">
                          <w:marLeft w:val="640"/>
                          <w:marRight w:val="0"/>
                          <w:marTop w:val="0"/>
                          <w:marBottom w:val="0"/>
                          <w:divBdr>
                            <w:top w:val="none" w:sz="0" w:space="0" w:color="auto"/>
                            <w:left w:val="none" w:sz="0" w:space="0" w:color="auto"/>
                            <w:bottom w:val="none" w:sz="0" w:space="0" w:color="auto"/>
                            <w:right w:val="none" w:sz="0" w:space="0" w:color="auto"/>
                          </w:divBdr>
                        </w:div>
                        <w:div w:id="1368986428">
                          <w:marLeft w:val="640"/>
                          <w:marRight w:val="0"/>
                          <w:marTop w:val="0"/>
                          <w:marBottom w:val="0"/>
                          <w:divBdr>
                            <w:top w:val="none" w:sz="0" w:space="0" w:color="auto"/>
                            <w:left w:val="none" w:sz="0" w:space="0" w:color="auto"/>
                            <w:bottom w:val="none" w:sz="0" w:space="0" w:color="auto"/>
                            <w:right w:val="none" w:sz="0" w:space="0" w:color="auto"/>
                          </w:divBdr>
                        </w:div>
                        <w:div w:id="1386181311">
                          <w:marLeft w:val="640"/>
                          <w:marRight w:val="0"/>
                          <w:marTop w:val="0"/>
                          <w:marBottom w:val="0"/>
                          <w:divBdr>
                            <w:top w:val="none" w:sz="0" w:space="0" w:color="auto"/>
                            <w:left w:val="none" w:sz="0" w:space="0" w:color="auto"/>
                            <w:bottom w:val="none" w:sz="0" w:space="0" w:color="auto"/>
                            <w:right w:val="none" w:sz="0" w:space="0" w:color="auto"/>
                          </w:divBdr>
                        </w:div>
                        <w:div w:id="1501312927">
                          <w:marLeft w:val="640"/>
                          <w:marRight w:val="0"/>
                          <w:marTop w:val="0"/>
                          <w:marBottom w:val="0"/>
                          <w:divBdr>
                            <w:top w:val="none" w:sz="0" w:space="0" w:color="auto"/>
                            <w:left w:val="none" w:sz="0" w:space="0" w:color="auto"/>
                            <w:bottom w:val="none" w:sz="0" w:space="0" w:color="auto"/>
                            <w:right w:val="none" w:sz="0" w:space="0" w:color="auto"/>
                          </w:divBdr>
                        </w:div>
                        <w:div w:id="1510410144">
                          <w:marLeft w:val="640"/>
                          <w:marRight w:val="0"/>
                          <w:marTop w:val="0"/>
                          <w:marBottom w:val="0"/>
                          <w:divBdr>
                            <w:top w:val="none" w:sz="0" w:space="0" w:color="auto"/>
                            <w:left w:val="none" w:sz="0" w:space="0" w:color="auto"/>
                            <w:bottom w:val="none" w:sz="0" w:space="0" w:color="auto"/>
                            <w:right w:val="none" w:sz="0" w:space="0" w:color="auto"/>
                          </w:divBdr>
                        </w:div>
                        <w:div w:id="1590386159">
                          <w:marLeft w:val="640"/>
                          <w:marRight w:val="0"/>
                          <w:marTop w:val="0"/>
                          <w:marBottom w:val="0"/>
                          <w:divBdr>
                            <w:top w:val="none" w:sz="0" w:space="0" w:color="auto"/>
                            <w:left w:val="none" w:sz="0" w:space="0" w:color="auto"/>
                            <w:bottom w:val="none" w:sz="0" w:space="0" w:color="auto"/>
                            <w:right w:val="none" w:sz="0" w:space="0" w:color="auto"/>
                          </w:divBdr>
                        </w:div>
                        <w:div w:id="1640844282">
                          <w:marLeft w:val="640"/>
                          <w:marRight w:val="0"/>
                          <w:marTop w:val="0"/>
                          <w:marBottom w:val="0"/>
                          <w:divBdr>
                            <w:top w:val="none" w:sz="0" w:space="0" w:color="auto"/>
                            <w:left w:val="none" w:sz="0" w:space="0" w:color="auto"/>
                            <w:bottom w:val="none" w:sz="0" w:space="0" w:color="auto"/>
                            <w:right w:val="none" w:sz="0" w:space="0" w:color="auto"/>
                          </w:divBdr>
                        </w:div>
                        <w:div w:id="1701081779">
                          <w:marLeft w:val="640"/>
                          <w:marRight w:val="0"/>
                          <w:marTop w:val="0"/>
                          <w:marBottom w:val="0"/>
                          <w:divBdr>
                            <w:top w:val="none" w:sz="0" w:space="0" w:color="auto"/>
                            <w:left w:val="none" w:sz="0" w:space="0" w:color="auto"/>
                            <w:bottom w:val="none" w:sz="0" w:space="0" w:color="auto"/>
                            <w:right w:val="none" w:sz="0" w:space="0" w:color="auto"/>
                          </w:divBdr>
                        </w:div>
                        <w:div w:id="1711805980">
                          <w:marLeft w:val="640"/>
                          <w:marRight w:val="0"/>
                          <w:marTop w:val="0"/>
                          <w:marBottom w:val="0"/>
                          <w:divBdr>
                            <w:top w:val="none" w:sz="0" w:space="0" w:color="auto"/>
                            <w:left w:val="none" w:sz="0" w:space="0" w:color="auto"/>
                            <w:bottom w:val="none" w:sz="0" w:space="0" w:color="auto"/>
                            <w:right w:val="none" w:sz="0" w:space="0" w:color="auto"/>
                          </w:divBdr>
                        </w:div>
                        <w:div w:id="1779400331">
                          <w:marLeft w:val="640"/>
                          <w:marRight w:val="0"/>
                          <w:marTop w:val="0"/>
                          <w:marBottom w:val="0"/>
                          <w:divBdr>
                            <w:top w:val="none" w:sz="0" w:space="0" w:color="auto"/>
                            <w:left w:val="none" w:sz="0" w:space="0" w:color="auto"/>
                            <w:bottom w:val="none" w:sz="0" w:space="0" w:color="auto"/>
                            <w:right w:val="none" w:sz="0" w:space="0" w:color="auto"/>
                          </w:divBdr>
                        </w:div>
                        <w:div w:id="1832133957">
                          <w:marLeft w:val="640"/>
                          <w:marRight w:val="0"/>
                          <w:marTop w:val="0"/>
                          <w:marBottom w:val="0"/>
                          <w:divBdr>
                            <w:top w:val="none" w:sz="0" w:space="0" w:color="auto"/>
                            <w:left w:val="none" w:sz="0" w:space="0" w:color="auto"/>
                            <w:bottom w:val="none" w:sz="0" w:space="0" w:color="auto"/>
                            <w:right w:val="none" w:sz="0" w:space="0" w:color="auto"/>
                          </w:divBdr>
                        </w:div>
                        <w:div w:id="1877232475">
                          <w:marLeft w:val="640"/>
                          <w:marRight w:val="0"/>
                          <w:marTop w:val="0"/>
                          <w:marBottom w:val="0"/>
                          <w:divBdr>
                            <w:top w:val="none" w:sz="0" w:space="0" w:color="auto"/>
                            <w:left w:val="none" w:sz="0" w:space="0" w:color="auto"/>
                            <w:bottom w:val="none" w:sz="0" w:space="0" w:color="auto"/>
                            <w:right w:val="none" w:sz="0" w:space="0" w:color="auto"/>
                          </w:divBdr>
                        </w:div>
                        <w:div w:id="1907647234">
                          <w:marLeft w:val="640"/>
                          <w:marRight w:val="0"/>
                          <w:marTop w:val="0"/>
                          <w:marBottom w:val="0"/>
                          <w:divBdr>
                            <w:top w:val="none" w:sz="0" w:space="0" w:color="auto"/>
                            <w:left w:val="none" w:sz="0" w:space="0" w:color="auto"/>
                            <w:bottom w:val="none" w:sz="0" w:space="0" w:color="auto"/>
                            <w:right w:val="none" w:sz="0" w:space="0" w:color="auto"/>
                          </w:divBdr>
                        </w:div>
                        <w:div w:id="1926184525">
                          <w:marLeft w:val="640"/>
                          <w:marRight w:val="0"/>
                          <w:marTop w:val="0"/>
                          <w:marBottom w:val="0"/>
                          <w:divBdr>
                            <w:top w:val="none" w:sz="0" w:space="0" w:color="auto"/>
                            <w:left w:val="none" w:sz="0" w:space="0" w:color="auto"/>
                            <w:bottom w:val="none" w:sz="0" w:space="0" w:color="auto"/>
                            <w:right w:val="none" w:sz="0" w:space="0" w:color="auto"/>
                          </w:divBdr>
                        </w:div>
                        <w:div w:id="1928417948">
                          <w:marLeft w:val="640"/>
                          <w:marRight w:val="0"/>
                          <w:marTop w:val="0"/>
                          <w:marBottom w:val="0"/>
                          <w:divBdr>
                            <w:top w:val="none" w:sz="0" w:space="0" w:color="auto"/>
                            <w:left w:val="none" w:sz="0" w:space="0" w:color="auto"/>
                            <w:bottom w:val="none" w:sz="0" w:space="0" w:color="auto"/>
                            <w:right w:val="none" w:sz="0" w:space="0" w:color="auto"/>
                          </w:divBdr>
                        </w:div>
                        <w:div w:id="2016767193">
                          <w:marLeft w:val="640"/>
                          <w:marRight w:val="0"/>
                          <w:marTop w:val="0"/>
                          <w:marBottom w:val="0"/>
                          <w:divBdr>
                            <w:top w:val="none" w:sz="0" w:space="0" w:color="auto"/>
                            <w:left w:val="none" w:sz="0" w:space="0" w:color="auto"/>
                            <w:bottom w:val="none" w:sz="0" w:space="0" w:color="auto"/>
                            <w:right w:val="none" w:sz="0" w:space="0" w:color="auto"/>
                          </w:divBdr>
                        </w:div>
                        <w:div w:id="20371952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04870763">
                  <w:marLeft w:val="640"/>
                  <w:marRight w:val="0"/>
                  <w:marTop w:val="0"/>
                  <w:marBottom w:val="0"/>
                  <w:divBdr>
                    <w:top w:val="none" w:sz="0" w:space="0" w:color="auto"/>
                    <w:left w:val="none" w:sz="0" w:space="0" w:color="auto"/>
                    <w:bottom w:val="none" w:sz="0" w:space="0" w:color="auto"/>
                    <w:right w:val="none" w:sz="0" w:space="0" w:color="auto"/>
                  </w:divBdr>
                </w:div>
                <w:div w:id="1966156374">
                  <w:marLeft w:val="640"/>
                  <w:marRight w:val="0"/>
                  <w:marTop w:val="0"/>
                  <w:marBottom w:val="0"/>
                  <w:divBdr>
                    <w:top w:val="none" w:sz="0" w:space="0" w:color="auto"/>
                    <w:left w:val="none" w:sz="0" w:space="0" w:color="auto"/>
                    <w:bottom w:val="none" w:sz="0" w:space="0" w:color="auto"/>
                    <w:right w:val="none" w:sz="0" w:space="0" w:color="auto"/>
                  </w:divBdr>
                </w:div>
                <w:div w:id="2004772899">
                  <w:marLeft w:val="640"/>
                  <w:marRight w:val="0"/>
                  <w:marTop w:val="0"/>
                  <w:marBottom w:val="0"/>
                  <w:divBdr>
                    <w:top w:val="none" w:sz="0" w:space="0" w:color="auto"/>
                    <w:left w:val="none" w:sz="0" w:space="0" w:color="auto"/>
                    <w:bottom w:val="none" w:sz="0" w:space="0" w:color="auto"/>
                    <w:right w:val="none" w:sz="0" w:space="0" w:color="auto"/>
                  </w:divBdr>
                </w:div>
                <w:div w:id="2015717455">
                  <w:marLeft w:val="640"/>
                  <w:marRight w:val="0"/>
                  <w:marTop w:val="0"/>
                  <w:marBottom w:val="0"/>
                  <w:divBdr>
                    <w:top w:val="none" w:sz="0" w:space="0" w:color="auto"/>
                    <w:left w:val="none" w:sz="0" w:space="0" w:color="auto"/>
                    <w:bottom w:val="none" w:sz="0" w:space="0" w:color="auto"/>
                    <w:right w:val="none" w:sz="0" w:space="0" w:color="auto"/>
                  </w:divBdr>
                </w:div>
                <w:div w:id="2135322660">
                  <w:marLeft w:val="640"/>
                  <w:marRight w:val="0"/>
                  <w:marTop w:val="0"/>
                  <w:marBottom w:val="0"/>
                  <w:divBdr>
                    <w:top w:val="none" w:sz="0" w:space="0" w:color="auto"/>
                    <w:left w:val="none" w:sz="0" w:space="0" w:color="auto"/>
                    <w:bottom w:val="none" w:sz="0" w:space="0" w:color="auto"/>
                    <w:right w:val="none" w:sz="0" w:space="0" w:color="auto"/>
                  </w:divBdr>
                </w:div>
              </w:divsChild>
            </w:div>
            <w:div w:id="1828400683">
              <w:marLeft w:val="0"/>
              <w:marRight w:val="0"/>
              <w:marTop w:val="0"/>
              <w:marBottom w:val="0"/>
              <w:divBdr>
                <w:top w:val="none" w:sz="0" w:space="0" w:color="auto"/>
                <w:left w:val="none" w:sz="0" w:space="0" w:color="auto"/>
                <w:bottom w:val="none" w:sz="0" w:space="0" w:color="auto"/>
                <w:right w:val="none" w:sz="0" w:space="0" w:color="auto"/>
              </w:divBdr>
              <w:divsChild>
                <w:div w:id="96946906">
                  <w:marLeft w:val="640"/>
                  <w:marRight w:val="0"/>
                  <w:marTop w:val="0"/>
                  <w:marBottom w:val="0"/>
                  <w:divBdr>
                    <w:top w:val="none" w:sz="0" w:space="0" w:color="auto"/>
                    <w:left w:val="none" w:sz="0" w:space="0" w:color="auto"/>
                    <w:bottom w:val="none" w:sz="0" w:space="0" w:color="auto"/>
                    <w:right w:val="none" w:sz="0" w:space="0" w:color="auto"/>
                  </w:divBdr>
                </w:div>
                <w:div w:id="188878985">
                  <w:marLeft w:val="640"/>
                  <w:marRight w:val="0"/>
                  <w:marTop w:val="0"/>
                  <w:marBottom w:val="0"/>
                  <w:divBdr>
                    <w:top w:val="none" w:sz="0" w:space="0" w:color="auto"/>
                    <w:left w:val="none" w:sz="0" w:space="0" w:color="auto"/>
                    <w:bottom w:val="none" w:sz="0" w:space="0" w:color="auto"/>
                    <w:right w:val="none" w:sz="0" w:space="0" w:color="auto"/>
                  </w:divBdr>
                </w:div>
                <w:div w:id="219480870">
                  <w:marLeft w:val="640"/>
                  <w:marRight w:val="0"/>
                  <w:marTop w:val="0"/>
                  <w:marBottom w:val="0"/>
                  <w:divBdr>
                    <w:top w:val="none" w:sz="0" w:space="0" w:color="auto"/>
                    <w:left w:val="none" w:sz="0" w:space="0" w:color="auto"/>
                    <w:bottom w:val="none" w:sz="0" w:space="0" w:color="auto"/>
                    <w:right w:val="none" w:sz="0" w:space="0" w:color="auto"/>
                  </w:divBdr>
                </w:div>
                <w:div w:id="388921033">
                  <w:marLeft w:val="640"/>
                  <w:marRight w:val="0"/>
                  <w:marTop w:val="0"/>
                  <w:marBottom w:val="0"/>
                  <w:divBdr>
                    <w:top w:val="none" w:sz="0" w:space="0" w:color="auto"/>
                    <w:left w:val="none" w:sz="0" w:space="0" w:color="auto"/>
                    <w:bottom w:val="none" w:sz="0" w:space="0" w:color="auto"/>
                    <w:right w:val="none" w:sz="0" w:space="0" w:color="auto"/>
                  </w:divBdr>
                </w:div>
                <w:div w:id="424693644">
                  <w:marLeft w:val="640"/>
                  <w:marRight w:val="0"/>
                  <w:marTop w:val="0"/>
                  <w:marBottom w:val="0"/>
                  <w:divBdr>
                    <w:top w:val="none" w:sz="0" w:space="0" w:color="auto"/>
                    <w:left w:val="none" w:sz="0" w:space="0" w:color="auto"/>
                    <w:bottom w:val="none" w:sz="0" w:space="0" w:color="auto"/>
                    <w:right w:val="none" w:sz="0" w:space="0" w:color="auto"/>
                  </w:divBdr>
                </w:div>
                <w:div w:id="505678184">
                  <w:marLeft w:val="640"/>
                  <w:marRight w:val="0"/>
                  <w:marTop w:val="0"/>
                  <w:marBottom w:val="0"/>
                  <w:divBdr>
                    <w:top w:val="none" w:sz="0" w:space="0" w:color="auto"/>
                    <w:left w:val="none" w:sz="0" w:space="0" w:color="auto"/>
                    <w:bottom w:val="none" w:sz="0" w:space="0" w:color="auto"/>
                    <w:right w:val="none" w:sz="0" w:space="0" w:color="auto"/>
                  </w:divBdr>
                </w:div>
                <w:div w:id="516235406">
                  <w:marLeft w:val="640"/>
                  <w:marRight w:val="0"/>
                  <w:marTop w:val="0"/>
                  <w:marBottom w:val="0"/>
                  <w:divBdr>
                    <w:top w:val="none" w:sz="0" w:space="0" w:color="auto"/>
                    <w:left w:val="none" w:sz="0" w:space="0" w:color="auto"/>
                    <w:bottom w:val="none" w:sz="0" w:space="0" w:color="auto"/>
                    <w:right w:val="none" w:sz="0" w:space="0" w:color="auto"/>
                  </w:divBdr>
                </w:div>
                <w:div w:id="517735922">
                  <w:marLeft w:val="640"/>
                  <w:marRight w:val="0"/>
                  <w:marTop w:val="0"/>
                  <w:marBottom w:val="0"/>
                  <w:divBdr>
                    <w:top w:val="none" w:sz="0" w:space="0" w:color="auto"/>
                    <w:left w:val="none" w:sz="0" w:space="0" w:color="auto"/>
                    <w:bottom w:val="none" w:sz="0" w:space="0" w:color="auto"/>
                    <w:right w:val="none" w:sz="0" w:space="0" w:color="auto"/>
                  </w:divBdr>
                </w:div>
                <w:div w:id="532042336">
                  <w:marLeft w:val="640"/>
                  <w:marRight w:val="0"/>
                  <w:marTop w:val="0"/>
                  <w:marBottom w:val="0"/>
                  <w:divBdr>
                    <w:top w:val="none" w:sz="0" w:space="0" w:color="auto"/>
                    <w:left w:val="none" w:sz="0" w:space="0" w:color="auto"/>
                    <w:bottom w:val="none" w:sz="0" w:space="0" w:color="auto"/>
                    <w:right w:val="none" w:sz="0" w:space="0" w:color="auto"/>
                  </w:divBdr>
                </w:div>
                <w:div w:id="544681262">
                  <w:marLeft w:val="640"/>
                  <w:marRight w:val="0"/>
                  <w:marTop w:val="0"/>
                  <w:marBottom w:val="0"/>
                  <w:divBdr>
                    <w:top w:val="none" w:sz="0" w:space="0" w:color="auto"/>
                    <w:left w:val="none" w:sz="0" w:space="0" w:color="auto"/>
                    <w:bottom w:val="none" w:sz="0" w:space="0" w:color="auto"/>
                    <w:right w:val="none" w:sz="0" w:space="0" w:color="auto"/>
                  </w:divBdr>
                </w:div>
                <w:div w:id="585652810">
                  <w:marLeft w:val="640"/>
                  <w:marRight w:val="0"/>
                  <w:marTop w:val="0"/>
                  <w:marBottom w:val="0"/>
                  <w:divBdr>
                    <w:top w:val="none" w:sz="0" w:space="0" w:color="auto"/>
                    <w:left w:val="none" w:sz="0" w:space="0" w:color="auto"/>
                    <w:bottom w:val="none" w:sz="0" w:space="0" w:color="auto"/>
                    <w:right w:val="none" w:sz="0" w:space="0" w:color="auto"/>
                  </w:divBdr>
                </w:div>
                <w:div w:id="670986924">
                  <w:marLeft w:val="640"/>
                  <w:marRight w:val="0"/>
                  <w:marTop w:val="0"/>
                  <w:marBottom w:val="0"/>
                  <w:divBdr>
                    <w:top w:val="none" w:sz="0" w:space="0" w:color="auto"/>
                    <w:left w:val="none" w:sz="0" w:space="0" w:color="auto"/>
                    <w:bottom w:val="none" w:sz="0" w:space="0" w:color="auto"/>
                    <w:right w:val="none" w:sz="0" w:space="0" w:color="auto"/>
                  </w:divBdr>
                </w:div>
                <w:div w:id="805396393">
                  <w:marLeft w:val="640"/>
                  <w:marRight w:val="0"/>
                  <w:marTop w:val="0"/>
                  <w:marBottom w:val="0"/>
                  <w:divBdr>
                    <w:top w:val="none" w:sz="0" w:space="0" w:color="auto"/>
                    <w:left w:val="none" w:sz="0" w:space="0" w:color="auto"/>
                    <w:bottom w:val="none" w:sz="0" w:space="0" w:color="auto"/>
                    <w:right w:val="none" w:sz="0" w:space="0" w:color="auto"/>
                  </w:divBdr>
                </w:div>
                <w:div w:id="847258162">
                  <w:marLeft w:val="640"/>
                  <w:marRight w:val="0"/>
                  <w:marTop w:val="0"/>
                  <w:marBottom w:val="0"/>
                  <w:divBdr>
                    <w:top w:val="none" w:sz="0" w:space="0" w:color="auto"/>
                    <w:left w:val="none" w:sz="0" w:space="0" w:color="auto"/>
                    <w:bottom w:val="none" w:sz="0" w:space="0" w:color="auto"/>
                    <w:right w:val="none" w:sz="0" w:space="0" w:color="auto"/>
                  </w:divBdr>
                </w:div>
                <w:div w:id="866678968">
                  <w:marLeft w:val="640"/>
                  <w:marRight w:val="0"/>
                  <w:marTop w:val="0"/>
                  <w:marBottom w:val="0"/>
                  <w:divBdr>
                    <w:top w:val="none" w:sz="0" w:space="0" w:color="auto"/>
                    <w:left w:val="none" w:sz="0" w:space="0" w:color="auto"/>
                    <w:bottom w:val="none" w:sz="0" w:space="0" w:color="auto"/>
                    <w:right w:val="none" w:sz="0" w:space="0" w:color="auto"/>
                  </w:divBdr>
                </w:div>
                <w:div w:id="872233385">
                  <w:marLeft w:val="640"/>
                  <w:marRight w:val="0"/>
                  <w:marTop w:val="0"/>
                  <w:marBottom w:val="0"/>
                  <w:divBdr>
                    <w:top w:val="none" w:sz="0" w:space="0" w:color="auto"/>
                    <w:left w:val="none" w:sz="0" w:space="0" w:color="auto"/>
                    <w:bottom w:val="none" w:sz="0" w:space="0" w:color="auto"/>
                    <w:right w:val="none" w:sz="0" w:space="0" w:color="auto"/>
                  </w:divBdr>
                </w:div>
                <w:div w:id="946814383">
                  <w:marLeft w:val="640"/>
                  <w:marRight w:val="0"/>
                  <w:marTop w:val="0"/>
                  <w:marBottom w:val="0"/>
                  <w:divBdr>
                    <w:top w:val="none" w:sz="0" w:space="0" w:color="auto"/>
                    <w:left w:val="none" w:sz="0" w:space="0" w:color="auto"/>
                    <w:bottom w:val="none" w:sz="0" w:space="0" w:color="auto"/>
                    <w:right w:val="none" w:sz="0" w:space="0" w:color="auto"/>
                  </w:divBdr>
                </w:div>
                <w:div w:id="1052001257">
                  <w:marLeft w:val="640"/>
                  <w:marRight w:val="0"/>
                  <w:marTop w:val="0"/>
                  <w:marBottom w:val="0"/>
                  <w:divBdr>
                    <w:top w:val="none" w:sz="0" w:space="0" w:color="auto"/>
                    <w:left w:val="none" w:sz="0" w:space="0" w:color="auto"/>
                    <w:bottom w:val="none" w:sz="0" w:space="0" w:color="auto"/>
                    <w:right w:val="none" w:sz="0" w:space="0" w:color="auto"/>
                  </w:divBdr>
                </w:div>
                <w:div w:id="1135102586">
                  <w:marLeft w:val="640"/>
                  <w:marRight w:val="0"/>
                  <w:marTop w:val="0"/>
                  <w:marBottom w:val="0"/>
                  <w:divBdr>
                    <w:top w:val="none" w:sz="0" w:space="0" w:color="auto"/>
                    <w:left w:val="none" w:sz="0" w:space="0" w:color="auto"/>
                    <w:bottom w:val="none" w:sz="0" w:space="0" w:color="auto"/>
                    <w:right w:val="none" w:sz="0" w:space="0" w:color="auto"/>
                  </w:divBdr>
                </w:div>
                <w:div w:id="1288194398">
                  <w:marLeft w:val="640"/>
                  <w:marRight w:val="0"/>
                  <w:marTop w:val="0"/>
                  <w:marBottom w:val="0"/>
                  <w:divBdr>
                    <w:top w:val="none" w:sz="0" w:space="0" w:color="auto"/>
                    <w:left w:val="none" w:sz="0" w:space="0" w:color="auto"/>
                    <w:bottom w:val="none" w:sz="0" w:space="0" w:color="auto"/>
                    <w:right w:val="none" w:sz="0" w:space="0" w:color="auto"/>
                  </w:divBdr>
                </w:div>
                <w:div w:id="1304196821">
                  <w:marLeft w:val="640"/>
                  <w:marRight w:val="0"/>
                  <w:marTop w:val="0"/>
                  <w:marBottom w:val="0"/>
                  <w:divBdr>
                    <w:top w:val="none" w:sz="0" w:space="0" w:color="auto"/>
                    <w:left w:val="none" w:sz="0" w:space="0" w:color="auto"/>
                    <w:bottom w:val="none" w:sz="0" w:space="0" w:color="auto"/>
                    <w:right w:val="none" w:sz="0" w:space="0" w:color="auto"/>
                  </w:divBdr>
                </w:div>
                <w:div w:id="1333534189">
                  <w:marLeft w:val="640"/>
                  <w:marRight w:val="0"/>
                  <w:marTop w:val="0"/>
                  <w:marBottom w:val="0"/>
                  <w:divBdr>
                    <w:top w:val="none" w:sz="0" w:space="0" w:color="auto"/>
                    <w:left w:val="none" w:sz="0" w:space="0" w:color="auto"/>
                    <w:bottom w:val="none" w:sz="0" w:space="0" w:color="auto"/>
                    <w:right w:val="none" w:sz="0" w:space="0" w:color="auto"/>
                  </w:divBdr>
                </w:div>
                <w:div w:id="1436317344">
                  <w:marLeft w:val="640"/>
                  <w:marRight w:val="0"/>
                  <w:marTop w:val="0"/>
                  <w:marBottom w:val="0"/>
                  <w:divBdr>
                    <w:top w:val="none" w:sz="0" w:space="0" w:color="auto"/>
                    <w:left w:val="none" w:sz="0" w:space="0" w:color="auto"/>
                    <w:bottom w:val="none" w:sz="0" w:space="0" w:color="auto"/>
                    <w:right w:val="none" w:sz="0" w:space="0" w:color="auto"/>
                  </w:divBdr>
                </w:div>
                <w:div w:id="1462117091">
                  <w:marLeft w:val="640"/>
                  <w:marRight w:val="0"/>
                  <w:marTop w:val="0"/>
                  <w:marBottom w:val="0"/>
                  <w:divBdr>
                    <w:top w:val="none" w:sz="0" w:space="0" w:color="auto"/>
                    <w:left w:val="none" w:sz="0" w:space="0" w:color="auto"/>
                    <w:bottom w:val="none" w:sz="0" w:space="0" w:color="auto"/>
                    <w:right w:val="none" w:sz="0" w:space="0" w:color="auto"/>
                  </w:divBdr>
                </w:div>
                <w:div w:id="1492675781">
                  <w:marLeft w:val="640"/>
                  <w:marRight w:val="0"/>
                  <w:marTop w:val="0"/>
                  <w:marBottom w:val="0"/>
                  <w:divBdr>
                    <w:top w:val="none" w:sz="0" w:space="0" w:color="auto"/>
                    <w:left w:val="none" w:sz="0" w:space="0" w:color="auto"/>
                    <w:bottom w:val="none" w:sz="0" w:space="0" w:color="auto"/>
                    <w:right w:val="none" w:sz="0" w:space="0" w:color="auto"/>
                  </w:divBdr>
                </w:div>
                <w:div w:id="1520241821">
                  <w:marLeft w:val="640"/>
                  <w:marRight w:val="0"/>
                  <w:marTop w:val="0"/>
                  <w:marBottom w:val="0"/>
                  <w:divBdr>
                    <w:top w:val="none" w:sz="0" w:space="0" w:color="auto"/>
                    <w:left w:val="none" w:sz="0" w:space="0" w:color="auto"/>
                    <w:bottom w:val="none" w:sz="0" w:space="0" w:color="auto"/>
                    <w:right w:val="none" w:sz="0" w:space="0" w:color="auto"/>
                  </w:divBdr>
                </w:div>
                <w:div w:id="1555505284">
                  <w:marLeft w:val="640"/>
                  <w:marRight w:val="0"/>
                  <w:marTop w:val="0"/>
                  <w:marBottom w:val="0"/>
                  <w:divBdr>
                    <w:top w:val="none" w:sz="0" w:space="0" w:color="auto"/>
                    <w:left w:val="none" w:sz="0" w:space="0" w:color="auto"/>
                    <w:bottom w:val="none" w:sz="0" w:space="0" w:color="auto"/>
                    <w:right w:val="none" w:sz="0" w:space="0" w:color="auto"/>
                  </w:divBdr>
                </w:div>
                <w:div w:id="1605504245">
                  <w:marLeft w:val="640"/>
                  <w:marRight w:val="0"/>
                  <w:marTop w:val="0"/>
                  <w:marBottom w:val="0"/>
                  <w:divBdr>
                    <w:top w:val="none" w:sz="0" w:space="0" w:color="auto"/>
                    <w:left w:val="none" w:sz="0" w:space="0" w:color="auto"/>
                    <w:bottom w:val="none" w:sz="0" w:space="0" w:color="auto"/>
                    <w:right w:val="none" w:sz="0" w:space="0" w:color="auto"/>
                  </w:divBdr>
                </w:div>
                <w:div w:id="1637027184">
                  <w:marLeft w:val="640"/>
                  <w:marRight w:val="0"/>
                  <w:marTop w:val="0"/>
                  <w:marBottom w:val="0"/>
                  <w:divBdr>
                    <w:top w:val="none" w:sz="0" w:space="0" w:color="auto"/>
                    <w:left w:val="none" w:sz="0" w:space="0" w:color="auto"/>
                    <w:bottom w:val="none" w:sz="0" w:space="0" w:color="auto"/>
                    <w:right w:val="none" w:sz="0" w:space="0" w:color="auto"/>
                  </w:divBdr>
                </w:div>
                <w:div w:id="1688022321">
                  <w:marLeft w:val="640"/>
                  <w:marRight w:val="0"/>
                  <w:marTop w:val="0"/>
                  <w:marBottom w:val="0"/>
                  <w:divBdr>
                    <w:top w:val="none" w:sz="0" w:space="0" w:color="auto"/>
                    <w:left w:val="none" w:sz="0" w:space="0" w:color="auto"/>
                    <w:bottom w:val="none" w:sz="0" w:space="0" w:color="auto"/>
                    <w:right w:val="none" w:sz="0" w:space="0" w:color="auto"/>
                  </w:divBdr>
                </w:div>
                <w:div w:id="1714621122">
                  <w:marLeft w:val="640"/>
                  <w:marRight w:val="0"/>
                  <w:marTop w:val="0"/>
                  <w:marBottom w:val="0"/>
                  <w:divBdr>
                    <w:top w:val="none" w:sz="0" w:space="0" w:color="auto"/>
                    <w:left w:val="none" w:sz="0" w:space="0" w:color="auto"/>
                    <w:bottom w:val="none" w:sz="0" w:space="0" w:color="auto"/>
                    <w:right w:val="none" w:sz="0" w:space="0" w:color="auto"/>
                  </w:divBdr>
                </w:div>
                <w:div w:id="1728407993">
                  <w:marLeft w:val="640"/>
                  <w:marRight w:val="0"/>
                  <w:marTop w:val="0"/>
                  <w:marBottom w:val="0"/>
                  <w:divBdr>
                    <w:top w:val="none" w:sz="0" w:space="0" w:color="auto"/>
                    <w:left w:val="none" w:sz="0" w:space="0" w:color="auto"/>
                    <w:bottom w:val="none" w:sz="0" w:space="0" w:color="auto"/>
                    <w:right w:val="none" w:sz="0" w:space="0" w:color="auto"/>
                  </w:divBdr>
                </w:div>
                <w:div w:id="1745640819">
                  <w:marLeft w:val="640"/>
                  <w:marRight w:val="0"/>
                  <w:marTop w:val="0"/>
                  <w:marBottom w:val="0"/>
                  <w:divBdr>
                    <w:top w:val="none" w:sz="0" w:space="0" w:color="auto"/>
                    <w:left w:val="none" w:sz="0" w:space="0" w:color="auto"/>
                    <w:bottom w:val="none" w:sz="0" w:space="0" w:color="auto"/>
                    <w:right w:val="none" w:sz="0" w:space="0" w:color="auto"/>
                  </w:divBdr>
                </w:div>
                <w:div w:id="1755279998">
                  <w:marLeft w:val="640"/>
                  <w:marRight w:val="0"/>
                  <w:marTop w:val="0"/>
                  <w:marBottom w:val="0"/>
                  <w:divBdr>
                    <w:top w:val="none" w:sz="0" w:space="0" w:color="auto"/>
                    <w:left w:val="none" w:sz="0" w:space="0" w:color="auto"/>
                    <w:bottom w:val="none" w:sz="0" w:space="0" w:color="auto"/>
                    <w:right w:val="none" w:sz="0" w:space="0" w:color="auto"/>
                  </w:divBdr>
                </w:div>
                <w:div w:id="1866557819">
                  <w:marLeft w:val="640"/>
                  <w:marRight w:val="0"/>
                  <w:marTop w:val="0"/>
                  <w:marBottom w:val="0"/>
                  <w:divBdr>
                    <w:top w:val="none" w:sz="0" w:space="0" w:color="auto"/>
                    <w:left w:val="none" w:sz="0" w:space="0" w:color="auto"/>
                    <w:bottom w:val="none" w:sz="0" w:space="0" w:color="auto"/>
                    <w:right w:val="none" w:sz="0" w:space="0" w:color="auto"/>
                  </w:divBdr>
                </w:div>
                <w:div w:id="1893880823">
                  <w:marLeft w:val="640"/>
                  <w:marRight w:val="0"/>
                  <w:marTop w:val="0"/>
                  <w:marBottom w:val="0"/>
                  <w:divBdr>
                    <w:top w:val="none" w:sz="0" w:space="0" w:color="auto"/>
                    <w:left w:val="none" w:sz="0" w:space="0" w:color="auto"/>
                    <w:bottom w:val="none" w:sz="0" w:space="0" w:color="auto"/>
                    <w:right w:val="none" w:sz="0" w:space="0" w:color="auto"/>
                  </w:divBdr>
                </w:div>
                <w:div w:id="1917520599">
                  <w:marLeft w:val="640"/>
                  <w:marRight w:val="0"/>
                  <w:marTop w:val="0"/>
                  <w:marBottom w:val="0"/>
                  <w:divBdr>
                    <w:top w:val="none" w:sz="0" w:space="0" w:color="auto"/>
                    <w:left w:val="none" w:sz="0" w:space="0" w:color="auto"/>
                    <w:bottom w:val="none" w:sz="0" w:space="0" w:color="auto"/>
                    <w:right w:val="none" w:sz="0" w:space="0" w:color="auto"/>
                  </w:divBdr>
                </w:div>
                <w:div w:id="1967422218">
                  <w:marLeft w:val="640"/>
                  <w:marRight w:val="0"/>
                  <w:marTop w:val="0"/>
                  <w:marBottom w:val="0"/>
                  <w:divBdr>
                    <w:top w:val="none" w:sz="0" w:space="0" w:color="auto"/>
                    <w:left w:val="none" w:sz="0" w:space="0" w:color="auto"/>
                    <w:bottom w:val="none" w:sz="0" w:space="0" w:color="auto"/>
                    <w:right w:val="none" w:sz="0" w:space="0" w:color="auto"/>
                  </w:divBdr>
                </w:div>
                <w:div w:id="1983803122">
                  <w:marLeft w:val="640"/>
                  <w:marRight w:val="0"/>
                  <w:marTop w:val="0"/>
                  <w:marBottom w:val="0"/>
                  <w:divBdr>
                    <w:top w:val="none" w:sz="0" w:space="0" w:color="auto"/>
                    <w:left w:val="none" w:sz="0" w:space="0" w:color="auto"/>
                    <w:bottom w:val="none" w:sz="0" w:space="0" w:color="auto"/>
                    <w:right w:val="none" w:sz="0" w:space="0" w:color="auto"/>
                  </w:divBdr>
                </w:div>
                <w:div w:id="2024553222">
                  <w:marLeft w:val="640"/>
                  <w:marRight w:val="0"/>
                  <w:marTop w:val="0"/>
                  <w:marBottom w:val="0"/>
                  <w:divBdr>
                    <w:top w:val="none" w:sz="0" w:space="0" w:color="auto"/>
                    <w:left w:val="none" w:sz="0" w:space="0" w:color="auto"/>
                    <w:bottom w:val="none" w:sz="0" w:space="0" w:color="auto"/>
                    <w:right w:val="none" w:sz="0" w:space="0" w:color="auto"/>
                  </w:divBdr>
                </w:div>
                <w:div w:id="2032342959">
                  <w:marLeft w:val="640"/>
                  <w:marRight w:val="0"/>
                  <w:marTop w:val="0"/>
                  <w:marBottom w:val="0"/>
                  <w:divBdr>
                    <w:top w:val="none" w:sz="0" w:space="0" w:color="auto"/>
                    <w:left w:val="none" w:sz="0" w:space="0" w:color="auto"/>
                    <w:bottom w:val="none" w:sz="0" w:space="0" w:color="auto"/>
                    <w:right w:val="none" w:sz="0" w:space="0" w:color="auto"/>
                  </w:divBdr>
                </w:div>
                <w:div w:id="2033875450">
                  <w:marLeft w:val="640"/>
                  <w:marRight w:val="0"/>
                  <w:marTop w:val="0"/>
                  <w:marBottom w:val="0"/>
                  <w:divBdr>
                    <w:top w:val="none" w:sz="0" w:space="0" w:color="auto"/>
                    <w:left w:val="none" w:sz="0" w:space="0" w:color="auto"/>
                    <w:bottom w:val="none" w:sz="0" w:space="0" w:color="auto"/>
                    <w:right w:val="none" w:sz="0" w:space="0" w:color="auto"/>
                  </w:divBdr>
                </w:div>
              </w:divsChild>
            </w:div>
            <w:div w:id="2104446441">
              <w:marLeft w:val="0"/>
              <w:marRight w:val="0"/>
              <w:marTop w:val="0"/>
              <w:marBottom w:val="0"/>
              <w:divBdr>
                <w:top w:val="none" w:sz="0" w:space="0" w:color="auto"/>
                <w:left w:val="none" w:sz="0" w:space="0" w:color="auto"/>
                <w:bottom w:val="none" w:sz="0" w:space="0" w:color="auto"/>
                <w:right w:val="none" w:sz="0" w:space="0" w:color="auto"/>
              </w:divBdr>
              <w:divsChild>
                <w:div w:id="73473523">
                  <w:marLeft w:val="640"/>
                  <w:marRight w:val="0"/>
                  <w:marTop w:val="0"/>
                  <w:marBottom w:val="0"/>
                  <w:divBdr>
                    <w:top w:val="none" w:sz="0" w:space="0" w:color="auto"/>
                    <w:left w:val="none" w:sz="0" w:space="0" w:color="auto"/>
                    <w:bottom w:val="none" w:sz="0" w:space="0" w:color="auto"/>
                    <w:right w:val="none" w:sz="0" w:space="0" w:color="auto"/>
                  </w:divBdr>
                </w:div>
                <w:div w:id="94516946">
                  <w:marLeft w:val="640"/>
                  <w:marRight w:val="0"/>
                  <w:marTop w:val="0"/>
                  <w:marBottom w:val="0"/>
                  <w:divBdr>
                    <w:top w:val="none" w:sz="0" w:space="0" w:color="auto"/>
                    <w:left w:val="none" w:sz="0" w:space="0" w:color="auto"/>
                    <w:bottom w:val="none" w:sz="0" w:space="0" w:color="auto"/>
                    <w:right w:val="none" w:sz="0" w:space="0" w:color="auto"/>
                  </w:divBdr>
                </w:div>
                <w:div w:id="136843028">
                  <w:marLeft w:val="640"/>
                  <w:marRight w:val="0"/>
                  <w:marTop w:val="0"/>
                  <w:marBottom w:val="0"/>
                  <w:divBdr>
                    <w:top w:val="none" w:sz="0" w:space="0" w:color="auto"/>
                    <w:left w:val="none" w:sz="0" w:space="0" w:color="auto"/>
                    <w:bottom w:val="none" w:sz="0" w:space="0" w:color="auto"/>
                    <w:right w:val="none" w:sz="0" w:space="0" w:color="auto"/>
                  </w:divBdr>
                </w:div>
                <w:div w:id="188498149">
                  <w:marLeft w:val="640"/>
                  <w:marRight w:val="0"/>
                  <w:marTop w:val="0"/>
                  <w:marBottom w:val="0"/>
                  <w:divBdr>
                    <w:top w:val="none" w:sz="0" w:space="0" w:color="auto"/>
                    <w:left w:val="none" w:sz="0" w:space="0" w:color="auto"/>
                    <w:bottom w:val="none" w:sz="0" w:space="0" w:color="auto"/>
                    <w:right w:val="none" w:sz="0" w:space="0" w:color="auto"/>
                  </w:divBdr>
                </w:div>
                <w:div w:id="348222571">
                  <w:marLeft w:val="640"/>
                  <w:marRight w:val="0"/>
                  <w:marTop w:val="0"/>
                  <w:marBottom w:val="0"/>
                  <w:divBdr>
                    <w:top w:val="none" w:sz="0" w:space="0" w:color="auto"/>
                    <w:left w:val="none" w:sz="0" w:space="0" w:color="auto"/>
                    <w:bottom w:val="none" w:sz="0" w:space="0" w:color="auto"/>
                    <w:right w:val="none" w:sz="0" w:space="0" w:color="auto"/>
                  </w:divBdr>
                </w:div>
                <w:div w:id="408701465">
                  <w:marLeft w:val="640"/>
                  <w:marRight w:val="0"/>
                  <w:marTop w:val="0"/>
                  <w:marBottom w:val="0"/>
                  <w:divBdr>
                    <w:top w:val="none" w:sz="0" w:space="0" w:color="auto"/>
                    <w:left w:val="none" w:sz="0" w:space="0" w:color="auto"/>
                    <w:bottom w:val="none" w:sz="0" w:space="0" w:color="auto"/>
                    <w:right w:val="none" w:sz="0" w:space="0" w:color="auto"/>
                  </w:divBdr>
                </w:div>
                <w:div w:id="446119999">
                  <w:marLeft w:val="640"/>
                  <w:marRight w:val="0"/>
                  <w:marTop w:val="0"/>
                  <w:marBottom w:val="0"/>
                  <w:divBdr>
                    <w:top w:val="none" w:sz="0" w:space="0" w:color="auto"/>
                    <w:left w:val="none" w:sz="0" w:space="0" w:color="auto"/>
                    <w:bottom w:val="none" w:sz="0" w:space="0" w:color="auto"/>
                    <w:right w:val="none" w:sz="0" w:space="0" w:color="auto"/>
                  </w:divBdr>
                </w:div>
                <w:div w:id="451091336">
                  <w:marLeft w:val="640"/>
                  <w:marRight w:val="0"/>
                  <w:marTop w:val="0"/>
                  <w:marBottom w:val="0"/>
                  <w:divBdr>
                    <w:top w:val="none" w:sz="0" w:space="0" w:color="auto"/>
                    <w:left w:val="none" w:sz="0" w:space="0" w:color="auto"/>
                    <w:bottom w:val="none" w:sz="0" w:space="0" w:color="auto"/>
                    <w:right w:val="none" w:sz="0" w:space="0" w:color="auto"/>
                  </w:divBdr>
                </w:div>
                <w:div w:id="487403434">
                  <w:marLeft w:val="640"/>
                  <w:marRight w:val="0"/>
                  <w:marTop w:val="0"/>
                  <w:marBottom w:val="0"/>
                  <w:divBdr>
                    <w:top w:val="none" w:sz="0" w:space="0" w:color="auto"/>
                    <w:left w:val="none" w:sz="0" w:space="0" w:color="auto"/>
                    <w:bottom w:val="none" w:sz="0" w:space="0" w:color="auto"/>
                    <w:right w:val="none" w:sz="0" w:space="0" w:color="auto"/>
                  </w:divBdr>
                </w:div>
                <w:div w:id="511724523">
                  <w:marLeft w:val="640"/>
                  <w:marRight w:val="0"/>
                  <w:marTop w:val="0"/>
                  <w:marBottom w:val="0"/>
                  <w:divBdr>
                    <w:top w:val="none" w:sz="0" w:space="0" w:color="auto"/>
                    <w:left w:val="none" w:sz="0" w:space="0" w:color="auto"/>
                    <w:bottom w:val="none" w:sz="0" w:space="0" w:color="auto"/>
                    <w:right w:val="none" w:sz="0" w:space="0" w:color="auto"/>
                  </w:divBdr>
                </w:div>
                <w:div w:id="540747885">
                  <w:marLeft w:val="640"/>
                  <w:marRight w:val="0"/>
                  <w:marTop w:val="0"/>
                  <w:marBottom w:val="0"/>
                  <w:divBdr>
                    <w:top w:val="none" w:sz="0" w:space="0" w:color="auto"/>
                    <w:left w:val="none" w:sz="0" w:space="0" w:color="auto"/>
                    <w:bottom w:val="none" w:sz="0" w:space="0" w:color="auto"/>
                    <w:right w:val="none" w:sz="0" w:space="0" w:color="auto"/>
                  </w:divBdr>
                </w:div>
                <w:div w:id="565073978">
                  <w:marLeft w:val="640"/>
                  <w:marRight w:val="0"/>
                  <w:marTop w:val="0"/>
                  <w:marBottom w:val="0"/>
                  <w:divBdr>
                    <w:top w:val="none" w:sz="0" w:space="0" w:color="auto"/>
                    <w:left w:val="none" w:sz="0" w:space="0" w:color="auto"/>
                    <w:bottom w:val="none" w:sz="0" w:space="0" w:color="auto"/>
                    <w:right w:val="none" w:sz="0" w:space="0" w:color="auto"/>
                  </w:divBdr>
                </w:div>
                <w:div w:id="625234931">
                  <w:marLeft w:val="640"/>
                  <w:marRight w:val="0"/>
                  <w:marTop w:val="0"/>
                  <w:marBottom w:val="0"/>
                  <w:divBdr>
                    <w:top w:val="none" w:sz="0" w:space="0" w:color="auto"/>
                    <w:left w:val="none" w:sz="0" w:space="0" w:color="auto"/>
                    <w:bottom w:val="none" w:sz="0" w:space="0" w:color="auto"/>
                    <w:right w:val="none" w:sz="0" w:space="0" w:color="auto"/>
                  </w:divBdr>
                </w:div>
                <w:div w:id="663170170">
                  <w:marLeft w:val="640"/>
                  <w:marRight w:val="0"/>
                  <w:marTop w:val="0"/>
                  <w:marBottom w:val="0"/>
                  <w:divBdr>
                    <w:top w:val="none" w:sz="0" w:space="0" w:color="auto"/>
                    <w:left w:val="none" w:sz="0" w:space="0" w:color="auto"/>
                    <w:bottom w:val="none" w:sz="0" w:space="0" w:color="auto"/>
                    <w:right w:val="none" w:sz="0" w:space="0" w:color="auto"/>
                  </w:divBdr>
                </w:div>
                <w:div w:id="739399952">
                  <w:marLeft w:val="640"/>
                  <w:marRight w:val="0"/>
                  <w:marTop w:val="0"/>
                  <w:marBottom w:val="0"/>
                  <w:divBdr>
                    <w:top w:val="none" w:sz="0" w:space="0" w:color="auto"/>
                    <w:left w:val="none" w:sz="0" w:space="0" w:color="auto"/>
                    <w:bottom w:val="none" w:sz="0" w:space="0" w:color="auto"/>
                    <w:right w:val="none" w:sz="0" w:space="0" w:color="auto"/>
                  </w:divBdr>
                </w:div>
                <w:div w:id="793057263">
                  <w:marLeft w:val="640"/>
                  <w:marRight w:val="0"/>
                  <w:marTop w:val="0"/>
                  <w:marBottom w:val="0"/>
                  <w:divBdr>
                    <w:top w:val="none" w:sz="0" w:space="0" w:color="auto"/>
                    <w:left w:val="none" w:sz="0" w:space="0" w:color="auto"/>
                    <w:bottom w:val="none" w:sz="0" w:space="0" w:color="auto"/>
                    <w:right w:val="none" w:sz="0" w:space="0" w:color="auto"/>
                  </w:divBdr>
                </w:div>
                <w:div w:id="912810979">
                  <w:marLeft w:val="640"/>
                  <w:marRight w:val="0"/>
                  <w:marTop w:val="0"/>
                  <w:marBottom w:val="0"/>
                  <w:divBdr>
                    <w:top w:val="none" w:sz="0" w:space="0" w:color="auto"/>
                    <w:left w:val="none" w:sz="0" w:space="0" w:color="auto"/>
                    <w:bottom w:val="none" w:sz="0" w:space="0" w:color="auto"/>
                    <w:right w:val="none" w:sz="0" w:space="0" w:color="auto"/>
                  </w:divBdr>
                </w:div>
                <w:div w:id="928930643">
                  <w:marLeft w:val="640"/>
                  <w:marRight w:val="0"/>
                  <w:marTop w:val="0"/>
                  <w:marBottom w:val="0"/>
                  <w:divBdr>
                    <w:top w:val="none" w:sz="0" w:space="0" w:color="auto"/>
                    <w:left w:val="none" w:sz="0" w:space="0" w:color="auto"/>
                    <w:bottom w:val="none" w:sz="0" w:space="0" w:color="auto"/>
                    <w:right w:val="none" w:sz="0" w:space="0" w:color="auto"/>
                  </w:divBdr>
                </w:div>
                <w:div w:id="968434922">
                  <w:marLeft w:val="640"/>
                  <w:marRight w:val="0"/>
                  <w:marTop w:val="0"/>
                  <w:marBottom w:val="0"/>
                  <w:divBdr>
                    <w:top w:val="none" w:sz="0" w:space="0" w:color="auto"/>
                    <w:left w:val="none" w:sz="0" w:space="0" w:color="auto"/>
                    <w:bottom w:val="none" w:sz="0" w:space="0" w:color="auto"/>
                    <w:right w:val="none" w:sz="0" w:space="0" w:color="auto"/>
                  </w:divBdr>
                </w:div>
                <w:div w:id="980770267">
                  <w:marLeft w:val="640"/>
                  <w:marRight w:val="0"/>
                  <w:marTop w:val="0"/>
                  <w:marBottom w:val="0"/>
                  <w:divBdr>
                    <w:top w:val="none" w:sz="0" w:space="0" w:color="auto"/>
                    <w:left w:val="none" w:sz="0" w:space="0" w:color="auto"/>
                    <w:bottom w:val="none" w:sz="0" w:space="0" w:color="auto"/>
                    <w:right w:val="none" w:sz="0" w:space="0" w:color="auto"/>
                  </w:divBdr>
                </w:div>
                <w:div w:id="1002928696">
                  <w:marLeft w:val="640"/>
                  <w:marRight w:val="0"/>
                  <w:marTop w:val="0"/>
                  <w:marBottom w:val="0"/>
                  <w:divBdr>
                    <w:top w:val="none" w:sz="0" w:space="0" w:color="auto"/>
                    <w:left w:val="none" w:sz="0" w:space="0" w:color="auto"/>
                    <w:bottom w:val="none" w:sz="0" w:space="0" w:color="auto"/>
                    <w:right w:val="none" w:sz="0" w:space="0" w:color="auto"/>
                  </w:divBdr>
                </w:div>
                <w:div w:id="1111821414">
                  <w:marLeft w:val="640"/>
                  <w:marRight w:val="0"/>
                  <w:marTop w:val="0"/>
                  <w:marBottom w:val="0"/>
                  <w:divBdr>
                    <w:top w:val="none" w:sz="0" w:space="0" w:color="auto"/>
                    <w:left w:val="none" w:sz="0" w:space="0" w:color="auto"/>
                    <w:bottom w:val="none" w:sz="0" w:space="0" w:color="auto"/>
                    <w:right w:val="none" w:sz="0" w:space="0" w:color="auto"/>
                  </w:divBdr>
                </w:div>
                <w:div w:id="1135104504">
                  <w:marLeft w:val="640"/>
                  <w:marRight w:val="0"/>
                  <w:marTop w:val="0"/>
                  <w:marBottom w:val="0"/>
                  <w:divBdr>
                    <w:top w:val="none" w:sz="0" w:space="0" w:color="auto"/>
                    <w:left w:val="none" w:sz="0" w:space="0" w:color="auto"/>
                    <w:bottom w:val="none" w:sz="0" w:space="0" w:color="auto"/>
                    <w:right w:val="none" w:sz="0" w:space="0" w:color="auto"/>
                  </w:divBdr>
                </w:div>
                <w:div w:id="1137528245">
                  <w:marLeft w:val="640"/>
                  <w:marRight w:val="0"/>
                  <w:marTop w:val="0"/>
                  <w:marBottom w:val="0"/>
                  <w:divBdr>
                    <w:top w:val="none" w:sz="0" w:space="0" w:color="auto"/>
                    <w:left w:val="none" w:sz="0" w:space="0" w:color="auto"/>
                    <w:bottom w:val="none" w:sz="0" w:space="0" w:color="auto"/>
                    <w:right w:val="none" w:sz="0" w:space="0" w:color="auto"/>
                  </w:divBdr>
                </w:div>
                <w:div w:id="1141725791">
                  <w:marLeft w:val="640"/>
                  <w:marRight w:val="0"/>
                  <w:marTop w:val="0"/>
                  <w:marBottom w:val="0"/>
                  <w:divBdr>
                    <w:top w:val="none" w:sz="0" w:space="0" w:color="auto"/>
                    <w:left w:val="none" w:sz="0" w:space="0" w:color="auto"/>
                    <w:bottom w:val="none" w:sz="0" w:space="0" w:color="auto"/>
                    <w:right w:val="none" w:sz="0" w:space="0" w:color="auto"/>
                  </w:divBdr>
                </w:div>
                <w:div w:id="1215198342">
                  <w:marLeft w:val="640"/>
                  <w:marRight w:val="0"/>
                  <w:marTop w:val="0"/>
                  <w:marBottom w:val="0"/>
                  <w:divBdr>
                    <w:top w:val="none" w:sz="0" w:space="0" w:color="auto"/>
                    <w:left w:val="none" w:sz="0" w:space="0" w:color="auto"/>
                    <w:bottom w:val="none" w:sz="0" w:space="0" w:color="auto"/>
                    <w:right w:val="none" w:sz="0" w:space="0" w:color="auto"/>
                  </w:divBdr>
                </w:div>
                <w:div w:id="1230456503">
                  <w:marLeft w:val="640"/>
                  <w:marRight w:val="0"/>
                  <w:marTop w:val="0"/>
                  <w:marBottom w:val="0"/>
                  <w:divBdr>
                    <w:top w:val="none" w:sz="0" w:space="0" w:color="auto"/>
                    <w:left w:val="none" w:sz="0" w:space="0" w:color="auto"/>
                    <w:bottom w:val="none" w:sz="0" w:space="0" w:color="auto"/>
                    <w:right w:val="none" w:sz="0" w:space="0" w:color="auto"/>
                  </w:divBdr>
                </w:div>
                <w:div w:id="1273441621">
                  <w:marLeft w:val="640"/>
                  <w:marRight w:val="0"/>
                  <w:marTop w:val="0"/>
                  <w:marBottom w:val="0"/>
                  <w:divBdr>
                    <w:top w:val="none" w:sz="0" w:space="0" w:color="auto"/>
                    <w:left w:val="none" w:sz="0" w:space="0" w:color="auto"/>
                    <w:bottom w:val="none" w:sz="0" w:space="0" w:color="auto"/>
                    <w:right w:val="none" w:sz="0" w:space="0" w:color="auto"/>
                  </w:divBdr>
                </w:div>
                <w:div w:id="1359812854">
                  <w:marLeft w:val="640"/>
                  <w:marRight w:val="0"/>
                  <w:marTop w:val="0"/>
                  <w:marBottom w:val="0"/>
                  <w:divBdr>
                    <w:top w:val="none" w:sz="0" w:space="0" w:color="auto"/>
                    <w:left w:val="none" w:sz="0" w:space="0" w:color="auto"/>
                    <w:bottom w:val="none" w:sz="0" w:space="0" w:color="auto"/>
                    <w:right w:val="none" w:sz="0" w:space="0" w:color="auto"/>
                  </w:divBdr>
                </w:div>
                <w:div w:id="1370255943">
                  <w:marLeft w:val="640"/>
                  <w:marRight w:val="0"/>
                  <w:marTop w:val="0"/>
                  <w:marBottom w:val="0"/>
                  <w:divBdr>
                    <w:top w:val="none" w:sz="0" w:space="0" w:color="auto"/>
                    <w:left w:val="none" w:sz="0" w:space="0" w:color="auto"/>
                    <w:bottom w:val="none" w:sz="0" w:space="0" w:color="auto"/>
                    <w:right w:val="none" w:sz="0" w:space="0" w:color="auto"/>
                  </w:divBdr>
                </w:div>
                <w:div w:id="1380517597">
                  <w:marLeft w:val="640"/>
                  <w:marRight w:val="0"/>
                  <w:marTop w:val="0"/>
                  <w:marBottom w:val="0"/>
                  <w:divBdr>
                    <w:top w:val="none" w:sz="0" w:space="0" w:color="auto"/>
                    <w:left w:val="none" w:sz="0" w:space="0" w:color="auto"/>
                    <w:bottom w:val="none" w:sz="0" w:space="0" w:color="auto"/>
                    <w:right w:val="none" w:sz="0" w:space="0" w:color="auto"/>
                  </w:divBdr>
                </w:div>
                <w:div w:id="1603489335">
                  <w:marLeft w:val="640"/>
                  <w:marRight w:val="0"/>
                  <w:marTop w:val="0"/>
                  <w:marBottom w:val="0"/>
                  <w:divBdr>
                    <w:top w:val="none" w:sz="0" w:space="0" w:color="auto"/>
                    <w:left w:val="none" w:sz="0" w:space="0" w:color="auto"/>
                    <w:bottom w:val="none" w:sz="0" w:space="0" w:color="auto"/>
                    <w:right w:val="none" w:sz="0" w:space="0" w:color="auto"/>
                  </w:divBdr>
                </w:div>
                <w:div w:id="1613899015">
                  <w:marLeft w:val="640"/>
                  <w:marRight w:val="0"/>
                  <w:marTop w:val="0"/>
                  <w:marBottom w:val="0"/>
                  <w:divBdr>
                    <w:top w:val="none" w:sz="0" w:space="0" w:color="auto"/>
                    <w:left w:val="none" w:sz="0" w:space="0" w:color="auto"/>
                    <w:bottom w:val="none" w:sz="0" w:space="0" w:color="auto"/>
                    <w:right w:val="none" w:sz="0" w:space="0" w:color="auto"/>
                  </w:divBdr>
                </w:div>
                <w:div w:id="1624118830">
                  <w:marLeft w:val="640"/>
                  <w:marRight w:val="0"/>
                  <w:marTop w:val="0"/>
                  <w:marBottom w:val="0"/>
                  <w:divBdr>
                    <w:top w:val="none" w:sz="0" w:space="0" w:color="auto"/>
                    <w:left w:val="none" w:sz="0" w:space="0" w:color="auto"/>
                    <w:bottom w:val="none" w:sz="0" w:space="0" w:color="auto"/>
                    <w:right w:val="none" w:sz="0" w:space="0" w:color="auto"/>
                  </w:divBdr>
                </w:div>
                <w:div w:id="1716931763">
                  <w:marLeft w:val="640"/>
                  <w:marRight w:val="0"/>
                  <w:marTop w:val="0"/>
                  <w:marBottom w:val="0"/>
                  <w:divBdr>
                    <w:top w:val="none" w:sz="0" w:space="0" w:color="auto"/>
                    <w:left w:val="none" w:sz="0" w:space="0" w:color="auto"/>
                    <w:bottom w:val="none" w:sz="0" w:space="0" w:color="auto"/>
                    <w:right w:val="none" w:sz="0" w:space="0" w:color="auto"/>
                  </w:divBdr>
                </w:div>
                <w:div w:id="1723677224">
                  <w:marLeft w:val="640"/>
                  <w:marRight w:val="0"/>
                  <w:marTop w:val="0"/>
                  <w:marBottom w:val="0"/>
                  <w:divBdr>
                    <w:top w:val="none" w:sz="0" w:space="0" w:color="auto"/>
                    <w:left w:val="none" w:sz="0" w:space="0" w:color="auto"/>
                    <w:bottom w:val="none" w:sz="0" w:space="0" w:color="auto"/>
                    <w:right w:val="none" w:sz="0" w:space="0" w:color="auto"/>
                  </w:divBdr>
                </w:div>
                <w:div w:id="1752043758">
                  <w:marLeft w:val="640"/>
                  <w:marRight w:val="0"/>
                  <w:marTop w:val="0"/>
                  <w:marBottom w:val="0"/>
                  <w:divBdr>
                    <w:top w:val="none" w:sz="0" w:space="0" w:color="auto"/>
                    <w:left w:val="none" w:sz="0" w:space="0" w:color="auto"/>
                    <w:bottom w:val="none" w:sz="0" w:space="0" w:color="auto"/>
                    <w:right w:val="none" w:sz="0" w:space="0" w:color="auto"/>
                  </w:divBdr>
                </w:div>
                <w:div w:id="1754282299">
                  <w:marLeft w:val="640"/>
                  <w:marRight w:val="0"/>
                  <w:marTop w:val="0"/>
                  <w:marBottom w:val="0"/>
                  <w:divBdr>
                    <w:top w:val="none" w:sz="0" w:space="0" w:color="auto"/>
                    <w:left w:val="none" w:sz="0" w:space="0" w:color="auto"/>
                    <w:bottom w:val="none" w:sz="0" w:space="0" w:color="auto"/>
                    <w:right w:val="none" w:sz="0" w:space="0" w:color="auto"/>
                  </w:divBdr>
                </w:div>
                <w:div w:id="1780298214">
                  <w:marLeft w:val="640"/>
                  <w:marRight w:val="0"/>
                  <w:marTop w:val="0"/>
                  <w:marBottom w:val="0"/>
                  <w:divBdr>
                    <w:top w:val="none" w:sz="0" w:space="0" w:color="auto"/>
                    <w:left w:val="none" w:sz="0" w:space="0" w:color="auto"/>
                    <w:bottom w:val="none" w:sz="0" w:space="0" w:color="auto"/>
                    <w:right w:val="none" w:sz="0" w:space="0" w:color="auto"/>
                  </w:divBdr>
                </w:div>
                <w:div w:id="1850631579">
                  <w:marLeft w:val="640"/>
                  <w:marRight w:val="0"/>
                  <w:marTop w:val="0"/>
                  <w:marBottom w:val="0"/>
                  <w:divBdr>
                    <w:top w:val="none" w:sz="0" w:space="0" w:color="auto"/>
                    <w:left w:val="none" w:sz="0" w:space="0" w:color="auto"/>
                    <w:bottom w:val="none" w:sz="0" w:space="0" w:color="auto"/>
                    <w:right w:val="none" w:sz="0" w:space="0" w:color="auto"/>
                  </w:divBdr>
                </w:div>
                <w:div w:id="2031181337">
                  <w:marLeft w:val="640"/>
                  <w:marRight w:val="0"/>
                  <w:marTop w:val="0"/>
                  <w:marBottom w:val="0"/>
                  <w:divBdr>
                    <w:top w:val="none" w:sz="0" w:space="0" w:color="auto"/>
                    <w:left w:val="none" w:sz="0" w:space="0" w:color="auto"/>
                    <w:bottom w:val="none" w:sz="0" w:space="0" w:color="auto"/>
                    <w:right w:val="none" w:sz="0" w:space="0" w:color="auto"/>
                  </w:divBdr>
                </w:div>
                <w:div w:id="212789373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978382">
          <w:marLeft w:val="640"/>
          <w:marRight w:val="0"/>
          <w:marTop w:val="0"/>
          <w:marBottom w:val="0"/>
          <w:divBdr>
            <w:top w:val="none" w:sz="0" w:space="0" w:color="auto"/>
            <w:left w:val="none" w:sz="0" w:space="0" w:color="auto"/>
            <w:bottom w:val="none" w:sz="0" w:space="0" w:color="auto"/>
            <w:right w:val="none" w:sz="0" w:space="0" w:color="auto"/>
          </w:divBdr>
        </w:div>
        <w:div w:id="217127918">
          <w:marLeft w:val="640"/>
          <w:marRight w:val="0"/>
          <w:marTop w:val="0"/>
          <w:marBottom w:val="0"/>
          <w:divBdr>
            <w:top w:val="none" w:sz="0" w:space="0" w:color="auto"/>
            <w:left w:val="none" w:sz="0" w:space="0" w:color="auto"/>
            <w:bottom w:val="none" w:sz="0" w:space="0" w:color="auto"/>
            <w:right w:val="none" w:sz="0" w:space="0" w:color="auto"/>
          </w:divBdr>
        </w:div>
        <w:div w:id="386294723">
          <w:marLeft w:val="640"/>
          <w:marRight w:val="0"/>
          <w:marTop w:val="0"/>
          <w:marBottom w:val="0"/>
          <w:divBdr>
            <w:top w:val="none" w:sz="0" w:space="0" w:color="auto"/>
            <w:left w:val="none" w:sz="0" w:space="0" w:color="auto"/>
            <w:bottom w:val="none" w:sz="0" w:space="0" w:color="auto"/>
            <w:right w:val="none" w:sz="0" w:space="0" w:color="auto"/>
          </w:divBdr>
        </w:div>
        <w:div w:id="539707309">
          <w:marLeft w:val="640"/>
          <w:marRight w:val="0"/>
          <w:marTop w:val="0"/>
          <w:marBottom w:val="0"/>
          <w:divBdr>
            <w:top w:val="none" w:sz="0" w:space="0" w:color="auto"/>
            <w:left w:val="none" w:sz="0" w:space="0" w:color="auto"/>
            <w:bottom w:val="none" w:sz="0" w:space="0" w:color="auto"/>
            <w:right w:val="none" w:sz="0" w:space="0" w:color="auto"/>
          </w:divBdr>
        </w:div>
        <w:div w:id="646545008">
          <w:marLeft w:val="640"/>
          <w:marRight w:val="0"/>
          <w:marTop w:val="0"/>
          <w:marBottom w:val="0"/>
          <w:divBdr>
            <w:top w:val="none" w:sz="0" w:space="0" w:color="auto"/>
            <w:left w:val="none" w:sz="0" w:space="0" w:color="auto"/>
            <w:bottom w:val="none" w:sz="0" w:space="0" w:color="auto"/>
            <w:right w:val="none" w:sz="0" w:space="0" w:color="auto"/>
          </w:divBdr>
        </w:div>
        <w:div w:id="751899336">
          <w:marLeft w:val="640"/>
          <w:marRight w:val="0"/>
          <w:marTop w:val="0"/>
          <w:marBottom w:val="0"/>
          <w:divBdr>
            <w:top w:val="none" w:sz="0" w:space="0" w:color="auto"/>
            <w:left w:val="none" w:sz="0" w:space="0" w:color="auto"/>
            <w:bottom w:val="none" w:sz="0" w:space="0" w:color="auto"/>
            <w:right w:val="none" w:sz="0" w:space="0" w:color="auto"/>
          </w:divBdr>
        </w:div>
        <w:div w:id="807361913">
          <w:marLeft w:val="640"/>
          <w:marRight w:val="0"/>
          <w:marTop w:val="0"/>
          <w:marBottom w:val="0"/>
          <w:divBdr>
            <w:top w:val="none" w:sz="0" w:space="0" w:color="auto"/>
            <w:left w:val="none" w:sz="0" w:space="0" w:color="auto"/>
            <w:bottom w:val="none" w:sz="0" w:space="0" w:color="auto"/>
            <w:right w:val="none" w:sz="0" w:space="0" w:color="auto"/>
          </w:divBdr>
        </w:div>
        <w:div w:id="820776395">
          <w:marLeft w:val="640"/>
          <w:marRight w:val="0"/>
          <w:marTop w:val="0"/>
          <w:marBottom w:val="0"/>
          <w:divBdr>
            <w:top w:val="none" w:sz="0" w:space="0" w:color="auto"/>
            <w:left w:val="none" w:sz="0" w:space="0" w:color="auto"/>
            <w:bottom w:val="none" w:sz="0" w:space="0" w:color="auto"/>
            <w:right w:val="none" w:sz="0" w:space="0" w:color="auto"/>
          </w:divBdr>
        </w:div>
        <w:div w:id="857697001">
          <w:marLeft w:val="640"/>
          <w:marRight w:val="0"/>
          <w:marTop w:val="0"/>
          <w:marBottom w:val="0"/>
          <w:divBdr>
            <w:top w:val="none" w:sz="0" w:space="0" w:color="auto"/>
            <w:left w:val="none" w:sz="0" w:space="0" w:color="auto"/>
            <w:bottom w:val="none" w:sz="0" w:space="0" w:color="auto"/>
            <w:right w:val="none" w:sz="0" w:space="0" w:color="auto"/>
          </w:divBdr>
        </w:div>
        <w:div w:id="956451953">
          <w:marLeft w:val="640"/>
          <w:marRight w:val="0"/>
          <w:marTop w:val="0"/>
          <w:marBottom w:val="0"/>
          <w:divBdr>
            <w:top w:val="none" w:sz="0" w:space="0" w:color="auto"/>
            <w:left w:val="none" w:sz="0" w:space="0" w:color="auto"/>
            <w:bottom w:val="none" w:sz="0" w:space="0" w:color="auto"/>
            <w:right w:val="none" w:sz="0" w:space="0" w:color="auto"/>
          </w:divBdr>
        </w:div>
        <w:div w:id="1023171553">
          <w:marLeft w:val="640"/>
          <w:marRight w:val="0"/>
          <w:marTop w:val="0"/>
          <w:marBottom w:val="0"/>
          <w:divBdr>
            <w:top w:val="none" w:sz="0" w:space="0" w:color="auto"/>
            <w:left w:val="none" w:sz="0" w:space="0" w:color="auto"/>
            <w:bottom w:val="none" w:sz="0" w:space="0" w:color="auto"/>
            <w:right w:val="none" w:sz="0" w:space="0" w:color="auto"/>
          </w:divBdr>
        </w:div>
        <w:div w:id="1033262972">
          <w:marLeft w:val="640"/>
          <w:marRight w:val="0"/>
          <w:marTop w:val="0"/>
          <w:marBottom w:val="0"/>
          <w:divBdr>
            <w:top w:val="none" w:sz="0" w:space="0" w:color="auto"/>
            <w:left w:val="none" w:sz="0" w:space="0" w:color="auto"/>
            <w:bottom w:val="none" w:sz="0" w:space="0" w:color="auto"/>
            <w:right w:val="none" w:sz="0" w:space="0" w:color="auto"/>
          </w:divBdr>
        </w:div>
        <w:div w:id="1059786181">
          <w:marLeft w:val="640"/>
          <w:marRight w:val="0"/>
          <w:marTop w:val="0"/>
          <w:marBottom w:val="0"/>
          <w:divBdr>
            <w:top w:val="none" w:sz="0" w:space="0" w:color="auto"/>
            <w:left w:val="none" w:sz="0" w:space="0" w:color="auto"/>
            <w:bottom w:val="none" w:sz="0" w:space="0" w:color="auto"/>
            <w:right w:val="none" w:sz="0" w:space="0" w:color="auto"/>
          </w:divBdr>
        </w:div>
        <w:div w:id="1089421566">
          <w:marLeft w:val="640"/>
          <w:marRight w:val="0"/>
          <w:marTop w:val="0"/>
          <w:marBottom w:val="0"/>
          <w:divBdr>
            <w:top w:val="none" w:sz="0" w:space="0" w:color="auto"/>
            <w:left w:val="none" w:sz="0" w:space="0" w:color="auto"/>
            <w:bottom w:val="none" w:sz="0" w:space="0" w:color="auto"/>
            <w:right w:val="none" w:sz="0" w:space="0" w:color="auto"/>
          </w:divBdr>
        </w:div>
        <w:div w:id="1144812257">
          <w:marLeft w:val="640"/>
          <w:marRight w:val="0"/>
          <w:marTop w:val="0"/>
          <w:marBottom w:val="0"/>
          <w:divBdr>
            <w:top w:val="none" w:sz="0" w:space="0" w:color="auto"/>
            <w:left w:val="none" w:sz="0" w:space="0" w:color="auto"/>
            <w:bottom w:val="none" w:sz="0" w:space="0" w:color="auto"/>
            <w:right w:val="none" w:sz="0" w:space="0" w:color="auto"/>
          </w:divBdr>
        </w:div>
        <w:div w:id="1191575648">
          <w:marLeft w:val="640"/>
          <w:marRight w:val="0"/>
          <w:marTop w:val="0"/>
          <w:marBottom w:val="0"/>
          <w:divBdr>
            <w:top w:val="none" w:sz="0" w:space="0" w:color="auto"/>
            <w:left w:val="none" w:sz="0" w:space="0" w:color="auto"/>
            <w:bottom w:val="none" w:sz="0" w:space="0" w:color="auto"/>
            <w:right w:val="none" w:sz="0" w:space="0" w:color="auto"/>
          </w:divBdr>
        </w:div>
        <w:div w:id="1232085960">
          <w:marLeft w:val="640"/>
          <w:marRight w:val="0"/>
          <w:marTop w:val="0"/>
          <w:marBottom w:val="0"/>
          <w:divBdr>
            <w:top w:val="none" w:sz="0" w:space="0" w:color="auto"/>
            <w:left w:val="none" w:sz="0" w:space="0" w:color="auto"/>
            <w:bottom w:val="none" w:sz="0" w:space="0" w:color="auto"/>
            <w:right w:val="none" w:sz="0" w:space="0" w:color="auto"/>
          </w:divBdr>
        </w:div>
        <w:div w:id="1281183421">
          <w:marLeft w:val="640"/>
          <w:marRight w:val="0"/>
          <w:marTop w:val="0"/>
          <w:marBottom w:val="0"/>
          <w:divBdr>
            <w:top w:val="none" w:sz="0" w:space="0" w:color="auto"/>
            <w:left w:val="none" w:sz="0" w:space="0" w:color="auto"/>
            <w:bottom w:val="none" w:sz="0" w:space="0" w:color="auto"/>
            <w:right w:val="none" w:sz="0" w:space="0" w:color="auto"/>
          </w:divBdr>
        </w:div>
        <w:div w:id="1308047217">
          <w:marLeft w:val="640"/>
          <w:marRight w:val="0"/>
          <w:marTop w:val="0"/>
          <w:marBottom w:val="0"/>
          <w:divBdr>
            <w:top w:val="none" w:sz="0" w:space="0" w:color="auto"/>
            <w:left w:val="none" w:sz="0" w:space="0" w:color="auto"/>
            <w:bottom w:val="none" w:sz="0" w:space="0" w:color="auto"/>
            <w:right w:val="none" w:sz="0" w:space="0" w:color="auto"/>
          </w:divBdr>
        </w:div>
        <w:div w:id="1313607109">
          <w:marLeft w:val="640"/>
          <w:marRight w:val="0"/>
          <w:marTop w:val="0"/>
          <w:marBottom w:val="0"/>
          <w:divBdr>
            <w:top w:val="none" w:sz="0" w:space="0" w:color="auto"/>
            <w:left w:val="none" w:sz="0" w:space="0" w:color="auto"/>
            <w:bottom w:val="none" w:sz="0" w:space="0" w:color="auto"/>
            <w:right w:val="none" w:sz="0" w:space="0" w:color="auto"/>
          </w:divBdr>
        </w:div>
        <w:div w:id="1323192659">
          <w:marLeft w:val="640"/>
          <w:marRight w:val="0"/>
          <w:marTop w:val="0"/>
          <w:marBottom w:val="0"/>
          <w:divBdr>
            <w:top w:val="none" w:sz="0" w:space="0" w:color="auto"/>
            <w:left w:val="none" w:sz="0" w:space="0" w:color="auto"/>
            <w:bottom w:val="none" w:sz="0" w:space="0" w:color="auto"/>
            <w:right w:val="none" w:sz="0" w:space="0" w:color="auto"/>
          </w:divBdr>
        </w:div>
        <w:div w:id="1386173244">
          <w:marLeft w:val="640"/>
          <w:marRight w:val="0"/>
          <w:marTop w:val="0"/>
          <w:marBottom w:val="0"/>
          <w:divBdr>
            <w:top w:val="none" w:sz="0" w:space="0" w:color="auto"/>
            <w:left w:val="none" w:sz="0" w:space="0" w:color="auto"/>
            <w:bottom w:val="none" w:sz="0" w:space="0" w:color="auto"/>
            <w:right w:val="none" w:sz="0" w:space="0" w:color="auto"/>
          </w:divBdr>
        </w:div>
        <w:div w:id="1443770650">
          <w:marLeft w:val="640"/>
          <w:marRight w:val="0"/>
          <w:marTop w:val="0"/>
          <w:marBottom w:val="0"/>
          <w:divBdr>
            <w:top w:val="none" w:sz="0" w:space="0" w:color="auto"/>
            <w:left w:val="none" w:sz="0" w:space="0" w:color="auto"/>
            <w:bottom w:val="none" w:sz="0" w:space="0" w:color="auto"/>
            <w:right w:val="none" w:sz="0" w:space="0" w:color="auto"/>
          </w:divBdr>
        </w:div>
        <w:div w:id="1551959273">
          <w:marLeft w:val="640"/>
          <w:marRight w:val="0"/>
          <w:marTop w:val="0"/>
          <w:marBottom w:val="0"/>
          <w:divBdr>
            <w:top w:val="none" w:sz="0" w:space="0" w:color="auto"/>
            <w:left w:val="none" w:sz="0" w:space="0" w:color="auto"/>
            <w:bottom w:val="none" w:sz="0" w:space="0" w:color="auto"/>
            <w:right w:val="none" w:sz="0" w:space="0" w:color="auto"/>
          </w:divBdr>
        </w:div>
        <w:div w:id="1633975634">
          <w:marLeft w:val="640"/>
          <w:marRight w:val="0"/>
          <w:marTop w:val="0"/>
          <w:marBottom w:val="0"/>
          <w:divBdr>
            <w:top w:val="none" w:sz="0" w:space="0" w:color="auto"/>
            <w:left w:val="none" w:sz="0" w:space="0" w:color="auto"/>
            <w:bottom w:val="none" w:sz="0" w:space="0" w:color="auto"/>
            <w:right w:val="none" w:sz="0" w:space="0" w:color="auto"/>
          </w:divBdr>
        </w:div>
        <w:div w:id="1724403199">
          <w:marLeft w:val="640"/>
          <w:marRight w:val="0"/>
          <w:marTop w:val="0"/>
          <w:marBottom w:val="0"/>
          <w:divBdr>
            <w:top w:val="none" w:sz="0" w:space="0" w:color="auto"/>
            <w:left w:val="none" w:sz="0" w:space="0" w:color="auto"/>
            <w:bottom w:val="none" w:sz="0" w:space="0" w:color="auto"/>
            <w:right w:val="none" w:sz="0" w:space="0" w:color="auto"/>
          </w:divBdr>
        </w:div>
        <w:div w:id="1733262833">
          <w:marLeft w:val="640"/>
          <w:marRight w:val="0"/>
          <w:marTop w:val="0"/>
          <w:marBottom w:val="0"/>
          <w:divBdr>
            <w:top w:val="none" w:sz="0" w:space="0" w:color="auto"/>
            <w:left w:val="none" w:sz="0" w:space="0" w:color="auto"/>
            <w:bottom w:val="none" w:sz="0" w:space="0" w:color="auto"/>
            <w:right w:val="none" w:sz="0" w:space="0" w:color="auto"/>
          </w:divBdr>
        </w:div>
        <w:div w:id="1733308108">
          <w:marLeft w:val="640"/>
          <w:marRight w:val="0"/>
          <w:marTop w:val="0"/>
          <w:marBottom w:val="0"/>
          <w:divBdr>
            <w:top w:val="none" w:sz="0" w:space="0" w:color="auto"/>
            <w:left w:val="none" w:sz="0" w:space="0" w:color="auto"/>
            <w:bottom w:val="none" w:sz="0" w:space="0" w:color="auto"/>
            <w:right w:val="none" w:sz="0" w:space="0" w:color="auto"/>
          </w:divBdr>
        </w:div>
        <w:div w:id="1745683513">
          <w:marLeft w:val="640"/>
          <w:marRight w:val="0"/>
          <w:marTop w:val="0"/>
          <w:marBottom w:val="0"/>
          <w:divBdr>
            <w:top w:val="none" w:sz="0" w:space="0" w:color="auto"/>
            <w:left w:val="none" w:sz="0" w:space="0" w:color="auto"/>
            <w:bottom w:val="none" w:sz="0" w:space="0" w:color="auto"/>
            <w:right w:val="none" w:sz="0" w:space="0" w:color="auto"/>
          </w:divBdr>
        </w:div>
        <w:div w:id="1765223824">
          <w:marLeft w:val="640"/>
          <w:marRight w:val="0"/>
          <w:marTop w:val="0"/>
          <w:marBottom w:val="0"/>
          <w:divBdr>
            <w:top w:val="none" w:sz="0" w:space="0" w:color="auto"/>
            <w:left w:val="none" w:sz="0" w:space="0" w:color="auto"/>
            <w:bottom w:val="none" w:sz="0" w:space="0" w:color="auto"/>
            <w:right w:val="none" w:sz="0" w:space="0" w:color="auto"/>
          </w:divBdr>
        </w:div>
        <w:div w:id="1794396263">
          <w:marLeft w:val="640"/>
          <w:marRight w:val="0"/>
          <w:marTop w:val="0"/>
          <w:marBottom w:val="0"/>
          <w:divBdr>
            <w:top w:val="none" w:sz="0" w:space="0" w:color="auto"/>
            <w:left w:val="none" w:sz="0" w:space="0" w:color="auto"/>
            <w:bottom w:val="none" w:sz="0" w:space="0" w:color="auto"/>
            <w:right w:val="none" w:sz="0" w:space="0" w:color="auto"/>
          </w:divBdr>
        </w:div>
        <w:div w:id="1858082214">
          <w:marLeft w:val="640"/>
          <w:marRight w:val="0"/>
          <w:marTop w:val="0"/>
          <w:marBottom w:val="0"/>
          <w:divBdr>
            <w:top w:val="none" w:sz="0" w:space="0" w:color="auto"/>
            <w:left w:val="none" w:sz="0" w:space="0" w:color="auto"/>
            <w:bottom w:val="none" w:sz="0" w:space="0" w:color="auto"/>
            <w:right w:val="none" w:sz="0" w:space="0" w:color="auto"/>
          </w:divBdr>
        </w:div>
        <w:div w:id="1883516890">
          <w:marLeft w:val="640"/>
          <w:marRight w:val="0"/>
          <w:marTop w:val="0"/>
          <w:marBottom w:val="0"/>
          <w:divBdr>
            <w:top w:val="none" w:sz="0" w:space="0" w:color="auto"/>
            <w:left w:val="none" w:sz="0" w:space="0" w:color="auto"/>
            <w:bottom w:val="none" w:sz="0" w:space="0" w:color="auto"/>
            <w:right w:val="none" w:sz="0" w:space="0" w:color="auto"/>
          </w:divBdr>
        </w:div>
        <w:div w:id="1950623398">
          <w:marLeft w:val="640"/>
          <w:marRight w:val="0"/>
          <w:marTop w:val="0"/>
          <w:marBottom w:val="0"/>
          <w:divBdr>
            <w:top w:val="none" w:sz="0" w:space="0" w:color="auto"/>
            <w:left w:val="none" w:sz="0" w:space="0" w:color="auto"/>
            <w:bottom w:val="none" w:sz="0" w:space="0" w:color="auto"/>
            <w:right w:val="none" w:sz="0" w:space="0" w:color="auto"/>
          </w:divBdr>
        </w:div>
        <w:div w:id="1954896272">
          <w:marLeft w:val="640"/>
          <w:marRight w:val="0"/>
          <w:marTop w:val="0"/>
          <w:marBottom w:val="0"/>
          <w:divBdr>
            <w:top w:val="none" w:sz="0" w:space="0" w:color="auto"/>
            <w:left w:val="none" w:sz="0" w:space="0" w:color="auto"/>
            <w:bottom w:val="none" w:sz="0" w:space="0" w:color="auto"/>
            <w:right w:val="none" w:sz="0" w:space="0" w:color="auto"/>
          </w:divBdr>
        </w:div>
        <w:div w:id="1996490155">
          <w:marLeft w:val="640"/>
          <w:marRight w:val="0"/>
          <w:marTop w:val="0"/>
          <w:marBottom w:val="0"/>
          <w:divBdr>
            <w:top w:val="none" w:sz="0" w:space="0" w:color="auto"/>
            <w:left w:val="none" w:sz="0" w:space="0" w:color="auto"/>
            <w:bottom w:val="none" w:sz="0" w:space="0" w:color="auto"/>
            <w:right w:val="none" w:sz="0" w:space="0" w:color="auto"/>
          </w:divBdr>
        </w:div>
        <w:div w:id="2072651998">
          <w:marLeft w:val="640"/>
          <w:marRight w:val="0"/>
          <w:marTop w:val="0"/>
          <w:marBottom w:val="0"/>
          <w:divBdr>
            <w:top w:val="none" w:sz="0" w:space="0" w:color="auto"/>
            <w:left w:val="none" w:sz="0" w:space="0" w:color="auto"/>
            <w:bottom w:val="none" w:sz="0" w:space="0" w:color="auto"/>
            <w:right w:val="none" w:sz="0" w:space="0" w:color="auto"/>
          </w:divBdr>
        </w:div>
        <w:div w:id="2124380281">
          <w:marLeft w:val="640"/>
          <w:marRight w:val="0"/>
          <w:marTop w:val="0"/>
          <w:marBottom w:val="0"/>
          <w:divBdr>
            <w:top w:val="none" w:sz="0" w:space="0" w:color="auto"/>
            <w:left w:val="none" w:sz="0" w:space="0" w:color="auto"/>
            <w:bottom w:val="none" w:sz="0" w:space="0" w:color="auto"/>
            <w:right w:val="none" w:sz="0" w:space="0" w:color="auto"/>
          </w:divBdr>
        </w:div>
      </w:divsChild>
    </w:div>
    <w:div w:id="1057777571">
      <w:bodyDiv w:val="1"/>
      <w:marLeft w:val="0"/>
      <w:marRight w:val="0"/>
      <w:marTop w:val="0"/>
      <w:marBottom w:val="0"/>
      <w:divBdr>
        <w:top w:val="none" w:sz="0" w:space="0" w:color="auto"/>
        <w:left w:val="none" w:sz="0" w:space="0" w:color="auto"/>
        <w:bottom w:val="none" w:sz="0" w:space="0" w:color="auto"/>
        <w:right w:val="none" w:sz="0" w:space="0" w:color="auto"/>
      </w:divBdr>
      <w:divsChild>
        <w:div w:id="263154724">
          <w:marLeft w:val="640"/>
          <w:marRight w:val="0"/>
          <w:marTop w:val="0"/>
          <w:marBottom w:val="0"/>
          <w:divBdr>
            <w:top w:val="none" w:sz="0" w:space="0" w:color="auto"/>
            <w:left w:val="none" w:sz="0" w:space="0" w:color="auto"/>
            <w:bottom w:val="none" w:sz="0" w:space="0" w:color="auto"/>
            <w:right w:val="none" w:sz="0" w:space="0" w:color="auto"/>
          </w:divBdr>
        </w:div>
        <w:div w:id="416483961">
          <w:marLeft w:val="640"/>
          <w:marRight w:val="0"/>
          <w:marTop w:val="0"/>
          <w:marBottom w:val="0"/>
          <w:divBdr>
            <w:top w:val="none" w:sz="0" w:space="0" w:color="auto"/>
            <w:left w:val="none" w:sz="0" w:space="0" w:color="auto"/>
            <w:bottom w:val="none" w:sz="0" w:space="0" w:color="auto"/>
            <w:right w:val="none" w:sz="0" w:space="0" w:color="auto"/>
          </w:divBdr>
        </w:div>
        <w:div w:id="1016077269">
          <w:marLeft w:val="640"/>
          <w:marRight w:val="0"/>
          <w:marTop w:val="0"/>
          <w:marBottom w:val="0"/>
          <w:divBdr>
            <w:top w:val="none" w:sz="0" w:space="0" w:color="auto"/>
            <w:left w:val="none" w:sz="0" w:space="0" w:color="auto"/>
            <w:bottom w:val="none" w:sz="0" w:space="0" w:color="auto"/>
            <w:right w:val="none" w:sz="0" w:space="0" w:color="auto"/>
          </w:divBdr>
        </w:div>
        <w:div w:id="1081022424">
          <w:marLeft w:val="640"/>
          <w:marRight w:val="0"/>
          <w:marTop w:val="0"/>
          <w:marBottom w:val="0"/>
          <w:divBdr>
            <w:top w:val="none" w:sz="0" w:space="0" w:color="auto"/>
            <w:left w:val="none" w:sz="0" w:space="0" w:color="auto"/>
            <w:bottom w:val="none" w:sz="0" w:space="0" w:color="auto"/>
            <w:right w:val="none" w:sz="0" w:space="0" w:color="auto"/>
          </w:divBdr>
        </w:div>
        <w:div w:id="1308626131">
          <w:marLeft w:val="640"/>
          <w:marRight w:val="0"/>
          <w:marTop w:val="0"/>
          <w:marBottom w:val="0"/>
          <w:divBdr>
            <w:top w:val="none" w:sz="0" w:space="0" w:color="auto"/>
            <w:left w:val="none" w:sz="0" w:space="0" w:color="auto"/>
            <w:bottom w:val="none" w:sz="0" w:space="0" w:color="auto"/>
            <w:right w:val="none" w:sz="0" w:space="0" w:color="auto"/>
          </w:divBdr>
        </w:div>
        <w:div w:id="1371150662">
          <w:marLeft w:val="640"/>
          <w:marRight w:val="0"/>
          <w:marTop w:val="0"/>
          <w:marBottom w:val="0"/>
          <w:divBdr>
            <w:top w:val="none" w:sz="0" w:space="0" w:color="auto"/>
            <w:left w:val="none" w:sz="0" w:space="0" w:color="auto"/>
            <w:bottom w:val="none" w:sz="0" w:space="0" w:color="auto"/>
            <w:right w:val="none" w:sz="0" w:space="0" w:color="auto"/>
          </w:divBdr>
        </w:div>
        <w:div w:id="1628127385">
          <w:marLeft w:val="640"/>
          <w:marRight w:val="0"/>
          <w:marTop w:val="0"/>
          <w:marBottom w:val="0"/>
          <w:divBdr>
            <w:top w:val="none" w:sz="0" w:space="0" w:color="auto"/>
            <w:left w:val="none" w:sz="0" w:space="0" w:color="auto"/>
            <w:bottom w:val="none" w:sz="0" w:space="0" w:color="auto"/>
            <w:right w:val="none" w:sz="0" w:space="0" w:color="auto"/>
          </w:divBdr>
        </w:div>
      </w:divsChild>
    </w:div>
    <w:div w:id="1057972926">
      <w:bodyDiv w:val="1"/>
      <w:marLeft w:val="0"/>
      <w:marRight w:val="0"/>
      <w:marTop w:val="0"/>
      <w:marBottom w:val="0"/>
      <w:divBdr>
        <w:top w:val="none" w:sz="0" w:space="0" w:color="auto"/>
        <w:left w:val="none" w:sz="0" w:space="0" w:color="auto"/>
        <w:bottom w:val="none" w:sz="0" w:space="0" w:color="auto"/>
        <w:right w:val="none" w:sz="0" w:space="0" w:color="auto"/>
      </w:divBdr>
      <w:divsChild>
        <w:div w:id="9987396">
          <w:marLeft w:val="640"/>
          <w:marRight w:val="0"/>
          <w:marTop w:val="0"/>
          <w:marBottom w:val="0"/>
          <w:divBdr>
            <w:top w:val="none" w:sz="0" w:space="0" w:color="auto"/>
            <w:left w:val="none" w:sz="0" w:space="0" w:color="auto"/>
            <w:bottom w:val="none" w:sz="0" w:space="0" w:color="auto"/>
            <w:right w:val="none" w:sz="0" w:space="0" w:color="auto"/>
          </w:divBdr>
        </w:div>
        <w:div w:id="32849281">
          <w:marLeft w:val="640"/>
          <w:marRight w:val="0"/>
          <w:marTop w:val="0"/>
          <w:marBottom w:val="0"/>
          <w:divBdr>
            <w:top w:val="none" w:sz="0" w:space="0" w:color="auto"/>
            <w:left w:val="none" w:sz="0" w:space="0" w:color="auto"/>
            <w:bottom w:val="none" w:sz="0" w:space="0" w:color="auto"/>
            <w:right w:val="none" w:sz="0" w:space="0" w:color="auto"/>
          </w:divBdr>
        </w:div>
        <w:div w:id="36778401">
          <w:marLeft w:val="640"/>
          <w:marRight w:val="0"/>
          <w:marTop w:val="0"/>
          <w:marBottom w:val="0"/>
          <w:divBdr>
            <w:top w:val="none" w:sz="0" w:space="0" w:color="auto"/>
            <w:left w:val="none" w:sz="0" w:space="0" w:color="auto"/>
            <w:bottom w:val="none" w:sz="0" w:space="0" w:color="auto"/>
            <w:right w:val="none" w:sz="0" w:space="0" w:color="auto"/>
          </w:divBdr>
        </w:div>
        <w:div w:id="220101788">
          <w:marLeft w:val="640"/>
          <w:marRight w:val="0"/>
          <w:marTop w:val="0"/>
          <w:marBottom w:val="0"/>
          <w:divBdr>
            <w:top w:val="none" w:sz="0" w:space="0" w:color="auto"/>
            <w:left w:val="none" w:sz="0" w:space="0" w:color="auto"/>
            <w:bottom w:val="none" w:sz="0" w:space="0" w:color="auto"/>
            <w:right w:val="none" w:sz="0" w:space="0" w:color="auto"/>
          </w:divBdr>
        </w:div>
        <w:div w:id="357313509">
          <w:marLeft w:val="640"/>
          <w:marRight w:val="0"/>
          <w:marTop w:val="0"/>
          <w:marBottom w:val="0"/>
          <w:divBdr>
            <w:top w:val="none" w:sz="0" w:space="0" w:color="auto"/>
            <w:left w:val="none" w:sz="0" w:space="0" w:color="auto"/>
            <w:bottom w:val="none" w:sz="0" w:space="0" w:color="auto"/>
            <w:right w:val="none" w:sz="0" w:space="0" w:color="auto"/>
          </w:divBdr>
        </w:div>
        <w:div w:id="383792859">
          <w:marLeft w:val="640"/>
          <w:marRight w:val="0"/>
          <w:marTop w:val="0"/>
          <w:marBottom w:val="0"/>
          <w:divBdr>
            <w:top w:val="none" w:sz="0" w:space="0" w:color="auto"/>
            <w:left w:val="none" w:sz="0" w:space="0" w:color="auto"/>
            <w:bottom w:val="none" w:sz="0" w:space="0" w:color="auto"/>
            <w:right w:val="none" w:sz="0" w:space="0" w:color="auto"/>
          </w:divBdr>
        </w:div>
        <w:div w:id="619145022">
          <w:marLeft w:val="640"/>
          <w:marRight w:val="0"/>
          <w:marTop w:val="0"/>
          <w:marBottom w:val="0"/>
          <w:divBdr>
            <w:top w:val="none" w:sz="0" w:space="0" w:color="auto"/>
            <w:left w:val="none" w:sz="0" w:space="0" w:color="auto"/>
            <w:bottom w:val="none" w:sz="0" w:space="0" w:color="auto"/>
            <w:right w:val="none" w:sz="0" w:space="0" w:color="auto"/>
          </w:divBdr>
        </w:div>
        <w:div w:id="1258365557">
          <w:marLeft w:val="640"/>
          <w:marRight w:val="0"/>
          <w:marTop w:val="0"/>
          <w:marBottom w:val="0"/>
          <w:divBdr>
            <w:top w:val="none" w:sz="0" w:space="0" w:color="auto"/>
            <w:left w:val="none" w:sz="0" w:space="0" w:color="auto"/>
            <w:bottom w:val="none" w:sz="0" w:space="0" w:color="auto"/>
            <w:right w:val="none" w:sz="0" w:space="0" w:color="auto"/>
          </w:divBdr>
        </w:div>
        <w:div w:id="1670985659">
          <w:marLeft w:val="640"/>
          <w:marRight w:val="0"/>
          <w:marTop w:val="0"/>
          <w:marBottom w:val="0"/>
          <w:divBdr>
            <w:top w:val="none" w:sz="0" w:space="0" w:color="auto"/>
            <w:left w:val="none" w:sz="0" w:space="0" w:color="auto"/>
            <w:bottom w:val="none" w:sz="0" w:space="0" w:color="auto"/>
            <w:right w:val="none" w:sz="0" w:space="0" w:color="auto"/>
          </w:divBdr>
        </w:div>
        <w:div w:id="1750152027">
          <w:marLeft w:val="640"/>
          <w:marRight w:val="0"/>
          <w:marTop w:val="0"/>
          <w:marBottom w:val="0"/>
          <w:divBdr>
            <w:top w:val="none" w:sz="0" w:space="0" w:color="auto"/>
            <w:left w:val="none" w:sz="0" w:space="0" w:color="auto"/>
            <w:bottom w:val="none" w:sz="0" w:space="0" w:color="auto"/>
            <w:right w:val="none" w:sz="0" w:space="0" w:color="auto"/>
          </w:divBdr>
        </w:div>
        <w:div w:id="1900049343">
          <w:marLeft w:val="640"/>
          <w:marRight w:val="0"/>
          <w:marTop w:val="0"/>
          <w:marBottom w:val="0"/>
          <w:divBdr>
            <w:top w:val="none" w:sz="0" w:space="0" w:color="auto"/>
            <w:left w:val="none" w:sz="0" w:space="0" w:color="auto"/>
            <w:bottom w:val="none" w:sz="0" w:space="0" w:color="auto"/>
            <w:right w:val="none" w:sz="0" w:space="0" w:color="auto"/>
          </w:divBdr>
        </w:div>
        <w:div w:id="2007631023">
          <w:marLeft w:val="640"/>
          <w:marRight w:val="0"/>
          <w:marTop w:val="0"/>
          <w:marBottom w:val="0"/>
          <w:divBdr>
            <w:top w:val="none" w:sz="0" w:space="0" w:color="auto"/>
            <w:left w:val="none" w:sz="0" w:space="0" w:color="auto"/>
            <w:bottom w:val="none" w:sz="0" w:space="0" w:color="auto"/>
            <w:right w:val="none" w:sz="0" w:space="0" w:color="auto"/>
          </w:divBdr>
        </w:div>
      </w:divsChild>
    </w:div>
    <w:div w:id="1061171702">
      <w:bodyDiv w:val="1"/>
      <w:marLeft w:val="0"/>
      <w:marRight w:val="0"/>
      <w:marTop w:val="0"/>
      <w:marBottom w:val="0"/>
      <w:divBdr>
        <w:top w:val="none" w:sz="0" w:space="0" w:color="auto"/>
        <w:left w:val="none" w:sz="0" w:space="0" w:color="auto"/>
        <w:bottom w:val="none" w:sz="0" w:space="0" w:color="auto"/>
        <w:right w:val="none" w:sz="0" w:space="0" w:color="auto"/>
      </w:divBdr>
      <w:divsChild>
        <w:div w:id="59989246">
          <w:marLeft w:val="640"/>
          <w:marRight w:val="0"/>
          <w:marTop w:val="0"/>
          <w:marBottom w:val="0"/>
          <w:divBdr>
            <w:top w:val="none" w:sz="0" w:space="0" w:color="auto"/>
            <w:left w:val="none" w:sz="0" w:space="0" w:color="auto"/>
            <w:bottom w:val="none" w:sz="0" w:space="0" w:color="auto"/>
            <w:right w:val="none" w:sz="0" w:space="0" w:color="auto"/>
          </w:divBdr>
        </w:div>
        <w:div w:id="71776335">
          <w:marLeft w:val="640"/>
          <w:marRight w:val="0"/>
          <w:marTop w:val="0"/>
          <w:marBottom w:val="0"/>
          <w:divBdr>
            <w:top w:val="none" w:sz="0" w:space="0" w:color="auto"/>
            <w:left w:val="none" w:sz="0" w:space="0" w:color="auto"/>
            <w:bottom w:val="none" w:sz="0" w:space="0" w:color="auto"/>
            <w:right w:val="none" w:sz="0" w:space="0" w:color="auto"/>
          </w:divBdr>
        </w:div>
        <w:div w:id="208077438">
          <w:marLeft w:val="640"/>
          <w:marRight w:val="0"/>
          <w:marTop w:val="0"/>
          <w:marBottom w:val="0"/>
          <w:divBdr>
            <w:top w:val="none" w:sz="0" w:space="0" w:color="auto"/>
            <w:left w:val="none" w:sz="0" w:space="0" w:color="auto"/>
            <w:bottom w:val="none" w:sz="0" w:space="0" w:color="auto"/>
            <w:right w:val="none" w:sz="0" w:space="0" w:color="auto"/>
          </w:divBdr>
        </w:div>
        <w:div w:id="287856689">
          <w:marLeft w:val="640"/>
          <w:marRight w:val="0"/>
          <w:marTop w:val="0"/>
          <w:marBottom w:val="0"/>
          <w:divBdr>
            <w:top w:val="none" w:sz="0" w:space="0" w:color="auto"/>
            <w:left w:val="none" w:sz="0" w:space="0" w:color="auto"/>
            <w:bottom w:val="none" w:sz="0" w:space="0" w:color="auto"/>
            <w:right w:val="none" w:sz="0" w:space="0" w:color="auto"/>
          </w:divBdr>
        </w:div>
        <w:div w:id="484585321">
          <w:marLeft w:val="640"/>
          <w:marRight w:val="0"/>
          <w:marTop w:val="0"/>
          <w:marBottom w:val="0"/>
          <w:divBdr>
            <w:top w:val="none" w:sz="0" w:space="0" w:color="auto"/>
            <w:left w:val="none" w:sz="0" w:space="0" w:color="auto"/>
            <w:bottom w:val="none" w:sz="0" w:space="0" w:color="auto"/>
            <w:right w:val="none" w:sz="0" w:space="0" w:color="auto"/>
          </w:divBdr>
        </w:div>
        <w:div w:id="530186984">
          <w:marLeft w:val="640"/>
          <w:marRight w:val="0"/>
          <w:marTop w:val="0"/>
          <w:marBottom w:val="0"/>
          <w:divBdr>
            <w:top w:val="none" w:sz="0" w:space="0" w:color="auto"/>
            <w:left w:val="none" w:sz="0" w:space="0" w:color="auto"/>
            <w:bottom w:val="none" w:sz="0" w:space="0" w:color="auto"/>
            <w:right w:val="none" w:sz="0" w:space="0" w:color="auto"/>
          </w:divBdr>
        </w:div>
        <w:div w:id="537667561">
          <w:marLeft w:val="640"/>
          <w:marRight w:val="0"/>
          <w:marTop w:val="0"/>
          <w:marBottom w:val="0"/>
          <w:divBdr>
            <w:top w:val="none" w:sz="0" w:space="0" w:color="auto"/>
            <w:left w:val="none" w:sz="0" w:space="0" w:color="auto"/>
            <w:bottom w:val="none" w:sz="0" w:space="0" w:color="auto"/>
            <w:right w:val="none" w:sz="0" w:space="0" w:color="auto"/>
          </w:divBdr>
        </w:div>
        <w:div w:id="657612251">
          <w:marLeft w:val="640"/>
          <w:marRight w:val="0"/>
          <w:marTop w:val="0"/>
          <w:marBottom w:val="0"/>
          <w:divBdr>
            <w:top w:val="none" w:sz="0" w:space="0" w:color="auto"/>
            <w:left w:val="none" w:sz="0" w:space="0" w:color="auto"/>
            <w:bottom w:val="none" w:sz="0" w:space="0" w:color="auto"/>
            <w:right w:val="none" w:sz="0" w:space="0" w:color="auto"/>
          </w:divBdr>
        </w:div>
        <w:div w:id="704791683">
          <w:marLeft w:val="640"/>
          <w:marRight w:val="0"/>
          <w:marTop w:val="0"/>
          <w:marBottom w:val="0"/>
          <w:divBdr>
            <w:top w:val="none" w:sz="0" w:space="0" w:color="auto"/>
            <w:left w:val="none" w:sz="0" w:space="0" w:color="auto"/>
            <w:bottom w:val="none" w:sz="0" w:space="0" w:color="auto"/>
            <w:right w:val="none" w:sz="0" w:space="0" w:color="auto"/>
          </w:divBdr>
        </w:div>
        <w:div w:id="732242957">
          <w:marLeft w:val="640"/>
          <w:marRight w:val="0"/>
          <w:marTop w:val="0"/>
          <w:marBottom w:val="0"/>
          <w:divBdr>
            <w:top w:val="none" w:sz="0" w:space="0" w:color="auto"/>
            <w:left w:val="none" w:sz="0" w:space="0" w:color="auto"/>
            <w:bottom w:val="none" w:sz="0" w:space="0" w:color="auto"/>
            <w:right w:val="none" w:sz="0" w:space="0" w:color="auto"/>
          </w:divBdr>
        </w:div>
        <w:div w:id="1084298339">
          <w:marLeft w:val="640"/>
          <w:marRight w:val="0"/>
          <w:marTop w:val="0"/>
          <w:marBottom w:val="0"/>
          <w:divBdr>
            <w:top w:val="none" w:sz="0" w:space="0" w:color="auto"/>
            <w:left w:val="none" w:sz="0" w:space="0" w:color="auto"/>
            <w:bottom w:val="none" w:sz="0" w:space="0" w:color="auto"/>
            <w:right w:val="none" w:sz="0" w:space="0" w:color="auto"/>
          </w:divBdr>
        </w:div>
        <w:div w:id="1151753241">
          <w:marLeft w:val="640"/>
          <w:marRight w:val="0"/>
          <w:marTop w:val="0"/>
          <w:marBottom w:val="0"/>
          <w:divBdr>
            <w:top w:val="none" w:sz="0" w:space="0" w:color="auto"/>
            <w:left w:val="none" w:sz="0" w:space="0" w:color="auto"/>
            <w:bottom w:val="none" w:sz="0" w:space="0" w:color="auto"/>
            <w:right w:val="none" w:sz="0" w:space="0" w:color="auto"/>
          </w:divBdr>
        </w:div>
        <w:div w:id="1262102539">
          <w:marLeft w:val="640"/>
          <w:marRight w:val="0"/>
          <w:marTop w:val="0"/>
          <w:marBottom w:val="0"/>
          <w:divBdr>
            <w:top w:val="none" w:sz="0" w:space="0" w:color="auto"/>
            <w:left w:val="none" w:sz="0" w:space="0" w:color="auto"/>
            <w:bottom w:val="none" w:sz="0" w:space="0" w:color="auto"/>
            <w:right w:val="none" w:sz="0" w:space="0" w:color="auto"/>
          </w:divBdr>
        </w:div>
        <w:div w:id="1501584794">
          <w:marLeft w:val="640"/>
          <w:marRight w:val="0"/>
          <w:marTop w:val="0"/>
          <w:marBottom w:val="0"/>
          <w:divBdr>
            <w:top w:val="none" w:sz="0" w:space="0" w:color="auto"/>
            <w:left w:val="none" w:sz="0" w:space="0" w:color="auto"/>
            <w:bottom w:val="none" w:sz="0" w:space="0" w:color="auto"/>
            <w:right w:val="none" w:sz="0" w:space="0" w:color="auto"/>
          </w:divBdr>
        </w:div>
        <w:div w:id="1621642007">
          <w:marLeft w:val="640"/>
          <w:marRight w:val="0"/>
          <w:marTop w:val="0"/>
          <w:marBottom w:val="0"/>
          <w:divBdr>
            <w:top w:val="none" w:sz="0" w:space="0" w:color="auto"/>
            <w:left w:val="none" w:sz="0" w:space="0" w:color="auto"/>
            <w:bottom w:val="none" w:sz="0" w:space="0" w:color="auto"/>
            <w:right w:val="none" w:sz="0" w:space="0" w:color="auto"/>
          </w:divBdr>
        </w:div>
        <w:div w:id="1846242014">
          <w:marLeft w:val="640"/>
          <w:marRight w:val="0"/>
          <w:marTop w:val="0"/>
          <w:marBottom w:val="0"/>
          <w:divBdr>
            <w:top w:val="none" w:sz="0" w:space="0" w:color="auto"/>
            <w:left w:val="none" w:sz="0" w:space="0" w:color="auto"/>
            <w:bottom w:val="none" w:sz="0" w:space="0" w:color="auto"/>
            <w:right w:val="none" w:sz="0" w:space="0" w:color="auto"/>
          </w:divBdr>
        </w:div>
        <w:div w:id="2074115688">
          <w:marLeft w:val="640"/>
          <w:marRight w:val="0"/>
          <w:marTop w:val="0"/>
          <w:marBottom w:val="0"/>
          <w:divBdr>
            <w:top w:val="none" w:sz="0" w:space="0" w:color="auto"/>
            <w:left w:val="none" w:sz="0" w:space="0" w:color="auto"/>
            <w:bottom w:val="none" w:sz="0" w:space="0" w:color="auto"/>
            <w:right w:val="none" w:sz="0" w:space="0" w:color="auto"/>
          </w:divBdr>
        </w:div>
        <w:div w:id="2095583799">
          <w:marLeft w:val="640"/>
          <w:marRight w:val="0"/>
          <w:marTop w:val="0"/>
          <w:marBottom w:val="0"/>
          <w:divBdr>
            <w:top w:val="none" w:sz="0" w:space="0" w:color="auto"/>
            <w:left w:val="none" w:sz="0" w:space="0" w:color="auto"/>
            <w:bottom w:val="none" w:sz="0" w:space="0" w:color="auto"/>
            <w:right w:val="none" w:sz="0" w:space="0" w:color="auto"/>
          </w:divBdr>
        </w:div>
        <w:div w:id="2126844104">
          <w:marLeft w:val="640"/>
          <w:marRight w:val="0"/>
          <w:marTop w:val="0"/>
          <w:marBottom w:val="0"/>
          <w:divBdr>
            <w:top w:val="none" w:sz="0" w:space="0" w:color="auto"/>
            <w:left w:val="none" w:sz="0" w:space="0" w:color="auto"/>
            <w:bottom w:val="none" w:sz="0" w:space="0" w:color="auto"/>
            <w:right w:val="none" w:sz="0" w:space="0" w:color="auto"/>
          </w:divBdr>
        </w:div>
      </w:divsChild>
    </w:div>
    <w:div w:id="1074863856">
      <w:bodyDiv w:val="1"/>
      <w:marLeft w:val="0"/>
      <w:marRight w:val="0"/>
      <w:marTop w:val="0"/>
      <w:marBottom w:val="0"/>
      <w:divBdr>
        <w:top w:val="none" w:sz="0" w:space="0" w:color="auto"/>
        <w:left w:val="none" w:sz="0" w:space="0" w:color="auto"/>
        <w:bottom w:val="none" w:sz="0" w:space="0" w:color="auto"/>
        <w:right w:val="none" w:sz="0" w:space="0" w:color="auto"/>
      </w:divBdr>
      <w:divsChild>
        <w:div w:id="102380649">
          <w:marLeft w:val="640"/>
          <w:marRight w:val="0"/>
          <w:marTop w:val="0"/>
          <w:marBottom w:val="0"/>
          <w:divBdr>
            <w:top w:val="none" w:sz="0" w:space="0" w:color="auto"/>
            <w:left w:val="none" w:sz="0" w:space="0" w:color="auto"/>
            <w:bottom w:val="none" w:sz="0" w:space="0" w:color="auto"/>
            <w:right w:val="none" w:sz="0" w:space="0" w:color="auto"/>
          </w:divBdr>
        </w:div>
        <w:div w:id="271785729">
          <w:marLeft w:val="640"/>
          <w:marRight w:val="0"/>
          <w:marTop w:val="0"/>
          <w:marBottom w:val="0"/>
          <w:divBdr>
            <w:top w:val="none" w:sz="0" w:space="0" w:color="auto"/>
            <w:left w:val="none" w:sz="0" w:space="0" w:color="auto"/>
            <w:bottom w:val="none" w:sz="0" w:space="0" w:color="auto"/>
            <w:right w:val="none" w:sz="0" w:space="0" w:color="auto"/>
          </w:divBdr>
        </w:div>
        <w:div w:id="691806195">
          <w:marLeft w:val="640"/>
          <w:marRight w:val="0"/>
          <w:marTop w:val="0"/>
          <w:marBottom w:val="0"/>
          <w:divBdr>
            <w:top w:val="none" w:sz="0" w:space="0" w:color="auto"/>
            <w:left w:val="none" w:sz="0" w:space="0" w:color="auto"/>
            <w:bottom w:val="none" w:sz="0" w:space="0" w:color="auto"/>
            <w:right w:val="none" w:sz="0" w:space="0" w:color="auto"/>
          </w:divBdr>
        </w:div>
        <w:div w:id="1184516148">
          <w:marLeft w:val="640"/>
          <w:marRight w:val="0"/>
          <w:marTop w:val="0"/>
          <w:marBottom w:val="0"/>
          <w:divBdr>
            <w:top w:val="none" w:sz="0" w:space="0" w:color="auto"/>
            <w:left w:val="none" w:sz="0" w:space="0" w:color="auto"/>
            <w:bottom w:val="none" w:sz="0" w:space="0" w:color="auto"/>
            <w:right w:val="none" w:sz="0" w:space="0" w:color="auto"/>
          </w:divBdr>
        </w:div>
        <w:div w:id="1537236254">
          <w:marLeft w:val="640"/>
          <w:marRight w:val="0"/>
          <w:marTop w:val="0"/>
          <w:marBottom w:val="0"/>
          <w:divBdr>
            <w:top w:val="none" w:sz="0" w:space="0" w:color="auto"/>
            <w:left w:val="none" w:sz="0" w:space="0" w:color="auto"/>
            <w:bottom w:val="none" w:sz="0" w:space="0" w:color="auto"/>
            <w:right w:val="none" w:sz="0" w:space="0" w:color="auto"/>
          </w:divBdr>
        </w:div>
        <w:div w:id="1822842920">
          <w:marLeft w:val="640"/>
          <w:marRight w:val="0"/>
          <w:marTop w:val="0"/>
          <w:marBottom w:val="0"/>
          <w:divBdr>
            <w:top w:val="none" w:sz="0" w:space="0" w:color="auto"/>
            <w:left w:val="none" w:sz="0" w:space="0" w:color="auto"/>
            <w:bottom w:val="none" w:sz="0" w:space="0" w:color="auto"/>
            <w:right w:val="none" w:sz="0" w:space="0" w:color="auto"/>
          </w:divBdr>
        </w:div>
        <w:div w:id="1927763356">
          <w:marLeft w:val="640"/>
          <w:marRight w:val="0"/>
          <w:marTop w:val="0"/>
          <w:marBottom w:val="0"/>
          <w:divBdr>
            <w:top w:val="none" w:sz="0" w:space="0" w:color="auto"/>
            <w:left w:val="none" w:sz="0" w:space="0" w:color="auto"/>
            <w:bottom w:val="none" w:sz="0" w:space="0" w:color="auto"/>
            <w:right w:val="none" w:sz="0" w:space="0" w:color="auto"/>
          </w:divBdr>
        </w:div>
        <w:div w:id="2017681830">
          <w:marLeft w:val="640"/>
          <w:marRight w:val="0"/>
          <w:marTop w:val="0"/>
          <w:marBottom w:val="0"/>
          <w:divBdr>
            <w:top w:val="none" w:sz="0" w:space="0" w:color="auto"/>
            <w:left w:val="none" w:sz="0" w:space="0" w:color="auto"/>
            <w:bottom w:val="none" w:sz="0" w:space="0" w:color="auto"/>
            <w:right w:val="none" w:sz="0" w:space="0" w:color="auto"/>
          </w:divBdr>
        </w:div>
      </w:divsChild>
    </w:div>
    <w:div w:id="1090204100">
      <w:bodyDiv w:val="1"/>
      <w:marLeft w:val="0"/>
      <w:marRight w:val="0"/>
      <w:marTop w:val="0"/>
      <w:marBottom w:val="0"/>
      <w:divBdr>
        <w:top w:val="none" w:sz="0" w:space="0" w:color="auto"/>
        <w:left w:val="none" w:sz="0" w:space="0" w:color="auto"/>
        <w:bottom w:val="none" w:sz="0" w:space="0" w:color="auto"/>
        <w:right w:val="none" w:sz="0" w:space="0" w:color="auto"/>
      </w:divBdr>
      <w:divsChild>
        <w:div w:id="36784461">
          <w:marLeft w:val="640"/>
          <w:marRight w:val="0"/>
          <w:marTop w:val="0"/>
          <w:marBottom w:val="0"/>
          <w:divBdr>
            <w:top w:val="none" w:sz="0" w:space="0" w:color="auto"/>
            <w:left w:val="none" w:sz="0" w:space="0" w:color="auto"/>
            <w:bottom w:val="none" w:sz="0" w:space="0" w:color="auto"/>
            <w:right w:val="none" w:sz="0" w:space="0" w:color="auto"/>
          </w:divBdr>
        </w:div>
        <w:div w:id="213123559">
          <w:marLeft w:val="640"/>
          <w:marRight w:val="0"/>
          <w:marTop w:val="0"/>
          <w:marBottom w:val="0"/>
          <w:divBdr>
            <w:top w:val="none" w:sz="0" w:space="0" w:color="auto"/>
            <w:left w:val="none" w:sz="0" w:space="0" w:color="auto"/>
            <w:bottom w:val="none" w:sz="0" w:space="0" w:color="auto"/>
            <w:right w:val="none" w:sz="0" w:space="0" w:color="auto"/>
          </w:divBdr>
        </w:div>
        <w:div w:id="243103073">
          <w:marLeft w:val="640"/>
          <w:marRight w:val="0"/>
          <w:marTop w:val="0"/>
          <w:marBottom w:val="0"/>
          <w:divBdr>
            <w:top w:val="none" w:sz="0" w:space="0" w:color="auto"/>
            <w:left w:val="none" w:sz="0" w:space="0" w:color="auto"/>
            <w:bottom w:val="none" w:sz="0" w:space="0" w:color="auto"/>
            <w:right w:val="none" w:sz="0" w:space="0" w:color="auto"/>
          </w:divBdr>
        </w:div>
        <w:div w:id="315038492">
          <w:marLeft w:val="640"/>
          <w:marRight w:val="0"/>
          <w:marTop w:val="0"/>
          <w:marBottom w:val="0"/>
          <w:divBdr>
            <w:top w:val="none" w:sz="0" w:space="0" w:color="auto"/>
            <w:left w:val="none" w:sz="0" w:space="0" w:color="auto"/>
            <w:bottom w:val="none" w:sz="0" w:space="0" w:color="auto"/>
            <w:right w:val="none" w:sz="0" w:space="0" w:color="auto"/>
          </w:divBdr>
        </w:div>
        <w:div w:id="483278721">
          <w:marLeft w:val="640"/>
          <w:marRight w:val="0"/>
          <w:marTop w:val="0"/>
          <w:marBottom w:val="0"/>
          <w:divBdr>
            <w:top w:val="none" w:sz="0" w:space="0" w:color="auto"/>
            <w:left w:val="none" w:sz="0" w:space="0" w:color="auto"/>
            <w:bottom w:val="none" w:sz="0" w:space="0" w:color="auto"/>
            <w:right w:val="none" w:sz="0" w:space="0" w:color="auto"/>
          </w:divBdr>
        </w:div>
        <w:div w:id="561990073">
          <w:marLeft w:val="640"/>
          <w:marRight w:val="0"/>
          <w:marTop w:val="0"/>
          <w:marBottom w:val="0"/>
          <w:divBdr>
            <w:top w:val="none" w:sz="0" w:space="0" w:color="auto"/>
            <w:left w:val="none" w:sz="0" w:space="0" w:color="auto"/>
            <w:bottom w:val="none" w:sz="0" w:space="0" w:color="auto"/>
            <w:right w:val="none" w:sz="0" w:space="0" w:color="auto"/>
          </w:divBdr>
        </w:div>
        <w:div w:id="784927711">
          <w:marLeft w:val="640"/>
          <w:marRight w:val="0"/>
          <w:marTop w:val="0"/>
          <w:marBottom w:val="0"/>
          <w:divBdr>
            <w:top w:val="none" w:sz="0" w:space="0" w:color="auto"/>
            <w:left w:val="none" w:sz="0" w:space="0" w:color="auto"/>
            <w:bottom w:val="none" w:sz="0" w:space="0" w:color="auto"/>
            <w:right w:val="none" w:sz="0" w:space="0" w:color="auto"/>
          </w:divBdr>
        </w:div>
        <w:div w:id="861551085">
          <w:marLeft w:val="640"/>
          <w:marRight w:val="0"/>
          <w:marTop w:val="0"/>
          <w:marBottom w:val="0"/>
          <w:divBdr>
            <w:top w:val="none" w:sz="0" w:space="0" w:color="auto"/>
            <w:left w:val="none" w:sz="0" w:space="0" w:color="auto"/>
            <w:bottom w:val="none" w:sz="0" w:space="0" w:color="auto"/>
            <w:right w:val="none" w:sz="0" w:space="0" w:color="auto"/>
          </w:divBdr>
        </w:div>
        <w:div w:id="1027874555">
          <w:marLeft w:val="640"/>
          <w:marRight w:val="0"/>
          <w:marTop w:val="0"/>
          <w:marBottom w:val="0"/>
          <w:divBdr>
            <w:top w:val="none" w:sz="0" w:space="0" w:color="auto"/>
            <w:left w:val="none" w:sz="0" w:space="0" w:color="auto"/>
            <w:bottom w:val="none" w:sz="0" w:space="0" w:color="auto"/>
            <w:right w:val="none" w:sz="0" w:space="0" w:color="auto"/>
          </w:divBdr>
        </w:div>
        <w:div w:id="1067146754">
          <w:marLeft w:val="640"/>
          <w:marRight w:val="0"/>
          <w:marTop w:val="0"/>
          <w:marBottom w:val="0"/>
          <w:divBdr>
            <w:top w:val="none" w:sz="0" w:space="0" w:color="auto"/>
            <w:left w:val="none" w:sz="0" w:space="0" w:color="auto"/>
            <w:bottom w:val="none" w:sz="0" w:space="0" w:color="auto"/>
            <w:right w:val="none" w:sz="0" w:space="0" w:color="auto"/>
          </w:divBdr>
        </w:div>
        <w:div w:id="1262101336">
          <w:marLeft w:val="640"/>
          <w:marRight w:val="0"/>
          <w:marTop w:val="0"/>
          <w:marBottom w:val="0"/>
          <w:divBdr>
            <w:top w:val="none" w:sz="0" w:space="0" w:color="auto"/>
            <w:left w:val="none" w:sz="0" w:space="0" w:color="auto"/>
            <w:bottom w:val="none" w:sz="0" w:space="0" w:color="auto"/>
            <w:right w:val="none" w:sz="0" w:space="0" w:color="auto"/>
          </w:divBdr>
        </w:div>
        <w:div w:id="1526288002">
          <w:marLeft w:val="640"/>
          <w:marRight w:val="0"/>
          <w:marTop w:val="0"/>
          <w:marBottom w:val="0"/>
          <w:divBdr>
            <w:top w:val="none" w:sz="0" w:space="0" w:color="auto"/>
            <w:left w:val="none" w:sz="0" w:space="0" w:color="auto"/>
            <w:bottom w:val="none" w:sz="0" w:space="0" w:color="auto"/>
            <w:right w:val="none" w:sz="0" w:space="0" w:color="auto"/>
          </w:divBdr>
        </w:div>
        <w:div w:id="1960456092">
          <w:marLeft w:val="640"/>
          <w:marRight w:val="0"/>
          <w:marTop w:val="0"/>
          <w:marBottom w:val="0"/>
          <w:divBdr>
            <w:top w:val="none" w:sz="0" w:space="0" w:color="auto"/>
            <w:left w:val="none" w:sz="0" w:space="0" w:color="auto"/>
            <w:bottom w:val="none" w:sz="0" w:space="0" w:color="auto"/>
            <w:right w:val="none" w:sz="0" w:space="0" w:color="auto"/>
          </w:divBdr>
        </w:div>
        <w:div w:id="2128574093">
          <w:marLeft w:val="640"/>
          <w:marRight w:val="0"/>
          <w:marTop w:val="0"/>
          <w:marBottom w:val="0"/>
          <w:divBdr>
            <w:top w:val="none" w:sz="0" w:space="0" w:color="auto"/>
            <w:left w:val="none" w:sz="0" w:space="0" w:color="auto"/>
            <w:bottom w:val="none" w:sz="0" w:space="0" w:color="auto"/>
            <w:right w:val="none" w:sz="0" w:space="0" w:color="auto"/>
          </w:divBdr>
        </w:div>
      </w:divsChild>
    </w:div>
    <w:div w:id="1170486849">
      <w:bodyDiv w:val="1"/>
      <w:marLeft w:val="0"/>
      <w:marRight w:val="0"/>
      <w:marTop w:val="0"/>
      <w:marBottom w:val="0"/>
      <w:divBdr>
        <w:top w:val="none" w:sz="0" w:space="0" w:color="auto"/>
        <w:left w:val="none" w:sz="0" w:space="0" w:color="auto"/>
        <w:bottom w:val="none" w:sz="0" w:space="0" w:color="auto"/>
        <w:right w:val="none" w:sz="0" w:space="0" w:color="auto"/>
      </w:divBdr>
      <w:divsChild>
        <w:div w:id="16129121">
          <w:marLeft w:val="640"/>
          <w:marRight w:val="0"/>
          <w:marTop w:val="0"/>
          <w:marBottom w:val="0"/>
          <w:divBdr>
            <w:top w:val="none" w:sz="0" w:space="0" w:color="auto"/>
            <w:left w:val="none" w:sz="0" w:space="0" w:color="auto"/>
            <w:bottom w:val="none" w:sz="0" w:space="0" w:color="auto"/>
            <w:right w:val="none" w:sz="0" w:space="0" w:color="auto"/>
          </w:divBdr>
        </w:div>
        <w:div w:id="138113445">
          <w:marLeft w:val="640"/>
          <w:marRight w:val="0"/>
          <w:marTop w:val="0"/>
          <w:marBottom w:val="0"/>
          <w:divBdr>
            <w:top w:val="none" w:sz="0" w:space="0" w:color="auto"/>
            <w:left w:val="none" w:sz="0" w:space="0" w:color="auto"/>
            <w:bottom w:val="none" w:sz="0" w:space="0" w:color="auto"/>
            <w:right w:val="none" w:sz="0" w:space="0" w:color="auto"/>
          </w:divBdr>
        </w:div>
        <w:div w:id="349338017">
          <w:marLeft w:val="640"/>
          <w:marRight w:val="0"/>
          <w:marTop w:val="0"/>
          <w:marBottom w:val="0"/>
          <w:divBdr>
            <w:top w:val="none" w:sz="0" w:space="0" w:color="auto"/>
            <w:left w:val="none" w:sz="0" w:space="0" w:color="auto"/>
            <w:bottom w:val="none" w:sz="0" w:space="0" w:color="auto"/>
            <w:right w:val="none" w:sz="0" w:space="0" w:color="auto"/>
          </w:divBdr>
        </w:div>
        <w:div w:id="450706910">
          <w:marLeft w:val="640"/>
          <w:marRight w:val="0"/>
          <w:marTop w:val="0"/>
          <w:marBottom w:val="0"/>
          <w:divBdr>
            <w:top w:val="none" w:sz="0" w:space="0" w:color="auto"/>
            <w:left w:val="none" w:sz="0" w:space="0" w:color="auto"/>
            <w:bottom w:val="none" w:sz="0" w:space="0" w:color="auto"/>
            <w:right w:val="none" w:sz="0" w:space="0" w:color="auto"/>
          </w:divBdr>
        </w:div>
        <w:div w:id="463885114">
          <w:marLeft w:val="640"/>
          <w:marRight w:val="0"/>
          <w:marTop w:val="0"/>
          <w:marBottom w:val="0"/>
          <w:divBdr>
            <w:top w:val="none" w:sz="0" w:space="0" w:color="auto"/>
            <w:left w:val="none" w:sz="0" w:space="0" w:color="auto"/>
            <w:bottom w:val="none" w:sz="0" w:space="0" w:color="auto"/>
            <w:right w:val="none" w:sz="0" w:space="0" w:color="auto"/>
          </w:divBdr>
        </w:div>
        <w:div w:id="1216312435">
          <w:marLeft w:val="640"/>
          <w:marRight w:val="0"/>
          <w:marTop w:val="0"/>
          <w:marBottom w:val="0"/>
          <w:divBdr>
            <w:top w:val="none" w:sz="0" w:space="0" w:color="auto"/>
            <w:left w:val="none" w:sz="0" w:space="0" w:color="auto"/>
            <w:bottom w:val="none" w:sz="0" w:space="0" w:color="auto"/>
            <w:right w:val="none" w:sz="0" w:space="0" w:color="auto"/>
          </w:divBdr>
        </w:div>
        <w:div w:id="1260869348">
          <w:marLeft w:val="640"/>
          <w:marRight w:val="0"/>
          <w:marTop w:val="0"/>
          <w:marBottom w:val="0"/>
          <w:divBdr>
            <w:top w:val="none" w:sz="0" w:space="0" w:color="auto"/>
            <w:left w:val="none" w:sz="0" w:space="0" w:color="auto"/>
            <w:bottom w:val="none" w:sz="0" w:space="0" w:color="auto"/>
            <w:right w:val="none" w:sz="0" w:space="0" w:color="auto"/>
          </w:divBdr>
        </w:div>
        <w:div w:id="1884975017">
          <w:marLeft w:val="640"/>
          <w:marRight w:val="0"/>
          <w:marTop w:val="0"/>
          <w:marBottom w:val="0"/>
          <w:divBdr>
            <w:top w:val="none" w:sz="0" w:space="0" w:color="auto"/>
            <w:left w:val="none" w:sz="0" w:space="0" w:color="auto"/>
            <w:bottom w:val="none" w:sz="0" w:space="0" w:color="auto"/>
            <w:right w:val="none" w:sz="0" w:space="0" w:color="auto"/>
          </w:divBdr>
        </w:div>
        <w:div w:id="1982617350">
          <w:marLeft w:val="640"/>
          <w:marRight w:val="0"/>
          <w:marTop w:val="0"/>
          <w:marBottom w:val="0"/>
          <w:divBdr>
            <w:top w:val="none" w:sz="0" w:space="0" w:color="auto"/>
            <w:left w:val="none" w:sz="0" w:space="0" w:color="auto"/>
            <w:bottom w:val="none" w:sz="0" w:space="0" w:color="auto"/>
            <w:right w:val="none" w:sz="0" w:space="0" w:color="auto"/>
          </w:divBdr>
        </w:div>
        <w:div w:id="2019572967">
          <w:marLeft w:val="640"/>
          <w:marRight w:val="0"/>
          <w:marTop w:val="0"/>
          <w:marBottom w:val="0"/>
          <w:divBdr>
            <w:top w:val="none" w:sz="0" w:space="0" w:color="auto"/>
            <w:left w:val="none" w:sz="0" w:space="0" w:color="auto"/>
            <w:bottom w:val="none" w:sz="0" w:space="0" w:color="auto"/>
            <w:right w:val="none" w:sz="0" w:space="0" w:color="auto"/>
          </w:divBdr>
        </w:div>
      </w:divsChild>
    </w:div>
    <w:div w:id="1197617342">
      <w:bodyDiv w:val="1"/>
      <w:marLeft w:val="0"/>
      <w:marRight w:val="0"/>
      <w:marTop w:val="0"/>
      <w:marBottom w:val="0"/>
      <w:divBdr>
        <w:top w:val="none" w:sz="0" w:space="0" w:color="auto"/>
        <w:left w:val="none" w:sz="0" w:space="0" w:color="auto"/>
        <w:bottom w:val="none" w:sz="0" w:space="0" w:color="auto"/>
        <w:right w:val="none" w:sz="0" w:space="0" w:color="auto"/>
      </w:divBdr>
      <w:divsChild>
        <w:div w:id="42102681">
          <w:marLeft w:val="640"/>
          <w:marRight w:val="0"/>
          <w:marTop w:val="0"/>
          <w:marBottom w:val="0"/>
          <w:divBdr>
            <w:top w:val="none" w:sz="0" w:space="0" w:color="auto"/>
            <w:left w:val="none" w:sz="0" w:space="0" w:color="auto"/>
            <w:bottom w:val="none" w:sz="0" w:space="0" w:color="auto"/>
            <w:right w:val="none" w:sz="0" w:space="0" w:color="auto"/>
          </w:divBdr>
        </w:div>
        <w:div w:id="100608006">
          <w:marLeft w:val="640"/>
          <w:marRight w:val="0"/>
          <w:marTop w:val="0"/>
          <w:marBottom w:val="0"/>
          <w:divBdr>
            <w:top w:val="none" w:sz="0" w:space="0" w:color="auto"/>
            <w:left w:val="none" w:sz="0" w:space="0" w:color="auto"/>
            <w:bottom w:val="none" w:sz="0" w:space="0" w:color="auto"/>
            <w:right w:val="none" w:sz="0" w:space="0" w:color="auto"/>
          </w:divBdr>
        </w:div>
        <w:div w:id="156965012">
          <w:marLeft w:val="640"/>
          <w:marRight w:val="0"/>
          <w:marTop w:val="0"/>
          <w:marBottom w:val="0"/>
          <w:divBdr>
            <w:top w:val="none" w:sz="0" w:space="0" w:color="auto"/>
            <w:left w:val="none" w:sz="0" w:space="0" w:color="auto"/>
            <w:bottom w:val="none" w:sz="0" w:space="0" w:color="auto"/>
            <w:right w:val="none" w:sz="0" w:space="0" w:color="auto"/>
          </w:divBdr>
        </w:div>
        <w:div w:id="213397753">
          <w:marLeft w:val="640"/>
          <w:marRight w:val="0"/>
          <w:marTop w:val="0"/>
          <w:marBottom w:val="0"/>
          <w:divBdr>
            <w:top w:val="none" w:sz="0" w:space="0" w:color="auto"/>
            <w:left w:val="none" w:sz="0" w:space="0" w:color="auto"/>
            <w:bottom w:val="none" w:sz="0" w:space="0" w:color="auto"/>
            <w:right w:val="none" w:sz="0" w:space="0" w:color="auto"/>
          </w:divBdr>
        </w:div>
        <w:div w:id="268661570">
          <w:marLeft w:val="640"/>
          <w:marRight w:val="0"/>
          <w:marTop w:val="0"/>
          <w:marBottom w:val="0"/>
          <w:divBdr>
            <w:top w:val="none" w:sz="0" w:space="0" w:color="auto"/>
            <w:left w:val="none" w:sz="0" w:space="0" w:color="auto"/>
            <w:bottom w:val="none" w:sz="0" w:space="0" w:color="auto"/>
            <w:right w:val="none" w:sz="0" w:space="0" w:color="auto"/>
          </w:divBdr>
        </w:div>
        <w:div w:id="414208726">
          <w:marLeft w:val="640"/>
          <w:marRight w:val="0"/>
          <w:marTop w:val="0"/>
          <w:marBottom w:val="0"/>
          <w:divBdr>
            <w:top w:val="none" w:sz="0" w:space="0" w:color="auto"/>
            <w:left w:val="none" w:sz="0" w:space="0" w:color="auto"/>
            <w:bottom w:val="none" w:sz="0" w:space="0" w:color="auto"/>
            <w:right w:val="none" w:sz="0" w:space="0" w:color="auto"/>
          </w:divBdr>
        </w:div>
        <w:div w:id="447625184">
          <w:marLeft w:val="640"/>
          <w:marRight w:val="0"/>
          <w:marTop w:val="0"/>
          <w:marBottom w:val="0"/>
          <w:divBdr>
            <w:top w:val="none" w:sz="0" w:space="0" w:color="auto"/>
            <w:left w:val="none" w:sz="0" w:space="0" w:color="auto"/>
            <w:bottom w:val="none" w:sz="0" w:space="0" w:color="auto"/>
            <w:right w:val="none" w:sz="0" w:space="0" w:color="auto"/>
          </w:divBdr>
          <w:divsChild>
            <w:div w:id="74714208">
              <w:marLeft w:val="0"/>
              <w:marRight w:val="0"/>
              <w:marTop w:val="0"/>
              <w:marBottom w:val="0"/>
              <w:divBdr>
                <w:top w:val="none" w:sz="0" w:space="0" w:color="auto"/>
                <w:left w:val="none" w:sz="0" w:space="0" w:color="auto"/>
                <w:bottom w:val="none" w:sz="0" w:space="0" w:color="auto"/>
                <w:right w:val="none" w:sz="0" w:space="0" w:color="auto"/>
              </w:divBdr>
              <w:divsChild>
                <w:div w:id="14887253">
                  <w:marLeft w:val="640"/>
                  <w:marRight w:val="0"/>
                  <w:marTop w:val="0"/>
                  <w:marBottom w:val="0"/>
                  <w:divBdr>
                    <w:top w:val="none" w:sz="0" w:space="0" w:color="auto"/>
                    <w:left w:val="none" w:sz="0" w:space="0" w:color="auto"/>
                    <w:bottom w:val="none" w:sz="0" w:space="0" w:color="auto"/>
                    <w:right w:val="none" w:sz="0" w:space="0" w:color="auto"/>
                  </w:divBdr>
                </w:div>
                <w:div w:id="34235330">
                  <w:marLeft w:val="640"/>
                  <w:marRight w:val="0"/>
                  <w:marTop w:val="0"/>
                  <w:marBottom w:val="0"/>
                  <w:divBdr>
                    <w:top w:val="none" w:sz="0" w:space="0" w:color="auto"/>
                    <w:left w:val="none" w:sz="0" w:space="0" w:color="auto"/>
                    <w:bottom w:val="none" w:sz="0" w:space="0" w:color="auto"/>
                    <w:right w:val="none" w:sz="0" w:space="0" w:color="auto"/>
                  </w:divBdr>
                </w:div>
                <w:div w:id="118841263">
                  <w:marLeft w:val="640"/>
                  <w:marRight w:val="0"/>
                  <w:marTop w:val="0"/>
                  <w:marBottom w:val="0"/>
                  <w:divBdr>
                    <w:top w:val="none" w:sz="0" w:space="0" w:color="auto"/>
                    <w:left w:val="none" w:sz="0" w:space="0" w:color="auto"/>
                    <w:bottom w:val="none" w:sz="0" w:space="0" w:color="auto"/>
                    <w:right w:val="none" w:sz="0" w:space="0" w:color="auto"/>
                  </w:divBdr>
                </w:div>
                <w:div w:id="157306372">
                  <w:marLeft w:val="640"/>
                  <w:marRight w:val="0"/>
                  <w:marTop w:val="0"/>
                  <w:marBottom w:val="0"/>
                  <w:divBdr>
                    <w:top w:val="none" w:sz="0" w:space="0" w:color="auto"/>
                    <w:left w:val="none" w:sz="0" w:space="0" w:color="auto"/>
                    <w:bottom w:val="none" w:sz="0" w:space="0" w:color="auto"/>
                    <w:right w:val="none" w:sz="0" w:space="0" w:color="auto"/>
                  </w:divBdr>
                </w:div>
                <w:div w:id="266813227">
                  <w:marLeft w:val="640"/>
                  <w:marRight w:val="0"/>
                  <w:marTop w:val="0"/>
                  <w:marBottom w:val="0"/>
                  <w:divBdr>
                    <w:top w:val="none" w:sz="0" w:space="0" w:color="auto"/>
                    <w:left w:val="none" w:sz="0" w:space="0" w:color="auto"/>
                    <w:bottom w:val="none" w:sz="0" w:space="0" w:color="auto"/>
                    <w:right w:val="none" w:sz="0" w:space="0" w:color="auto"/>
                  </w:divBdr>
                </w:div>
                <w:div w:id="329601532">
                  <w:marLeft w:val="640"/>
                  <w:marRight w:val="0"/>
                  <w:marTop w:val="0"/>
                  <w:marBottom w:val="0"/>
                  <w:divBdr>
                    <w:top w:val="none" w:sz="0" w:space="0" w:color="auto"/>
                    <w:left w:val="none" w:sz="0" w:space="0" w:color="auto"/>
                    <w:bottom w:val="none" w:sz="0" w:space="0" w:color="auto"/>
                    <w:right w:val="none" w:sz="0" w:space="0" w:color="auto"/>
                  </w:divBdr>
                </w:div>
                <w:div w:id="407650083">
                  <w:marLeft w:val="640"/>
                  <w:marRight w:val="0"/>
                  <w:marTop w:val="0"/>
                  <w:marBottom w:val="0"/>
                  <w:divBdr>
                    <w:top w:val="none" w:sz="0" w:space="0" w:color="auto"/>
                    <w:left w:val="none" w:sz="0" w:space="0" w:color="auto"/>
                    <w:bottom w:val="none" w:sz="0" w:space="0" w:color="auto"/>
                    <w:right w:val="none" w:sz="0" w:space="0" w:color="auto"/>
                  </w:divBdr>
                </w:div>
                <w:div w:id="426539270">
                  <w:marLeft w:val="640"/>
                  <w:marRight w:val="0"/>
                  <w:marTop w:val="0"/>
                  <w:marBottom w:val="0"/>
                  <w:divBdr>
                    <w:top w:val="none" w:sz="0" w:space="0" w:color="auto"/>
                    <w:left w:val="none" w:sz="0" w:space="0" w:color="auto"/>
                    <w:bottom w:val="none" w:sz="0" w:space="0" w:color="auto"/>
                    <w:right w:val="none" w:sz="0" w:space="0" w:color="auto"/>
                  </w:divBdr>
                  <w:divsChild>
                    <w:div w:id="184370847">
                      <w:marLeft w:val="0"/>
                      <w:marRight w:val="0"/>
                      <w:marTop w:val="0"/>
                      <w:marBottom w:val="0"/>
                      <w:divBdr>
                        <w:top w:val="none" w:sz="0" w:space="0" w:color="auto"/>
                        <w:left w:val="none" w:sz="0" w:space="0" w:color="auto"/>
                        <w:bottom w:val="none" w:sz="0" w:space="0" w:color="auto"/>
                        <w:right w:val="none" w:sz="0" w:space="0" w:color="auto"/>
                      </w:divBdr>
                      <w:divsChild>
                        <w:div w:id="29258669">
                          <w:marLeft w:val="640"/>
                          <w:marRight w:val="0"/>
                          <w:marTop w:val="0"/>
                          <w:marBottom w:val="0"/>
                          <w:divBdr>
                            <w:top w:val="none" w:sz="0" w:space="0" w:color="auto"/>
                            <w:left w:val="none" w:sz="0" w:space="0" w:color="auto"/>
                            <w:bottom w:val="none" w:sz="0" w:space="0" w:color="auto"/>
                            <w:right w:val="none" w:sz="0" w:space="0" w:color="auto"/>
                          </w:divBdr>
                        </w:div>
                        <w:div w:id="59252024">
                          <w:marLeft w:val="640"/>
                          <w:marRight w:val="0"/>
                          <w:marTop w:val="0"/>
                          <w:marBottom w:val="0"/>
                          <w:divBdr>
                            <w:top w:val="none" w:sz="0" w:space="0" w:color="auto"/>
                            <w:left w:val="none" w:sz="0" w:space="0" w:color="auto"/>
                            <w:bottom w:val="none" w:sz="0" w:space="0" w:color="auto"/>
                            <w:right w:val="none" w:sz="0" w:space="0" w:color="auto"/>
                          </w:divBdr>
                        </w:div>
                        <w:div w:id="73741283">
                          <w:marLeft w:val="640"/>
                          <w:marRight w:val="0"/>
                          <w:marTop w:val="0"/>
                          <w:marBottom w:val="0"/>
                          <w:divBdr>
                            <w:top w:val="none" w:sz="0" w:space="0" w:color="auto"/>
                            <w:left w:val="none" w:sz="0" w:space="0" w:color="auto"/>
                            <w:bottom w:val="none" w:sz="0" w:space="0" w:color="auto"/>
                            <w:right w:val="none" w:sz="0" w:space="0" w:color="auto"/>
                          </w:divBdr>
                        </w:div>
                        <w:div w:id="119694801">
                          <w:marLeft w:val="640"/>
                          <w:marRight w:val="0"/>
                          <w:marTop w:val="0"/>
                          <w:marBottom w:val="0"/>
                          <w:divBdr>
                            <w:top w:val="none" w:sz="0" w:space="0" w:color="auto"/>
                            <w:left w:val="none" w:sz="0" w:space="0" w:color="auto"/>
                            <w:bottom w:val="none" w:sz="0" w:space="0" w:color="auto"/>
                            <w:right w:val="none" w:sz="0" w:space="0" w:color="auto"/>
                          </w:divBdr>
                        </w:div>
                        <w:div w:id="124470573">
                          <w:marLeft w:val="640"/>
                          <w:marRight w:val="0"/>
                          <w:marTop w:val="0"/>
                          <w:marBottom w:val="0"/>
                          <w:divBdr>
                            <w:top w:val="none" w:sz="0" w:space="0" w:color="auto"/>
                            <w:left w:val="none" w:sz="0" w:space="0" w:color="auto"/>
                            <w:bottom w:val="none" w:sz="0" w:space="0" w:color="auto"/>
                            <w:right w:val="none" w:sz="0" w:space="0" w:color="auto"/>
                          </w:divBdr>
                        </w:div>
                        <w:div w:id="187135465">
                          <w:marLeft w:val="640"/>
                          <w:marRight w:val="0"/>
                          <w:marTop w:val="0"/>
                          <w:marBottom w:val="0"/>
                          <w:divBdr>
                            <w:top w:val="none" w:sz="0" w:space="0" w:color="auto"/>
                            <w:left w:val="none" w:sz="0" w:space="0" w:color="auto"/>
                            <w:bottom w:val="none" w:sz="0" w:space="0" w:color="auto"/>
                            <w:right w:val="none" w:sz="0" w:space="0" w:color="auto"/>
                          </w:divBdr>
                        </w:div>
                        <w:div w:id="201209092">
                          <w:marLeft w:val="640"/>
                          <w:marRight w:val="0"/>
                          <w:marTop w:val="0"/>
                          <w:marBottom w:val="0"/>
                          <w:divBdr>
                            <w:top w:val="none" w:sz="0" w:space="0" w:color="auto"/>
                            <w:left w:val="none" w:sz="0" w:space="0" w:color="auto"/>
                            <w:bottom w:val="none" w:sz="0" w:space="0" w:color="auto"/>
                            <w:right w:val="none" w:sz="0" w:space="0" w:color="auto"/>
                          </w:divBdr>
                        </w:div>
                        <w:div w:id="202982340">
                          <w:marLeft w:val="640"/>
                          <w:marRight w:val="0"/>
                          <w:marTop w:val="0"/>
                          <w:marBottom w:val="0"/>
                          <w:divBdr>
                            <w:top w:val="none" w:sz="0" w:space="0" w:color="auto"/>
                            <w:left w:val="none" w:sz="0" w:space="0" w:color="auto"/>
                            <w:bottom w:val="none" w:sz="0" w:space="0" w:color="auto"/>
                            <w:right w:val="none" w:sz="0" w:space="0" w:color="auto"/>
                          </w:divBdr>
                        </w:div>
                        <w:div w:id="281307648">
                          <w:marLeft w:val="640"/>
                          <w:marRight w:val="0"/>
                          <w:marTop w:val="0"/>
                          <w:marBottom w:val="0"/>
                          <w:divBdr>
                            <w:top w:val="none" w:sz="0" w:space="0" w:color="auto"/>
                            <w:left w:val="none" w:sz="0" w:space="0" w:color="auto"/>
                            <w:bottom w:val="none" w:sz="0" w:space="0" w:color="auto"/>
                            <w:right w:val="none" w:sz="0" w:space="0" w:color="auto"/>
                          </w:divBdr>
                        </w:div>
                        <w:div w:id="281572347">
                          <w:marLeft w:val="640"/>
                          <w:marRight w:val="0"/>
                          <w:marTop w:val="0"/>
                          <w:marBottom w:val="0"/>
                          <w:divBdr>
                            <w:top w:val="none" w:sz="0" w:space="0" w:color="auto"/>
                            <w:left w:val="none" w:sz="0" w:space="0" w:color="auto"/>
                            <w:bottom w:val="none" w:sz="0" w:space="0" w:color="auto"/>
                            <w:right w:val="none" w:sz="0" w:space="0" w:color="auto"/>
                          </w:divBdr>
                        </w:div>
                        <w:div w:id="326904181">
                          <w:marLeft w:val="640"/>
                          <w:marRight w:val="0"/>
                          <w:marTop w:val="0"/>
                          <w:marBottom w:val="0"/>
                          <w:divBdr>
                            <w:top w:val="none" w:sz="0" w:space="0" w:color="auto"/>
                            <w:left w:val="none" w:sz="0" w:space="0" w:color="auto"/>
                            <w:bottom w:val="none" w:sz="0" w:space="0" w:color="auto"/>
                            <w:right w:val="none" w:sz="0" w:space="0" w:color="auto"/>
                          </w:divBdr>
                        </w:div>
                        <w:div w:id="350112379">
                          <w:marLeft w:val="640"/>
                          <w:marRight w:val="0"/>
                          <w:marTop w:val="0"/>
                          <w:marBottom w:val="0"/>
                          <w:divBdr>
                            <w:top w:val="none" w:sz="0" w:space="0" w:color="auto"/>
                            <w:left w:val="none" w:sz="0" w:space="0" w:color="auto"/>
                            <w:bottom w:val="none" w:sz="0" w:space="0" w:color="auto"/>
                            <w:right w:val="none" w:sz="0" w:space="0" w:color="auto"/>
                          </w:divBdr>
                        </w:div>
                        <w:div w:id="383137118">
                          <w:marLeft w:val="640"/>
                          <w:marRight w:val="0"/>
                          <w:marTop w:val="0"/>
                          <w:marBottom w:val="0"/>
                          <w:divBdr>
                            <w:top w:val="none" w:sz="0" w:space="0" w:color="auto"/>
                            <w:left w:val="none" w:sz="0" w:space="0" w:color="auto"/>
                            <w:bottom w:val="none" w:sz="0" w:space="0" w:color="auto"/>
                            <w:right w:val="none" w:sz="0" w:space="0" w:color="auto"/>
                          </w:divBdr>
                        </w:div>
                        <w:div w:id="473764279">
                          <w:marLeft w:val="640"/>
                          <w:marRight w:val="0"/>
                          <w:marTop w:val="0"/>
                          <w:marBottom w:val="0"/>
                          <w:divBdr>
                            <w:top w:val="none" w:sz="0" w:space="0" w:color="auto"/>
                            <w:left w:val="none" w:sz="0" w:space="0" w:color="auto"/>
                            <w:bottom w:val="none" w:sz="0" w:space="0" w:color="auto"/>
                            <w:right w:val="none" w:sz="0" w:space="0" w:color="auto"/>
                          </w:divBdr>
                        </w:div>
                        <w:div w:id="515190571">
                          <w:marLeft w:val="640"/>
                          <w:marRight w:val="0"/>
                          <w:marTop w:val="0"/>
                          <w:marBottom w:val="0"/>
                          <w:divBdr>
                            <w:top w:val="none" w:sz="0" w:space="0" w:color="auto"/>
                            <w:left w:val="none" w:sz="0" w:space="0" w:color="auto"/>
                            <w:bottom w:val="none" w:sz="0" w:space="0" w:color="auto"/>
                            <w:right w:val="none" w:sz="0" w:space="0" w:color="auto"/>
                          </w:divBdr>
                        </w:div>
                        <w:div w:id="810246138">
                          <w:marLeft w:val="640"/>
                          <w:marRight w:val="0"/>
                          <w:marTop w:val="0"/>
                          <w:marBottom w:val="0"/>
                          <w:divBdr>
                            <w:top w:val="none" w:sz="0" w:space="0" w:color="auto"/>
                            <w:left w:val="none" w:sz="0" w:space="0" w:color="auto"/>
                            <w:bottom w:val="none" w:sz="0" w:space="0" w:color="auto"/>
                            <w:right w:val="none" w:sz="0" w:space="0" w:color="auto"/>
                          </w:divBdr>
                        </w:div>
                        <w:div w:id="819348962">
                          <w:marLeft w:val="640"/>
                          <w:marRight w:val="0"/>
                          <w:marTop w:val="0"/>
                          <w:marBottom w:val="0"/>
                          <w:divBdr>
                            <w:top w:val="none" w:sz="0" w:space="0" w:color="auto"/>
                            <w:left w:val="none" w:sz="0" w:space="0" w:color="auto"/>
                            <w:bottom w:val="none" w:sz="0" w:space="0" w:color="auto"/>
                            <w:right w:val="none" w:sz="0" w:space="0" w:color="auto"/>
                          </w:divBdr>
                        </w:div>
                        <w:div w:id="875972836">
                          <w:marLeft w:val="640"/>
                          <w:marRight w:val="0"/>
                          <w:marTop w:val="0"/>
                          <w:marBottom w:val="0"/>
                          <w:divBdr>
                            <w:top w:val="none" w:sz="0" w:space="0" w:color="auto"/>
                            <w:left w:val="none" w:sz="0" w:space="0" w:color="auto"/>
                            <w:bottom w:val="none" w:sz="0" w:space="0" w:color="auto"/>
                            <w:right w:val="none" w:sz="0" w:space="0" w:color="auto"/>
                          </w:divBdr>
                        </w:div>
                        <w:div w:id="923537444">
                          <w:marLeft w:val="640"/>
                          <w:marRight w:val="0"/>
                          <w:marTop w:val="0"/>
                          <w:marBottom w:val="0"/>
                          <w:divBdr>
                            <w:top w:val="none" w:sz="0" w:space="0" w:color="auto"/>
                            <w:left w:val="none" w:sz="0" w:space="0" w:color="auto"/>
                            <w:bottom w:val="none" w:sz="0" w:space="0" w:color="auto"/>
                            <w:right w:val="none" w:sz="0" w:space="0" w:color="auto"/>
                          </w:divBdr>
                        </w:div>
                        <w:div w:id="945187741">
                          <w:marLeft w:val="640"/>
                          <w:marRight w:val="0"/>
                          <w:marTop w:val="0"/>
                          <w:marBottom w:val="0"/>
                          <w:divBdr>
                            <w:top w:val="none" w:sz="0" w:space="0" w:color="auto"/>
                            <w:left w:val="none" w:sz="0" w:space="0" w:color="auto"/>
                            <w:bottom w:val="none" w:sz="0" w:space="0" w:color="auto"/>
                            <w:right w:val="none" w:sz="0" w:space="0" w:color="auto"/>
                          </w:divBdr>
                        </w:div>
                        <w:div w:id="1178613390">
                          <w:marLeft w:val="640"/>
                          <w:marRight w:val="0"/>
                          <w:marTop w:val="0"/>
                          <w:marBottom w:val="0"/>
                          <w:divBdr>
                            <w:top w:val="none" w:sz="0" w:space="0" w:color="auto"/>
                            <w:left w:val="none" w:sz="0" w:space="0" w:color="auto"/>
                            <w:bottom w:val="none" w:sz="0" w:space="0" w:color="auto"/>
                            <w:right w:val="none" w:sz="0" w:space="0" w:color="auto"/>
                          </w:divBdr>
                        </w:div>
                        <w:div w:id="1277715456">
                          <w:marLeft w:val="640"/>
                          <w:marRight w:val="0"/>
                          <w:marTop w:val="0"/>
                          <w:marBottom w:val="0"/>
                          <w:divBdr>
                            <w:top w:val="none" w:sz="0" w:space="0" w:color="auto"/>
                            <w:left w:val="none" w:sz="0" w:space="0" w:color="auto"/>
                            <w:bottom w:val="none" w:sz="0" w:space="0" w:color="auto"/>
                            <w:right w:val="none" w:sz="0" w:space="0" w:color="auto"/>
                          </w:divBdr>
                        </w:div>
                        <w:div w:id="1421096089">
                          <w:marLeft w:val="640"/>
                          <w:marRight w:val="0"/>
                          <w:marTop w:val="0"/>
                          <w:marBottom w:val="0"/>
                          <w:divBdr>
                            <w:top w:val="none" w:sz="0" w:space="0" w:color="auto"/>
                            <w:left w:val="none" w:sz="0" w:space="0" w:color="auto"/>
                            <w:bottom w:val="none" w:sz="0" w:space="0" w:color="auto"/>
                            <w:right w:val="none" w:sz="0" w:space="0" w:color="auto"/>
                          </w:divBdr>
                        </w:div>
                        <w:div w:id="1429306566">
                          <w:marLeft w:val="640"/>
                          <w:marRight w:val="0"/>
                          <w:marTop w:val="0"/>
                          <w:marBottom w:val="0"/>
                          <w:divBdr>
                            <w:top w:val="none" w:sz="0" w:space="0" w:color="auto"/>
                            <w:left w:val="none" w:sz="0" w:space="0" w:color="auto"/>
                            <w:bottom w:val="none" w:sz="0" w:space="0" w:color="auto"/>
                            <w:right w:val="none" w:sz="0" w:space="0" w:color="auto"/>
                          </w:divBdr>
                        </w:div>
                        <w:div w:id="1494104957">
                          <w:marLeft w:val="640"/>
                          <w:marRight w:val="0"/>
                          <w:marTop w:val="0"/>
                          <w:marBottom w:val="0"/>
                          <w:divBdr>
                            <w:top w:val="none" w:sz="0" w:space="0" w:color="auto"/>
                            <w:left w:val="none" w:sz="0" w:space="0" w:color="auto"/>
                            <w:bottom w:val="none" w:sz="0" w:space="0" w:color="auto"/>
                            <w:right w:val="none" w:sz="0" w:space="0" w:color="auto"/>
                          </w:divBdr>
                        </w:div>
                        <w:div w:id="1694770137">
                          <w:marLeft w:val="640"/>
                          <w:marRight w:val="0"/>
                          <w:marTop w:val="0"/>
                          <w:marBottom w:val="0"/>
                          <w:divBdr>
                            <w:top w:val="none" w:sz="0" w:space="0" w:color="auto"/>
                            <w:left w:val="none" w:sz="0" w:space="0" w:color="auto"/>
                            <w:bottom w:val="none" w:sz="0" w:space="0" w:color="auto"/>
                            <w:right w:val="none" w:sz="0" w:space="0" w:color="auto"/>
                          </w:divBdr>
                        </w:div>
                        <w:div w:id="1731537570">
                          <w:marLeft w:val="640"/>
                          <w:marRight w:val="0"/>
                          <w:marTop w:val="0"/>
                          <w:marBottom w:val="0"/>
                          <w:divBdr>
                            <w:top w:val="none" w:sz="0" w:space="0" w:color="auto"/>
                            <w:left w:val="none" w:sz="0" w:space="0" w:color="auto"/>
                            <w:bottom w:val="none" w:sz="0" w:space="0" w:color="auto"/>
                            <w:right w:val="none" w:sz="0" w:space="0" w:color="auto"/>
                          </w:divBdr>
                        </w:div>
                        <w:div w:id="1769233649">
                          <w:marLeft w:val="640"/>
                          <w:marRight w:val="0"/>
                          <w:marTop w:val="0"/>
                          <w:marBottom w:val="0"/>
                          <w:divBdr>
                            <w:top w:val="none" w:sz="0" w:space="0" w:color="auto"/>
                            <w:left w:val="none" w:sz="0" w:space="0" w:color="auto"/>
                            <w:bottom w:val="none" w:sz="0" w:space="0" w:color="auto"/>
                            <w:right w:val="none" w:sz="0" w:space="0" w:color="auto"/>
                          </w:divBdr>
                        </w:div>
                        <w:div w:id="1826432690">
                          <w:marLeft w:val="640"/>
                          <w:marRight w:val="0"/>
                          <w:marTop w:val="0"/>
                          <w:marBottom w:val="0"/>
                          <w:divBdr>
                            <w:top w:val="none" w:sz="0" w:space="0" w:color="auto"/>
                            <w:left w:val="none" w:sz="0" w:space="0" w:color="auto"/>
                            <w:bottom w:val="none" w:sz="0" w:space="0" w:color="auto"/>
                            <w:right w:val="none" w:sz="0" w:space="0" w:color="auto"/>
                          </w:divBdr>
                        </w:div>
                        <w:div w:id="1908569994">
                          <w:marLeft w:val="640"/>
                          <w:marRight w:val="0"/>
                          <w:marTop w:val="0"/>
                          <w:marBottom w:val="0"/>
                          <w:divBdr>
                            <w:top w:val="none" w:sz="0" w:space="0" w:color="auto"/>
                            <w:left w:val="none" w:sz="0" w:space="0" w:color="auto"/>
                            <w:bottom w:val="none" w:sz="0" w:space="0" w:color="auto"/>
                            <w:right w:val="none" w:sz="0" w:space="0" w:color="auto"/>
                          </w:divBdr>
                        </w:div>
                        <w:div w:id="1944485280">
                          <w:marLeft w:val="640"/>
                          <w:marRight w:val="0"/>
                          <w:marTop w:val="0"/>
                          <w:marBottom w:val="0"/>
                          <w:divBdr>
                            <w:top w:val="none" w:sz="0" w:space="0" w:color="auto"/>
                            <w:left w:val="none" w:sz="0" w:space="0" w:color="auto"/>
                            <w:bottom w:val="none" w:sz="0" w:space="0" w:color="auto"/>
                            <w:right w:val="none" w:sz="0" w:space="0" w:color="auto"/>
                          </w:divBdr>
                        </w:div>
                        <w:div w:id="2057309700">
                          <w:marLeft w:val="640"/>
                          <w:marRight w:val="0"/>
                          <w:marTop w:val="0"/>
                          <w:marBottom w:val="0"/>
                          <w:divBdr>
                            <w:top w:val="none" w:sz="0" w:space="0" w:color="auto"/>
                            <w:left w:val="none" w:sz="0" w:space="0" w:color="auto"/>
                            <w:bottom w:val="none" w:sz="0" w:space="0" w:color="auto"/>
                            <w:right w:val="none" w:sz="0" w:space="0" w:color="auto"/>
                          </w:divBdr>
                        </w:div>
                        <w:div w:id="2083525370">
                          <w:marLeft w:val="640"/>
                          <w:marRight w:val="0"/>
                          <w:marTop w:val="0"/>
                          <w:marBottom w:val="0"/>
                          <w:divBdr>
                            <w:top w:val="none" w:sz="0" w:space="0" w:color="auto"/>
                            <w:left w:val="none" w:sz="0" w:space="0" w:color="auto"/>
                            <w:bottom w:val="none" w:sz="0" w:space="0" w:color="auto"/>
                            <w:right w:val="none" w:sz="0" w:space="0" w:color="auto"/>
                          </w:divBdr>
                        </w:div>
                        <w:div w:id="2096316533">
                          <w:marLeft w:val="640"/>
                          <w:marRight w:val="0"/>
                          <w:marTop w:val="0"/>
                          <w:marBottom w:val="0"/>
                          <w:divBdr>
                            <w:top w:val="none" w:sz="0" w:space="0" w:color="auto"/>
                            <w:left w:val="none" w:sz="0" w:space="0" w:color="auto"/>
                            <w:bottom w:val="none" w:sz="0" w:space="0" w:color="auto"/>
                            <w:right w:val="none" w:sz="0" w:space="0" w:color="auto"/>
                          </w:divBdr>
                        </w:div>
                      </w:divsChild>
                    </w:div>
                    <w:div w:id="1124039056">
                      <w:marLeft w:val="0"/>
                      <w:marRight w:val="0"/>
                      <w:marTop w:val="0"/>
                      <w:marBottom w:val="0"/>
                      <w:divBdr>
                        <w:top w:val="none" w:sz="0" w:space="0" w:color="auto"/>
                        <w:left w:val="none" w:sz="0" w:space="0" w:color="auto"/>
                        <w:bottom w:val="none" w:sz="0" w:space="0" w:color="auto"/>
                        <w:right w:val="none" w:sz="0" w:space="0" w:color="auto"/>
                      </w:divBdr>
                      <w:divsChild>
                        <w:div w:id="8679373">
                          <w:marLeft w:val="640"/>
                          <w:marRight w:val="0"/>
                          <w:marTop w:val="0"/>
                          <w:marBottom w:val="0"/>
                          <w:divBdr>
                            <w:top w:val="none" w:sz="0" w:space="0" w:color="auto"/>
                            <w:left w:val="none" w:sz="0" w:space="0" w:color="auto"/>
                            <w:bottom w:val="none" w:sz="0" w:space="0" w:color="auto"/>
                            <w:right w:val="none" w:sz="0" w:space="0" w:color="auto"/>
                          </w:divBdr>
                        </w:div>
                        <w:div w:id="78910535">
                          <w:marLeft w:val="640"/>
                          <w:marRight w:val="0"/>
                          <w:marTop w:val="0"/>
                          <w:marBottom w:val="0"/>
                          <w:divBdr>
                            <w:top w:val="none" w:sz="0" w:space="0" w:color="auto"/>
                            <w:left w:val="none" w:sz="0" w:space="0" w:color="auto"/>
                            <w:bottom w:val="none" w:sz="0" w:space="0" w:color="auto"/>
                            <w:right w:val="none" w:sz="0" w:space="0" w:color="auto"/>
                          </w:divBdr>
                        </w:div>
                        <w:div w:id="106125024">
                          <w:marLeft w:val="640"/>
                          <w:marRight w:val="0"/>
                          <w:marTop w:val="0"/>
                          <w:marBottom w:val="0"/>
                          <w:divBdr>
                            <w:top w:val="none" w:sz="0" w:space="0" w:color="auto"/>
                            <w:left w:val="none" w:sz="0" w:space="0" w:color="auto"/>
                            <w:bottom w:val="none" w:sz="0" w:space="0" w:color="auto"/>
                            <w:right w:val="none" w:sz="0" w:space="0" w:color="auto"/>
                          </w:divBdr>
                        </w:div>
                        <w:div w:id="135222793">
                          <w:marLeft w:val="640"/>
                          <w:marRight w:val="0"/>
                          <w:marTop w:val="0"/>
                          <w:marBottom w:val="0"/>
                          <w:divBdr>
                            <w:top w:val="none" w:sz="0" w:space="0" w:color="auto"/>
                            <w:left w:val="none" w:sz="0" w:space="0" w:color="auto"/>
                            <w:bottom w:val="none" w:sz="0" w:space="0" w:color="auto"/>
                            <w:right w:val="none" w:sz="0" w:space="0" w:color="auto"/>
                          </w:divBdr>
                        </w:div>
                        <w:div w:id="222452521">
                          <w:marLeft w:val="640"/>
                          <w:marRight w:val="0"/>
                          <w:marTop w:val="0"/>
                          <w:marBottom w:val="0"/>
                          <w:divBdr>
                            <w:top w:val="none" w:sz="0" w:space="0" w:color="auto"/>
                            <w:left w:val="none" w:sz="0" w:space="0" w:color="auto"/>
                            <w:bottom w:val="none" w:sz="0" w:space="0" w:color="auto"/>
                            <w:right w:val="none" w:sz="0" w:space="0" w:color="auto"/>
                          </w:divBdr>
                        </w:div>
                        <w:div w:id="240024409">
                          <w:marLeft w:val="640"/>
                          <w:marRight w:val="0"/>
                          <w:marTop w:val="0"/>
                          <w:marBottom w:val="0"/>
                          <w:divBdr>
                            <w:top w:val="none" w:sz="0" w:space="0" w:color="auto"/>
                            <w:left w:val="none" w:sz="0" w:space="0" w:color="auto"/>
                            <w:bottom w:val="none" w:sz="0" w:space="0" w:color="auto"/>
                            <w:right w:val="none" w:sz="0" w:space="0" w:color="auto"/>
                          </w:divBdr>
                        </w:div>
                        <w:div w:id="317811227">
                          <w:marLeft w:val="640"/>
                          <w:marRight w:val="0"/>
                          <w:marTop w:val="0"/>
                          <w:marBottom w:val="0"/>
                          <w:divBdr>
                            <w:top w:val="none" w:sz="0" w:space="0" w:color="auto"/>
                            <w:left w:val="none" w:sz="0" w:space="0" w:color="auto"/>
                            <w:bottom w:val="none" w:sz="0" w:space="0" w:color="auto"/>
                            <w:right w:val="none" w:sz="0" w:space="0" w:color="auto"/>
                          </w:divBdr>
                        </w:div>
                        <w:div w:id="487480113">
                          <w:marLeft w:val="640"/>
                          <w:marRight w:val="0"/>
                          <w:marTop w:val="0"/>
                          <w:marBottom w:val="0"/>
                          <w:divBdr>
                            <w:top w:val="none" w:sz="0" w:space="0" w:color="auto"/>
                            <w:left w:val="none" w:sz="0" w:space="0" w:color="auto"/>
                            <w:bottom w:val="none" w:sz="0" w:space="0" w:color="auto"/>
                            <w:right w:val="none" w:sz="0" w:space="0" w:color="auto"/>
                          </w:divBdr>
                        </w:div>
                        <w:div w:id="603341775">
                          <w:marLeft w:val="640"/>
                          <w:marRight w:val="0"/>
                          <w:marTop w:val="0"/>
                          <w:marBottom w:val="0"/>
                          <w:divBdr>
                            <w:top w:val="none" w:sz="0" w:space="0" w:color="auto"/>
                            <w:left w:val="none" w:sz="0" w:space="0" w:color="auto"/>
                            <w:bottom w:val="none" w:sz="0" w:space="0" w:color="auto"/>
                            <w:right w:val="none" w:sz="0" w:space="0" w:color="auto"/>
                          </w:divBdr>
                        </w:div>
                        <w:div w:id="607200055">
                          <w:marLeft w:val="640"/>
                          <w:marRight w:val="0"/>
                          <w:marTop w:val="0"/>
                          <w:marBottom w:val="0"/>
                          <w:divBdr>
                            <w:top w:val="none" w:sz="0" w:space="0" w:color="auto"/>
                            <w:left w:val="none" w:sz="0" w:space="0" w:color="auto"/>
                            <w:bottom w:val="none" w:sz="0" w:space="0" w:color="auto"/>
                            <w:right w:val="none" w:sz="0" w:space="0" w:color="auto"/>
                          </w:divBdr>
                        </w:div>
                        <w:div w:id="667975131">
                          <w:marLeft w:val="640"/>
                          <w:marRight w:val="0"/>
                          <w:marTop w:val="0"/>
                          <w:marBottom w:val="0"/>
                          <w:divBdr>
                            <w:top w:val="none" w:sz="0" w:space="0" w:color="auto"/>
                            <w:left w:val="none" w:sz="0" w:space="0" w:color="auto"/>
                            <w:bottom w:val="none" w:sz="0" w:space="0" w:color="auto"/>
                            <w:right w:val="none" w:sz="0" w:space="0" w:color="auto"/>
                          </w:divBdr>
                        </w:div>
                        <w:div w:id="716128068">
                          <w:marLeft w:val="640"/>
                          <w:marRight w:val="0"/>
                          <w:marTop w:val="0"/>
                          <w:marBottom w:val="0"/>
                          <w:divBdr>
                            <w:top w:val="none" w:sz="0" w:space="0" w:color="auto"/>
                            <w:left w:val="none" w:sz="0" w:space="0" w:color="auto"/>
                            <w:bottom w:val="none" w:sz="0" w:space="0" w:color="auto"/>
                            <w:right w:val="none" w:sz="0" w:space="0" w:color="auto"/>
                          </w:divBdr>
                        </w:div>
                        <w:div w:id="756638683">
                          <w:marLeft w:val="640"/>
                          <w:marRight w:val="0"/>
                          <w:marTop w:val="0"/>
                          <w:marBottom w:val="0"/>
                          <w:divBdr>
                            <w:top w:val="none" w:sz="0" w:space="0" w:color="auto"/>
                            <w:left w:val="none" w:sz="0" w:space="0" w:color="auto"/>
                            <w:bottom w:val="none" w:sz="0" w:space="0" w:color="auto"/>
                            <w:right w:val="none" w:sz="0" w:space="0" w:color="auto"/>
                          </w:divBdr>
                        </w:div>
                        <w:div w:id="793526862">
                          <w:marLeft w:val="640"/>
                          <w:marRight w:val="0"/>
                          <w:marTop w:val="0"/>
                          <w:marBottom w:val="0"/>
                          <w:divBdr>
                            <w:top w:val="none" w:sz="0" w:space="0" w:color="auto"/>
                            <w:left w:val="none" w:sz="0" w:space="0" w:color="auto"/>
                            <w:bottom w:val="none" w:sz="0" w:space="0" w:color="auto"/>
                            <w:right w:val="none" w:sz="0" w:space="0" w:color="auto"/>
                          </w:divBdr>
                          <w:divsChild>
                            <w:div w:id="522399131">
                              <w:marLeft w:val="0"/>
                              <w:marRight w:val="0"/>
                              <w:marTop w:val="0"/>
                              <w:marBottom w:val="0"/>
                              <w:divBdr>
                                <w:top w:val="none" w:sz="0" w:space="0" w:color="auto"/>
                                <w:left w:val="none" w:sz="0" w:space="0" w:color="auto"/>
                                <w:bottom w:val="none" w:sz="0" w:space="0" w:color="auto"/>
                                <w:right w:val="none" w:sz="0" w:space="0" w:color="auto"/>
                              </w:divBdr>
                              <w:divsChild>
                                <w:div w:id="211037096">
                                  <w:marLeft w:val="640"/>
                                  <w:marRight w:val="0"/>
                                  <w:marTop w:val="0"/>
                                  <w:marBottom w:val="0"/>
                                  <w:divBdr>
                                    <w:top w:val="none" w:sz="0" w:space="0" w:color="auto"/>
                                    <w:left w:val="none" w:sz="0" w:space="0" w:color="auto"/>
                                    <w:bottom w:val="none" w:sz="0" w:space="0" w:color="auto"/>
                                    <w:right w:val="none" w:sz="0" w:space="0" w:color="auto"/>
                                  </w:divBdr>
                                </w:div>
                                <w:div w:id="385489578">
                                  <w:marLeft w:val="640"/>
                                  <w:marRight w:val="0"/>
                                  <w:marTop w:val="0"/>
                                  <w:marBottom w:val="0"/>
                                  <w:divBdr>
                                    <w:top w:val="none" w:sz="0" w:space="0" w:color="auto"/>
                                    <w:left w:val="none" w:sz="0" w:space="0" w:color="auto"/>
                                    <w:bottom w:val="none" w:sz="0" w:space="0" w:color="auto"/>
                                    <w:right w:val="none" w:sz="0" w:space="0" w:color="auto"/>
                                  </w:divBdr>
                                </w:div>
                                <w:div w:id="446507158">
                                  <w:marLeft w:val="640"/>
                                  <w:marRight w:val="0"/>
                                  <w:marTop w:val="0"/>
                                  <w:marBottom w:val="0"/>
                                  <w:divBdr>
                                    <w:top w:val="none" w:sz="0" w:space="0" w:color="auto"/>
                                    <w:left w:val="none" w:sz="0" w:space="0" w:color="auto"/>
                                    <w:bottom w:val="none" w:sz="0" w:space="0" w:color="auto"/>
                                    <w:right w:val="none" w:sz="0" w:space="0" w:color="auto"/>
                                  </w:divBdr>
                                </w:div>
                                <w:div w:id="467749559">
                                  <w:marLeft w:val="640"/>
                                  <w:marRight w:val="0"/>
                                  <w:marTop w:val="0"/>
                                  <w:marBottom w:val="0"/>
                                  <w:divBdr>
                                    <w:top w:val="none" w:sz="0" w:space="0" w:color="auto"/>
                                    <w:left w:val="none" w:sz="0" w:space="0" w:color="auto"/>
                                    <w:bottom w:val="none" w:sz="0" w:space="0" w:color="auto"/>
                                    <w:right w:val="none" w:sz="0" w:space="0" w:color="auto"/>
                                  </w:divBdr>
                                </w:div>
                                <w:div w:id="470094687">
                                  <w:marLeft w:val="640"/>
                                  <w:marRight w:val="0"/>
                                  <w:marTop w:val="0"/>
                                  <w:marBottom w:val="0"/>
                                  <w:divBdr>
                                    <w:top w:val="none" w:sz="0" w:space="0" w:color="auto"/>
                                    <w:left w:val="none" w:sz="0" w:space="0" w:color="auto"/>
                                    <w:bottom w:val="none" w:sz="0" w:space="0" w:color="auto"/>
                                    <w:right w:val="none" w:sz="0" w:space="0" w:color="auto"/>
                                  </w:divBdr>
                                </w:div>
                                <w:div w:id="595214433">
                                  <w:marLeft w:val="640"/>
                                  <w:marRight w:val="0"/>
                                  <w:marTop w:val="0"/>
                                  <w:marBottom w:val="0"/>
                                  <w:divBdr>
                                    <w:top w:val="none" w:sz="0" w:space="0" w:color="auto"/>
                                    <w:left w:val="none" w:sz="0" w:space="0" w:color="auto"/>
                                    <w:bottom w:val="none" w:sz="0" w:space="0" w:color="auto"/>
                                    <w:right w:val="none" w:sz="0" w:space="0" w:color="auto"/>
                                  </w:divBdr>
                                </w:div>
                                <w:div w:id="611715780">
                                  <w:marLeft w:val="640"/>
                                  <w:marRight w:val="0"/>
                                  <w:marTop w:val="0"/>
                                  <w:marBottom w:val="0"/>
                                  <w:divBdr>
                                    <w:top w:val="none" w:sz="0" w:space="0" w:color="auto"/>
                                    <w:left w:val="none" w:sz="0" w:space="0" w:color="auto"/>
                                    <w:bottom w:val="none" w:sz="0" w:space="0" w:color="auto"/>
                                    <w:right w:val="none" w:sz="0" w:space="0" w:color="auto"/>
                                  </w:divBdr>
                                </w:div>
                                <w:div w:id="627399549">
                                  <w:marLeft w:val="640"/>
                                  <w:marRight w:val="0"/>
                                  <w:marTop w:val="0"/>
                                  <w:marBottom w:val="0"/>
                                  <w:divBdr>
                                    <w:top w:val="none" w:sz="0" w:space="0" w:color="auto"/>
                                    <w:left w:val="none" w:sz="0" w:space="0" w:color="auto"/>
                                    <w:bottom w:val="none" w:sz="0" w:space="0" w:color="auto"/>
                                    <w:right w:val="none" w:sz="0" w:space="0" w:color="auto"/>
                                  </w:divBdr>
                                </w:div>
                                <w:div w:id="645938041">
                                  <w:marLeft w:val="640"/>
                                  <w:marRight w:val="0"/>
                                  <w:marTop w:val="0"/>
                                  <w:marBottom w:val="0"/>
                                  <w:divBdr>
                                    <w:top w:val="none" w:sz="0" w:space="0" w:color="auto"/>
                                    <w:left w:val="none" w:sz="0" w:space="0" w:color="auto"/>
                                    <w:bottom w:val="none" w:sz="0" w:space="0" w:color="auto"/>
                                    <w:right w:val="none" w:sz="0" w:space="0" w:color="auto"/>
                                  </w:divBdr>
                                </w:div>
                                <w:div w:id="681005858">
                                  <w:marLeft w:val="640"/>
                                  <w:marRight w:val="0"/>
                                  <w:marTop w:val="0"/>
                                  <w:marBottom w:val="0"/>
                                  <w:divBdr>
                                    <w:top w:val="none" w:sz="0" w:space="0" w:color="auto"/>
                                    <w:left w:val="none" w:sz="0" w:space="0" w:color="auto"/>
                                    <w:bottom w:val="none" w:sz="0" w:space="0" w:color="auto"/>
                                    <w:right w:val="none" w:sz="0" w:space="0" w:color="auto"/>
                                  </w:divBdr>
                                </w:div>
                                <w:div w:id="710810795">
                                  <w:marLeft w:val="640"/>
                                  <w:marRight w:val="0"/>
                                  <w:marTop w:val="0"/>
                                  <w:marBottom w:val="0"/>
                                  <w:divBdr>
                                    <w:top w:val="none" w:sz="0" w:space="0" w:color="auto"/>
                                    <w:left w:val="none" w:sz="0" w:space="0" w:color="auto"/>
                                    <w:bottom w:val="none" w:sz="0" w:space="0" w:color="auto"/>
                                    <w:right w:val="none" w:sz="0" w:space="0" w:color="auto"/>
                                  </w:divBdr>
                                </w:div>
                                <w:div w:id="849375197">
                                  <w:marLeft w:val="640"/>
                                  <w:marRight w:val="0"/>
                                  <w:marTop w:val="0"/>
                                  <w:marBottom w:val="0"/>
                                  <w:divBdr>
                                    <w:top w:val="none" w:sz="0" w:space="0" w:color="auto"/>
                                    <w:left w:val="none" w:sz="0" w:space="0" w:color="auto"/>
                                    <w:bottom w:val="none" w:sz="0" w:space="0" w:color="auto"/>
                                    <w:right w:val="none" w:sz="0" w:space="0" w:color="auto"/>
                                  </w:divBdr>
                                </w:div>
                                <w:div w:id="856578859">
                                  <w:marLeft w:val="640"/>
                                  <w:marRight w:val="0"/>
                                  <w:marTop w:val="0"/>
                                  <w:marBottom w:val="0"/>
                                  <w:divBdr>
                                    <w:top w:val="none" w:sz="0" w:space="0" w:color="auto"/>
                                    <w:left w:val="none" w:sz="0" w:space="0" w:color="auto"/>
                                    <w:bottom w:val="none" w:sz="0" w:space="0" w:color="auto"/>
                                    <w:right w:val="none" w:sz="0" w:space="0" w:color="auto"/>
                                  </w:divBdr>
                                </w:div>
                                <w:div w:id="860627161">
                                  <w:marLeft w:val="640"/>
                                  <w:marRight w:val="0"/>
                                  <w:marTop w:val="0"/>
                                  <w:marBottom w:val="0"/>
                                  <w:divBdr>
                                    <w:top w:val="none" w:sz="0" w:space="0" w:color="auto"/>
                                    <w:left w:val="none" w:sz="0" w:space="0" w:color="auto"/>
                                    <w:bottom w:val="none" w:sz="0" w:space="0" w:color="auto"/>
                                    <w:right w:val="none" w:sz="0" w:space="0" w:color="auto"/>
                                  </w:divBdr>
                                </w:div>
                                <w:div w:id="862786077">
                                  <w:marLeft w:val="640"/>
                                  <w:marRight w:val="0"/>
                                  <w:marTop w:val="0"/>
                                  <w:marBottom w:val="0"/>
                                  <w:divBdr>
                                    <w:top w:val="none" w:sz="0" w:space="0" w:color="auto"/>
                                    <w:left w:val="none" w:sz="0" w:space="0" w:color="auto"/>
                                    <w:bottom w:val="none" w:sz="0" w:space="0" w:color="auto"/>
                                    <w:right w:val="none" w:sz="0" w:space="0" w:color="auto"/>
                                  </w:divBdr>
                                </w:div>
                                <w:div w:id="884563616">
                                  <w:marLeft w:val="640"/>
                                  <w:marRight w:val="0"/>
                                  <w:marTop w:val="0"/>
                                  <w:marBottom w:val="0"/>
                                  <w:divBdr>
                                    <w:top w:val="none" w:sz="0" w:space="0" w:color="auto"/>
                                    <w:left w:val="none" w:sz="0" w:space="0" w:color="auto"/>
                                    <w:bottom w:val="none" w:sz="0" w:space="0" w:color="auto"/>
                                    <w:right w:val="none" w:sz="0" w:space="0" w:color="auto"/>
                                  </w:divBdr>
                                </w:div>
                                <w:div w:id="934050018">
                                  <w:marLeft w:val="640"/>
                                  <w:marRight w:val="0"/>
                                  <w:marTop w:val="0"/>
                                  <w:marBottom w:val="0"/>
                                  <w:divBdr>
                                    <w:top w:val="none" w:sz="0" w:space="0" w:color="auto"/>
                                    <w:left w:val="none" w:sz="0" w:space="0" w:color="auto"/>
                                    <w:bottom w:val="none" w:sz="0" w:space="0" w:color="auto"/>
                                    <w:right w:val="none" w:sz="0" w:space="0" w:color="auto"/>
                                  </w:divBdr>
                                </w:div>
                                <w:div w:id="948271936">
                                  <w:marLeft w:val="640"/>
                                  <w:marRight w:val="0"/>
                                  <w:marTop w:val="0"/>
                                  <w:marBottom w:val="0"/>
                                  <w:divBdr>
                                    <w:top w:val="none" w:sz="0" w:space="0" w:color="auto"/>
                                    <w:left w:val="none" w:sz="0" w:space="0" w:color="auto"/>
                                    <w:bottom w:val="none" w:sz="0" w:space="0" w:color="auto"/>
                                    <w:right w:val="none" w:sz="0" w:space="0" w:color="auto"/>
                                  </w:divBdr>
                                </w:div>
                                <w:div w:id="998265144">
                                  <w:marLeft w:val="640"/>
                                  <w:marRight w:val="0"/>
                                  <w:marTop w:val="0"/>
                                  <w:marBottom w:val="0"/>
                                  <w:divBdr>
                                    <w:top w:val="none" w:sz="0" w:space="0" w:color="auto"/>
                                    <w:left w:val="none" w:sz="0" w:space="0" w:color="auto"/>
                                    <w:bottom w:val="none" w:sz="0" w:space="0" w:color="auto"/>
                                    <w:right w:val="none" w:sz="0" w:space="0" w:color="auto"/>
                                  </w:divBdr>
                                </w:div>
                                <w:div w:id="1160073701">
                                  <w:marLeft w:val="640"/>
                                  <w:marRight w:val="0"/>
                                  <w:marTop w:val="0"/>
                                  <w:marBottom w:val="0"/>
                                  <w:divBdr>
                                    <w:top w:val="none" w:sz="0" w:space="0" w:color="auto"/>
                                    <w:left w:val="none" w:sz="0" w:space="0" w:color="auto"/>
                                    <w:bottom w:val="none" w:sz="0" w:space="0" w:color="auto"/>
                                    <w:right w:val="none" w:sz="0" w:space="0" w:color="auto"/>
                                  </w:divBdr>
                                </w:div>
                                <w:div w:id="1333679234">
                                  <w:marLeft w:val="640"/>
                                  <w:marRight w:val="0"/>
                                  <w:marTop w:val="0"/>
                                  <w:marBottom w:val="0"/>
                                  <w:divBdr>
                                    <w:top w:val="none" w:sz="0" w:space="0" w:color="auto"/>
                                    <w:left w:val="none" w:sz="0" w:space="0" w:color="auto"/>
                                    <w:bottom w:val="none" w:sz="0" w:space="0" w:color="auto"/>
                                    <w:right w:val="none" w:sz="0" w:space="0" w:color="auto"/>
                                  </w:divBdr>
                                </w:div>
                                <w:div w:id="1359622668">
                                  <w:marLeft w:val="640"/>
                                  <w:marRight w:val="0"/>
                                  <w:marTop w:val="0"/>
                                  <w:marBottom w:val="0"/>
                                  <w:divBdr>
                                    <w:top w:val="none" w:sz="0" w:space="0" w:color="auto"/>
                                    <w:left w:val="none" w:sz="0" w:space="0" w:color="auto"/>
                                    <w:bottom w:val="none" w:sz="0" w:space="0" w:color="auto"/>
                                    <w:right w:val="none" w:sz="0" w:space="0" w:color="auto"/>
                                  </w:divBdr>
                                </w:div>
                                <w:div w:id="1445534012">
                                  <w:marLeft w:val="640"/>
                                  <w:marRight w:val="0"/>
                                  <w:marTop w:val="0"/>
                                  <w:marBottom w:val="0"/>
                                  <w:divBdr>
                                    <w:top w:val="none" w:sz="0" w:space="0" w:color="auto"/>
                                    <w:left w:val="none" w:sz="0" w:space="0" w:color="auto"/>
                                    <w:bottom w:val="none" w:sz="0" w:space="0" w:color="auto"/>
                                    <w:right w:val="none" w:sz="0" w:space="0" w:color="auto"/>
                                  </w:divBdr>
                                </w:div>
                                <w:div w:id="1473326631">
                                  <w:marLeft w:val="640"/>
                                  <w:marRight w:val="0"/>
                                  <w:marTop w:val="0"/>
                                  <w:marBottom w:val="0"/>
                                  <w:divBdr>
                                    <w:top w:val="none" w:sz="0" w:space="0" w:color="auto"/>
                                    <w:left w:val="none" w:sz="0" w:space="0" w:color="auto"/>
                                    <w:bottom w:val="none" w:sz="0" w:space="0" w:color="auto"/>
                                    <w:right w:val="none" w:sz="0" w:space="0" w:color="auto"/>
                                  </w:divBdr>
                                </w:div>
                                <w:div w:id="1659191287">
                                  <w:marLeft w:val="640"/>
                                  <w:marRight w:val="0"/>
                                  <w:marTop w:val="0"/>
                                  <w:marBottom w:val="0"/>
                                  <w:divBdr>
                                    <w:top w:val="none" w:sz="0" w:space="0" w:color="auto"/>
                                    <w:left w:val="none" w:sz="0" w:space="0" w:color="auto"/>
                                    <w:bottom w:val="none" w:sz="0" w:space="0" w:color="auto"/>
                                    <w:right w:val="none" w:sz="0" w:space="0" w:color="auto"/>
                                  </w:divBdr>
                                </w:div>
                                <w:div w:id="1659990974">
                                  <w:marLeft w:val="640"/>
                                  <w:marRight w:val="0"/>
                                  <w:marTop w:val="0"/>
                                  <w:marBottom w:val="0"/>
                                  <w:divBdr>
                                    <w:top w:val="none" w:sz="0" w:space="0" w:color="auto"/>
                                    <w:left w:val="none" w:sz="0" w:space="0" w:color="auto"/>
                                    <w:bottom w:val="none" w:sz="0" w:space="0" w:color="auto"/>
                                    <w:right w:val="none" w:sz="0" w:space="0" w:color="auto"/>
                                  </w:divBdr>
                                </w:div>
                                <w:div w:id="1705323151">
                                  <w:marLeft w:val="640"/>
                                  <w:marRight w:val="0"/>
                                  <w:marTop w:val="0"/>
                                  <w:marBottom w:val="0"/>
                                  <w:divBdr>
                                    <w:top w:val="none" w:sz="0" w:space="0" w:color="auto"/>
                                    <w:left w:val="none" w:sz="0" w:space="0" w:color="auto"/>
                                    <w:bottom w:val="none" w:sz="0" w:space="0" w:color="auto"/>
                                    <w:right w:val="none" w:sz="0" w:space="0" w:color="auto"/>
                                  </w:divBdr>
                                </w:div>
                                <w:div w:id="1760103366">
                                  <w:marLeft w:val="640"/>
                                  <w:marRight w:val="0"/>
                                  <w:marTop w:val="0"/>
                                  <w:marBottom w:val="0"/>
                                  <w:divBdr>
                                    <w:top w:val="none" w:sz="0" w:space="0" w:color="auto"/>
                                    <w:left w:val="none" w:sz="0" w:space="0" w:color="auto"/>
                                    <w:bottom w:val="none" w:sz="0" w:space="0" w:color="auto"/>
                                    <w:right w:val="none" w:sz="0" w:space="0" w:color="auto"/>
                                  </w:divBdr>
                                </w:div>
                                <w:div w:id="1798646518">
                                  <w:marLeft w:val="640"/>
                                  <w:marRight w:val="0"/>
                                  <w:marTop w:val="0"/>
                                  <w:marBottom w:val="0"/>
                                  <w:divBdr>
                                    <w:top w:val="none" w:sz="0" w:space="0" w:color="auto"/>
                                    <w:left w:val="none" w:sz="0" w:space="0" w:color="auto"/>
                                    <w:bottom w:val="none" w:sz="0" w:space="0" w:color="auto"/>
                                    <w:right w:val="none" w:sz="0" w:space="0" w:color="auto"/>
                                  </w:divBdr>
                                </w:div>
                                <w:div w:id="1807508147">
                                  <w:marLeft w:val="640"/>
                                  <w:marRight w:val="0"/>
                                  <w:marTop w:val="0"/>
                                  <w:marBottom w:val="0"/>
                                  <w:divBdr>
                                    <w:top w:val="none" w:sz="0" w:space="0" w:color="auto"/>
                                    <w:left w:val="none" w:sz="0" w:space="0" w:color="auto"/>
                                    <w:bottom w:val="none" w:sz="0" w:space="0" w:color="auto"/>
                                    <w:right w:val="none" w:sz="0" w:space="0" w:color="auto"/>
                                  </w:divBdr>
                                </w:div>
                                <w:div w:id="1857502364">
                                  <w:marLeft w:val="640"/>
                                  <w:marRight w:val="0"/>
                                  <w:marTop w:val="0"/>
                                  <w:marBottom w:val="0"/>
                                  <w:divBdr>
                                    <w:top w:val="none" w:sz="0" w:space="0" w:color="auto"/>
                                    <w:left w:val="none" w:sz="0" w:space="0" w:color="auto"/>
                                    <w:bottom w:val="none" w:sz="0" w:space="0" w:color="auto"/>
                                    <w:right w:val="none" w:sz="0" w:space="0" w:color="auto"/>
                                  </w:divBdr>
                                </w:div>
                                <w:div w:id="1891840458">
                                  <w:marLeft w:val="640"/>
                                  <w:marRight w:val="0"/>
                                  <w:marTop w:val="0"/>
                                  <w:marBottom w:val="0"/>
                                  <w:divBdr>
                                    <w:top w:val="none" w:sz="0" w:space="0" w:color="auto"/>
                                    <w:left w:val="none" w:sz="0" w:space="0" w:color="auto"/>
                                    <w:bottom w:val="none" w:sz="0" w:space="0" w:color="auto"/>
                                    <w:right w:val="none" w:sz="0" w:space="0" w:color="auto"/>
                                  </w:divBdr>
                                </w:div>
                                <w:div w:id="2068606626">
                                  <w:marLeft w:val="640"/>
                                  <w:marRight w:val="0"/>
                                  <w:marTop w:val="0"/>
                                  <w:marBottom w:val="0"/>
                                  <w:divBdr>
                                    <w:top w:val="none" w:sz="0" w:space="0" w:color="auto"/>
                                    <w:left w:val="none" w:sz="0" w:space="0" w:color="auto"/>
                                    <w:bottom w:val="none" w:sz="0" w:space="0" w:color="auto"/>
                                    <w:right w:val="none" w:sz="0" w:space="0" w:color="auto"/>
                                  </w:divBdr>
                                </w:div>
                                <w:div w:id="2104259231">
                                  <w:marLeft w:val="640"/>
                                  <w:marRight w:val="0"/>
                                  <w:marTop w:val="0"/>
                                  <w:marBottom w:val="0"/>
                                  <w:divBdr>
                                    <w:top w:val="none" w:sz="0" w:space="0" w:color="auto"/>
                                    <w:left w:val="none" w:sz="0" w:space="0" w:color="auto"/>
                                    <w:bottom w:val="none" w:sz="0" w:space="0" w:color="auto"/>
                                    <w:right w:val="none" w:sz="0" w:space="0" w:color="auto"/>
                                  </w:divBdr>
                                </w:div>
                                <w:div w:id="2145197776">
                                  <w:marLeft w:val="640"/>
                                  <w:marRight w:val="0"/>
                                  <w:marTop w:val="0"/>
                                  <w:marBottom w:val="0"/>
                                  <w:divBdr>
                                    <w:top w:val="none" w:sz="0" w:space="0" w:color="auto"/>
                                    <w:left w:val="none" w:sz="0" w:space="0" w:color="auto"/>
                                    <w:bottom w:val="none" w:sz="0" w:space="0" w:color="auto"/>
                                    <w:right w:val="none" w:sz="0" w:space="0" w:color="auto"/>
                                  </w:divBdr>
                                </w:div>
                                <w:div w:id="2146388505">
                                  <w:marLeft w:val="640"/>
                                  <w:marRight w:val="0"/>
                                  <w:marTop w:val="0"/>
                                  <w:marBottom w:val="0"/>
                                  <w:divBdr>
                                    <w:top w:val="none" w:sz="0" w:space="0" w:color="auto"/>
                                    <w:left w:val="none" w:sz="0" w:space="0" w:color="auto"/>
                                    <w:bottom w:val="none" w:sz="0" w:space="0" w:color="auto"/>
                                    <w:right w:val="none" w:sz="0" w:space="0" w:color="auto"/>
                                  </w:divBdr>
                                  <w:divsChild>
                                    <w:div w:id="1027557707">
                                      <w:marLeft w:val="0"/>
                                      <w:marRight w:val="0"/>
                                      <w:marTop w:val="0"/>
                                      <w:marBottom w:val="0"/>
                                      <w:divBdr>
                                        <w:top w:val="none" w:sz="0" w:space="0" w:color="auto"/>
                                        <w:left w:val="none" w:sz="0" w:space="0" w:color="auto"/>
                                        <w:bottom w:val="none" w:sz="0" w:space="0" w:color="auto"/>
                                        <w:right w:val="none" w:sz="0" w:space="0" w:color="auto"/>
                                      </w:divBdr>
                                      <w:divsChild>
                                        <w:div w:id="168763601">
                                          <w:marLeft w:val="640"/>
                                          <w:marRight w:val="0"/>
                                          <w:marTop w:val="0"/>
                                          <w:marBottom w:val="0"/>
                                          <w:divBdr>
                                            <w:top w:val="none" w:sz="0" w:space="0" w:color="auto"/>
                                            <w:left w:val="none" w:sz="0" w:space="0" w:color="auto"/>
                                            <w:bottom w:val="none" w:sz="0" w:space="0" w:color="auto"/>
                                            <w:right w:val="none" w:sz="0" w:space="0" w:color="auto"/>
                                          </w:divBdr>
                                        </w:div>
                                        <w:div w:id="302582243">
                                          <w:marLeft w:val="640"/>
                                          <w:marRight w:val="0"/>
                                          <w:marTop w:val="0"/>
                                          <w:marBottom w:val="0"/>
                                          <w:divBdr>
                                            <w:top w:val="none" w:sz="0" w:space="0" w:color="auto"/>
                                            <w:left w:val="none" w:sz="0" w:space="0" w:color="auto"/>
                                            <w:bottom w:val="none" w:sz="0" w:space="0" w:color="auto"/>
                                            <w:right w:val="none" w:sz="0" w:space="0" w:color="auto"/>
                                          </w:divBdr>
                                        </w:div>
                                        <w:div w:id="308752672">
                                          <w:marLeft w:val="640"/>
                                          <w:marRight w:val="0"/>
                                          <w:marTop w:val="0"/>
                                          <w:marBottom w:val="0"/>
                                          <w:divBdr>
                                            <w:top w:val="none" w:sz="0" w:space="0" w:color="auto"/>
                                            <w:left w:val="none" w:sz="0" w:space="0" w:color="auto"/>
                                            <w:bottom w:val="none" w:sz="0" w:space="0" w:color="auto"/>
                                            <w:right w:val="none" w:sz="0" w:space="0" w:color="auto"/>
                                          </w:divBdr>
                                        </w:div>
                                        <w:div w:id="405810542">
                                          <w:marLeft w:val="640"/>
                                          <w:marRight w:val="0"/>
                                          <w:marTop w:val="0"/>
                                          <w:marBottom w:val="0"/>
                                          <w:divBdr>
                                            <w:top w:val="none" w:sz="0" w:space="0" w:color="auto"/>
                                            <w:left w:val="none" w:sz="0" w:space="0" w:color="auto"/>
                                            <w:bottom w:val="none" w:sz="0" w:space="0" w:color="auto"/>
                                            <w:right w:val="none" w:sz="0" w:space="0" w:color="auto"/>
                                          </w:divBdr>
                                        </w:div>
                                        <w:div w:id="428357249">
                                          <w:marLeft w:val="640"/>
                                          <w:marRight w:val="0"/>
                                          <w:marTop w:val="0"/>
                                          <w:marBottom w:val="0"/>
                                          <w:divBdr>
                                            <w:top w:val="none" w:sz="0" w:space="0" w:color="auto"/>
                                            <w:left w:val="none" w:sz="0" w:space="0" w:color="auto"/>
                                            <w:bottom w:val="none" w:sz="0" w:space="0" w:color="auto"/>
                                            <w:right w:val="none" w:sz="0" w:space="0" w:color="auto"/>
                                          </w:divBdr>
                                        </w:div>
                                        <w:div w:id="471674243">
                                          <w:marLeft w:val="640"/>
                                          <w:marRight w:val="0"/>
                                          <w:marTop w:val="0"/>
                                          <w:marBottom w:val="0"/>
                                          <w:divBdr>
                                            <w:top w:val="none" w:sz="0" w:space="0" w:color="auto"/>
                                            <w:left w:val="none" w:sz="0" w:space="0" w:color="auto"/>
                                            <w:bottom w:val="none" w:sz="0" w:space="0" w:color="auto"/>
                                            <w:right w:val="none" w:sz="0" w:space="0" w:color="auto"/>
                                          </w:divBdr>
                                        </w:div>
                                        <w:div w:id="629290656">
                                          <w:marLeft w:val="640"/>
                                          <w:marRight w:val="0"/>
                                          <w:marTop w:val="0"/>
                                          <w:marBottom w:val="0"/>
                                          <w:divBdr>
                                            <w:top w:val="none" w:sz="0" w:space="0" w:color="auto"/>
                                            <w:left w:val="none" w:sz="0" w:space="0" w:color="auto"/>
                                            <w:bottom w:val="none" w:sz="0" w:space="0" w:color="auto"/>
                                            <w:right w:val="none" w:sz="0" w:space="0" w:color="auto"/>
                                          </w:divBdr>
                                        </w:div>
                                        <w:div w:id="680813267">
                                          <w:marLeft w:val="640"/>
                                          <w:marRight w:val="0"/>
                                          <w:marTop w:val="0"/>
                                          <w:marBottom w:val="0"/>
                                          <w:divBdr>
                                            <w:top w:val="none" w:sz="0" w:space="0" w:color="auto"/>
                                            <w:left w:val="none" w:sz="0" w:space="0" w:color="auto"/>
                                            <w:bottom w:val="none" w:sz="0" w:space="0" w:color="auto"/>
                                            <w:right w:val="none" w:sz="0" w:space="0" w:color="auto"/>
                                          </w:divBdr>
                                        </w:div>
                                        <w:div w:id="685641087">
                                          <w:marLeft w:val="640"/>
                                          <w:marRight w:val="0"/>
                                          <w:marTop w:val="0"/>
                                          <w:marBottom w:val="0"/>
                                          <w:divBdr>
                                            <w:top w:val="none" w:sz="0" w:space="0" w:color="auto"/>
                                            <w:left w:val="none" w:sz="0" w:space="0" w:color="auto"/>
                                            <w:bottom w:val="none" w:sz="0" w:space="0" w:color="auto"/>
                                            <w:right w:val="none" w:sz="0" w:space="0" w:color="auto"/>
                                          </w:divBdr>
                                        </w:div>
                                        <w:div w:id="686492255">
                                          <w:marLeft w:val="640"/>
                                          <w:marRight w:val="0"/>
                                          <w:marTop w:val="0"/>
                                          <w:marBottom w:val="0"/>
                                          <w:divBdr>
                                            <w:top w:val="none" w:sz="0" w:space="0" w:color="auto"/>
                                            <w:left w:val="none" w:sz="0" w:space="0" w:color="auto"/>
                                            <w:bottom w:val="none" w:sz="0" w:space="0" w:color="auto"/>
                                            <w:right w:val="none" w:sz="0" w:space="0" w:color="auto"/>
                                          </w:divBdr>
                                        </w:div>
                                        <w:div w:id="744686521">
                                          <w:marLeft w:val="640"/>
                                          <w:marRight w:val="0"/>
                                          <w:marTop w:val="0"/>
                                          <w:marBottom w:val="0"/>
                                          <w:divBdr>
                                            <w:top w:val="none" w:sz="0" w:space="0" w:color="auto"/>
                                            <w:left w:val="none" w:sz="0" w:space="0" w:color="auto"/>
                                            <w:bottom w:val="none" w:sz="0" w:space="0" w:color="auto"/>
                                            <w:right w:val="none" w:sz="0" w:space="0" w:color="auto"/>
                                          </w:divBdr>
                                        </w:div>
                                        <w:div w:id="805121901">
                                          <w:marLeft w:val="640"/>
                                          <w:marRight w:val="0"/>
                                          <w:marTop w:val="0"/>
                                          <w:marBottom w:val="0"/>
                                          <w:divBdr>
                                            <w:top w:val="none" w:sz="0" w:space="0" w:color="auto"/>
                                            <w:left w:val="none" w:sz="0" w:space="0" w:color="auto"/>
                                            <w:bottom w:val="none" w:sz="0" w:space="0" w:color="auto"/>
                                            <w:right w:val="none" w:sz="0" w:space="0" w:color="auto"/>
                                          </w:divBdr>
                                        </w:div>
                                        <w:div w:id="881138018">
                                          <w:marLeft w:val="640"/>
                                          <w:marRight w:val="0"/>
                                          <w:marTop w:val="0"/>
                                          <w:marBottom w:val="0"/>
                                          <w:divBdr>
                                            <w:top w:val="none" w:sz="0" w:space="0" w:color="auto"/>
                                            <w:left w:val="none" w:sz="0" w:space="0" w:color="auto"/>
                                            <w:bottom w:val="none" w:sz="0" w:space="0" w:color="auto"/>
                                            <w:right w:val="none" w:sz="0" w:space="0" w:color="auto"/>
                                          </w:divBdr>
                                        </w:div>
                                        <w:div w:id="907883483">
                                          <w:marLeft w:val="640"/>
                                          <w:marRight w:val="0"/>
                                          <w:marTop w:val="0"/>
                                          <w:marBottom w:val="0"/>
                                          <w:divBdr>
                                            <w:top w:val="none" w:sz="0" w:space="0" w:color="auto"/>
                                            <w:left w:val="none" w:sz="0" w:space="0" w:color="auto"/>
                                            <w:bottom w:val="none" w:sz="0" w:space="0" w:color="auto"/>
                                            <w:right w:val="none" w:sz="0" w:space="0" w:color="auto"/>
                                          </w:divBdr>
                                        </w:div>
                                        <w:div w:id="1008096189">
                                          <w:marLeft w:val="640"/>
                                          <w:marRight w:val="0"/>
                                          <w:marTop w:val="0"/>
                                          <w:marBottom w:val="0"/>
                                          <w:divBdr>
                                            <w:top w:val="none" w:sz="0" w:space="0" w:color="auto"/>
                                            <w:left w:val="none" w:sz="0" w:space="0" w:color="auto"/>
                                            <w:bottom w:val="none" w:sz="0" w:space="0" w:color="auto"/>
                                            <w:right w:val="none" w:sz="0" w:space="0" w:color="auto"/>
                                          </w:divBdr>
                                        </w:div>
                                        <w:div w:id="1091319670">
                                          <w:marLeft w:val="640"/>
                                          <w:marRight w:val="0"/>
                                          <w:marTop w:val="0"/>
                                          <w:marBottom w:val="0"/>
                                          <w:divBdr>
                                            <w:top w:val="none" w:sz="0" w:space="0" w:color="auto"/>
                                            <w:left w:val="none" w:sz="0" w:space="0" w:color="auto"/>
                                            <w:bottom w:val="none" w:sz="0" w:space="0" w:color="auto"/>
                                            <w:right w:val="none" w:sz="0" w:space="0" w:color="auto"/>
                                          </w:divBdr>
                                        </w:div>
                                        <w:div w:id="1097948923">
                                          <w:marLeft w:val="640"/>
                                          <w:marRight w:val="0"/>
                                          <w:marTop w:val="0"/>
                                          <w:marBottom w:val="0"/>
                                          <w:divBdr>
                                            <w:top w:val="none" w:sz="0" w:space="0" w:color="auto"/>
                                            <w:left w:val="none" w:sz="0" w:space="0" w:color="auto"/>
                                            <w:bottom w:val="none" w:sz="0" w:space="0" w:color="auto"/>
                                            <w:right w:val="none" w:sz="0" w:space="0" w:color="auto"/>
                                          </w:divBdr>
                                        </w:div>
                                        <w:div w:id="1209729785">
                                          <w:marLeft w:val="640"/>
                                          <w:marRight w:val="0"/>
                                          <w:marTop w:val="0"/>
                                          <w:marBottom w:val="0"/>
                                          <w:divBdr>
                                            <w:top w:val="none" w:sz="0" w:space="0" w:color="auto"/>
                                            <w:left w:val="none" w:sz="0" w:space="0" w:color="auto"/>
                                            <w:bottom w:val="none" w:sz="0" w:space="0" w:color="auto"/>
                                            <w:right w:val="none" w:sz="0" w:space="0" w:color="auto"/>
                                          </w:divBdr>
                                        </w:div>
                                        <w:div w:id="1220632984">
                                          <w:marLeft w:val="640"/>
                                          <w:marRight w:val="0"/>
                                          <w:marTop w:val="0"/>
                                          <w:marBottom w:val="0"/>
                                          <w:divBdr>
                                            <w:top w:val="none" w:sz="0" w:space="0" w:color="auto"/>
                                            <w:left w:val="none" w:sz="0" w:space="0" w:color="auto"/>
                                            <w:bottom w:val="none" w:sz="0" w:space="0" w:color="auto"/>
                                            <w:right w:val="none" w:sz="0" w:space="0" w:color="auto"/>
                                          </w:divBdr>
                                        </w:div>
                                        <w:div w:id="1233539832">
                                          <w:marLeft w:val="640"/>
                                          <w:marRight w:val="0"/>
                                          <w:marTop w:val="0"/>
                                          <w:marBottom w:val="0"/>
                                          <w:divBdr>
                                            <w:top w:val="none" w:sz="0" w:space="0" w:color="auto"/>
                                            <w:left w:val="none" w:sz="0" w:space="0" w:color="auto"/>
                                            <w:bottom w:val="none" w:sz="0" w:space="0" w:color="auto"/>
                                            <w:right w:val="none" w:sz="0" w:space="0" w:color="auto"/>
                                          </w:divBdr>
                                        </w:div>
                                        <w:div w:id="1238518654">
                                          <w:marLeft w:val="640"/>
                                          <w:marRight w:val="0"/>
                                          <w:marTop w:val="0"/>
                                          <w:marBottom w:val="0"/>
                                          <w:divBdr>
                                            <w:top w:val="none" w:sz="0" w:space="0" w:color="auto"/>
                                            <w:left w:val="none" w:sz="0" w:space="0" w:color="auto"/>
                                            <w:bottom w:val="none" w:sz="0" w:space="0" w:color="auto"/>
                                            <w:right w:val="none" w:sz="0" w:space="0" w:color="auto"/>
                                          </w:divBdr>
                                        </w:div>
                                        <w:div w:id="1368220882">
                                          <w:marLeft w:val="640"/>
                                          <w:marRight w:val="0"/>
                                          <w:marTop w:val="0"/>
                                          <w:marBottom w:val="0"/>
                                          <w:divBdr>
                                            <w:top w:val="none" w:sz="0" w:space="0" w:color="auto"/>
                                            <w:left w:val="none" w:sz="0" w:space="0" w:color="auto"/>
                                            <w:bottom w:val="none" w:sz="0" w:space="0" w:color="auto"/>
                                            <w:right w:val="none" w:sz="0" w:space="0" w:color="auto"/>
                                          </w:divBdr>
                                        </w:div>
                                        <w:div w:id="1384870552">
                                          <w:marLeft w:val="640"/>
                                          <w:marRight w:val="0"/>
                                          <w:marTop w:val="0"/>
                                          <w:marBottom w:val="0"/>
                                          <w:divBdr>
                                            <w:top w:val="none" w:sz="0" w:space="0" w:color="auto"/>
                                            <w:left w:val="none" w:sz="0" w:space="0" w:color="auto"/>
                                            <w:bottom w:val="none" w:sz="0" w:space="0" w:color="auto"/>
                                            <w:right w:val="none" w:sz="0" w:space="0" w:color="auto"/>
                                          </w:divBdr>
                                        </w:div>
                                        <w:div w:id="1427381236">
                                          <w:marLeft w:val="640"/>
                                          <w:marRight w:val="0"/>
                                          <w:marTop w:val="0"/>
                                          <w:marBottom w:val="0"/>
                                          <w:divBdr>
                                            <w:top w:val="none" w:sz="0" w:space="0" w:color="auto"/>
                                            <w:left w:val="none" w:sz="0" w:space="0" w:color="auto"/>
                                            <w:bottom w:val="none" w:sz="0" w:space="0" w:color="auto"/>
                                            <w:right w:val="none" w:sz="0" w:space="0" w:color="auto"/>
                                          </w:divBdr>
                                        </w:div>
                                        <w:div w:id="1559197830">
                                          <w:marLeft w:val="640"/>
                                          <w:marRight w:val="0"/>
                                          <w:marTop w:val="0"/>
                                          <w:marBottom w:val="0"/>
                                          <w:divBdr>
                                            <w:top w:val="none" w:sz="0" w:space="0" w:color="auto"/>
                                            <w:left w:val="none" w:sz="0" w:space="0" w:color="auto"/>
                                            <w:bottom w:val="none" w:sz="0" w:space="0" w:color="auto"/>
                                            <w:right w:val="none" w:sz="0" w:space="0" w:color="auto"/>
                                          </w:divBdr>
                                        </w:div>
                                        <w:div w:id="1691755806">
                                          <w:marLeft w:val="640"/>
                                          <w:marRight w:val="0"/>
                                          <w:marTop w:val="0"/>
                                          <w:marBottom w:val="0"/>
                                          <w:divBdr>
                                            <w:top w:val="none" w:sz="0" w:space="0" w:color="auto"/>
                                            <w:left w:val="none" w:sz="0" w:space="0" w:color="auto"/>
                                            <w:bottom w:val="none" w:sz="0" w:space="0" w:color="auto"/>
                                            <w:right w:val="none" w:sz="0" w:space="0" w:color="auto"/>
                                          </w:divBdr>
                                        </w:div>
                                        <w:div w:id="1694726537">
                                          <w:marLeft w:val="640"/>
                                          <w:marRight w:val="0"/>
                                          <w:marTop w:val="0"/>
                                          <w:marBottom w:val="0"/>
                                          <w:divBdr>
                                            <w:top w:val="none" w:sz="0" w:space="0" w:color="auto"/>
                                            <w:left w:val="none" w:sz="0" w:space="0" w:color="auto"/>
                                            <w:bottom w:val="none" w:sz="0" w:space="0" w:color="auto"/>
                                            <w:right w:val="none" w:sz="0" w:space="0" w:color="auto"/>
                                          </w:divBdr>
                                        </w:div>
                                        <w:div w:id="1746148874">
                                          <w:marLeft w:val="640"/>
                                          <w:marRight w:val="0"/>
                                          <w:marTop w:val="0"/>
                                          <w:marBottom w:val="0"/>
                                          <w:divBdr>
                                            <w:top w:val="none" w:sz="0" w:space="0" w:color="auto"/>
                                            <w:left w:val="none" w:sz="0" w:space="0" w:color="auto"/>
                                            <w:bottom w:val="none" w:sz="0" w:space="0" w:color="auto"/>
                                            <w:right w:val="none" w:sz="0" w:space="0" w:color="auto"/>
                                          </w:divBdr>
                                        </w:div>
                                        <w:div w:id="1890679644">
                                          <w:marLeft w:val="640"/>
                                          <w:marRight w:val="0"/>
                                          <w:marTop w:val="0"/>
                                          <w:marBottom w:val="0"/>
                                          <w:divBdr>
                                            <w:top w:val="none" w:sz="0" w:space="0" w:color="auto"/>
                                            <w:left w:val="none" w:sz="0" w:space="0" w:color="auto"/>
                                            <w:bottom w:val="none" w:sz="0" w:space="0" w:color="auto"/>
                                            <w:right w:val="none" w:sz="0" w:space="0" w:color="auto"/>
                                          </w:divBdr>
                                        </w:div>
                                        <w:div w:id="1896966720">
                                          <w:marLeft w:val="640"/>
                                          <w:marRight w:val="0"/>
                                          <w:marTop w:val="0"/>
                                          <w:marBottom w:val="0"/>
                                          <w:divBdr>
                                            <w:top w:val="none" w:sz="0" w:space="0" w:color="auto"/>
                                            <w:left w:val="none" w:sz="0" w:space="0" w:color="auto"/>
                                            <w:bottom w:val="none" w:sz="0" w:space="0" w:color="auto"/>
                                            <w:right w:val="none" w:sz="0" w:space="0" w:color="auto"/>
                                          </w:divBdr>
                                        </w:div>
                                        <w:div w:id="1948804214">
                                          <w:marLeft w:val="640"/>
                                          <w:marRight w:val="0"/>
                                          <w:marTop w:val="0"/>
                                          <w:marBottom w:val="0"/>
                                          <w:divBdr>
                                            <w:top w:val="none" w:sz="0" w:space="0" w:color="auto"/>
                                            <w:left w:val="none" w:sz="0" w:space="0" w:color="auto"/>
                                            <w:bottom w:val="none" w:sz="0" w:space="0" w:color="auto"/>
                                            <w:right w:val="none" w:sz="0" w:space="0" w:color="auto"/>
                                          </w:divBdr>
                                        </w:div>
                                        <w:div w:id="2066178133">
                                          <w:marLeft w:val="640"/>
                                          <w:marRight w:val="0"/>
                                          <w:marTop w:val="0"/>
                                          <w:marBottom w:val="0"/>
                                          <w:divBdr>
                                            <w:top w:val="none" w:sz="0" w:space="0" w:color="auto"/>
                                            <w:left w:val="none" w:sz="0" w:space="0" w:color="auto"/>
                                            <w:bottom w:val="none" w:sz="0" w:space="0" w:color="auto"/>
                                            <w:right w:val="none" w:sz="0" w:space="0" w:color="auto"/>
                                          </w:divBdr>
                                        </w:div>
                                        <w:div w:id="2094734994">
                                          <w:marLeft w:val="640"/>
                                          <w:marRight w:val="0"/>
                                          <w:marTop w:val="0"/>
                                          <w:marBottom w:val="0"/>
                                          <w:divBdr>
                                            <w:top w:val="none" w:sz="0" w:space="0" w:color="auto"/>
                                            <w:left w:val="none" w:sz="0" w:space="0" w:color="auto"/>
                                            <w:bottom w:val="none" w:sz="0" w:space="0" w:color="auto"/>
                                            <w:right w:val="none" w:sz="0" w:space="0" w:color="auto"/>
                                          </w:divBdr>
                                        </w:div>
                                        <w:div w:id="2100252585">
                                          <w:marLeft w:val="640"/>
                                          <w:marRight w:val="0"/>
                                          <w:marTop w:val="0"/>
                                          <w:marBottom w:val="0"/>
                                          <w:divBdr>
                                            <w:top w:val="none" w:sz="0" w:space="0" w:color="auto"/>
                                            <w:left w:val="none" w:sz="0" w:space="0" w:color="auto"/>
                                            <w:bottom w:val="none" w:sz="0" w:space="0" w:color="auto"/>
                                            <w:right w:val="none" w:sz="0" w:space="0" w:color="auto"/>
                                          </w:divBdr>
                                        </w:div>
                                        <w:div w:id="2121946066">
                                          <w:marLeft w:val="640"/>
                                          <w:marRight w:val="0"/>
                                          <w:marTop w:val="0"/>
                                          <w:marBottom w:val="0"/>
                                          <w:divBdr>
                                            <w:top w:val="none" w:sz="0" w:space="0" w:color="auto"/>
                                            <w:left w:val="none" w:sz="0" w:space="0" w:color="auto"/>
                                            <w:bottom w:val="none" w:sz="0" w:space="0" w:color="auto"/>
                                            <w:right w:val="none" w:sz="0" w:space="0" w:color="auto"/>
                                          </w:divBdr>
                                        </w:div>
                                        <w:div w:id="2147164910">
                                          <w:marLeft w:val="640"/>
                                          <w:marRight w:val="0"/>
                                          <w:marTop w:val="0"/>
                                          <w:marBottom w:val="0"/>
                                          <w:divBdr>
                                            <w:top w:val="none" w:sz="0" w:space="0" w:color="auto"/>
                                            <w:left w:val="none" w:sz="0" w:space="0" w:color="auto"/>
                                            <w:bottom w:val="none" w:sz="0" w:space="0" w:color="auto"/>
                                            <w:right w:val="none" w:sz="0" w:space="0" w:color="auto"/>
                                          </w:divBdr>
                                        </w:div>
                                      </w:divsChild>
                                    </w:div>
                                    <w:div w:id="1183546362">
                                      <w:marLeft w:val="0"/>
                                      <w:marRight w:val="0"/>
                                      <w:marTop w:val="0"/>
                                      <w:marBottom w:val="0"/>
                                      <w:divBdr>
                                        <w:top w:val="none" w:sz="0" w:space="0" w:color="auto"/>
                                        <w:left w:val="none" w:sz="0" w:space="0" w:color="auto"/>
                                        <w:bottom w:val="none" w:sz="0" w:space="0" w:color="auto"/>
                                        <w:right w:val="none" w:sz="0" w:space="0" w:color="auto"/>
                                      </w:divBdr>
                                      <w:divsChild>
                                        <w:div w:id="66997062">
                                          <w:marLeft w:val="640"/>
                                          <w:marRight w:val="0"/>
                                          <w:marTop w:val="0"/>
                                          <w:marBottom w:val="0"/>
                                          <w:divBdr>
                                            <w:top w:val="none" w:sz="0" w:space="0" w:color="auto"/>
                                            <w:left w:val="none" w:sz="0" w:space="0" w:color="auto"/>
                                            <w:bottom w:val="none" w:sz="0" w:space="0" w:color="auto"/>
                                            <w:right w:val="none" w:sz="0" w:space="0" w:color="auto"/>
                                          </w:divBdr>
                                        </w:div>
                                        <w:div w:id="94791455">
                                          <w:marLeft w:val="640"/>
                                          <w:marRight w:val="0"/>
                                          <w:marTop w:val="0"/>
                                          <w:marBottom w:val="0"/>
                                          <w:divBdr>
                                            <w:top w:val="none" w:sz="0" w:space="0" w:color="auto"/>
                                            <w:left w:val="none" w:sz="0" w:space="0" w:color="auto"/>
                                            <w:bottom w:val="none" w:sz="0" w:space="0" w:color="auto"/>
                                            <w:right w:val="none" w:sz="0" w:space="0" w:color="auto"/>
                                          </w:divBdr>
                                        </w:div>
                                        <w:div w:id="173807893">
                                          <w:marLeft w:val="640"/>
                                          <w:marRight w:val="0"/>
                                          <w:marTop w:val="0"/>
                                          <w:marBottom w:val="0"/>
                                          <w:divBdr>
                                            <w:top w:val="none" w:sz="0" w:space="0" w:color="auto"/>
                                            <w:left w:val="none" w:sz="0" w:space="0" w:color="auto"/>
                                            <w:bottom w:val="none" w:sz="0" w:space="0" w:color="auto"/>
                                            <w:right w:val="none" w:sz="0" w:space="0" w:color="auto"/>
                                          </w:divBdr>
                                        </w:div>
                                        <w:div w:id="213975192">
                                          <w:marLeft w:val="640"/>
                                          <w:marRight w:val="0"/>
                                          <w:marTop w:val="0"/>
                                          <w:marBottom w:val="0"/>
                                          <w:divBdr>
                                            <w:top w:val="none" w:sz="0" w:space="0" w:color="auto"/>
                                            <w:left w:val="none" w:sz="0" w:space="0" w:color="auto"/>
                                            <w:bottom w:val="none" w:sz="0" w:space="0" w:color="auto"/>
                                            <w:right w:val="none" w:sz="0" w:space="0" w:color="auto"/>
                                          </w:divBdr>
                                        </w:div>
                                        <w:div w:id="285477849">
                                          <w:marLeft w:val="640"/>
                                          <w:marRight w:val="0"/>
                                          <w:marTop w:val="0"/>
                                          <w:marBottom w:val="0"/>
                                          <w:divBdr>
                                            <w:top w:val="none" w:sz="0" w:space="0" w:color="auto"/>
                                            <w:left w:val="none" w:sz="0" w:space="0" w:color="auto"/>
                                            <w:bottom w:val="none" w:sz="0" w:space="0" w:color="auto"/>
                                            <w:right w:val="none" w:sz="0" w:space="0" w:color="auto"/>
                                          </w:divBdr>
                                        </w:div>
                                        <w:div w:id="329214107">
                                          <w:marLeft w:val="640"/>
                                          <w:marRight w:val="0"/>
                                          <w:marTop w:val="0"/>
                                          <w:marBottom w:val="0"/>
                                          <w:divBdr>
                                            <w:top w:val="none" w:sz="0" w:space="0" w:color="auto"/>
                                            <w:left w:val="none" w:sz="0" w:space="0" w:color="auto"/>
                                            <w:bottom w:val="none" w:sz="0" w:space="0" w:color="auto"/>
                                            <w:right w:val="none" w:sz="0" w:space="0" w:color="auto"/>
                                          </w:divBdr>
                                        </w:div>
                                        <w:div w:id="346910251">
                                          <w:marLeft w:val="640"/>
                                          <w:marRight w:val="0"/>
                                          <w:marTop w:val="0"/>
                                          <w:marBottom w:val="0"/>
                                          <w:divBdr>
                                            <w:top w:val="none" w:sz="0" w:space="0" w:color="auto"/>
                                            <w:left w:val="none" w:sz="0" w:space="0" w:color="auto"/>
                                            <w:bottom w:val="none" w:sz="0" w:space="0" w:color="auto"/>
                                            <w:right w:val="none" w:sz="0" w:space="0" w:color="auto"/>
                                          </w:divBdr>
                                        </w:div>
                                        <w:div w:id="466970835">
                                          <w:marLeft w:val="640"/>
                                          <w:marRight w:val="0"/>
                                          <w:marTop w:val="0"/>
                                          <w:marBottom w:val="0"/>
                                          <w:divBdr>
                                            <w:top w:val="none" w:sz="0" w:space="0" w:color="auto"/>
                                            <w:left w:val="none" w:sz="0" w:space="0" w:color="auto"/>
                                            <w:bottom w:val="none" w:sz="0" w:space="0" w:color="auto"/>
                                            <w:right w:val="none" w:sz="0" w:space="0" w:color="auto"/>
                                          </w:divBdr>
                                        </w:div>
                                        <w:div w:id="479154885">
                                          <w:marLeft w:val="640"/>
                                          <w:marRight w:val="0"/>
                                          <w:marTop w:val="0"/>
                                          <w:marBottom w:val="0"/>
                                          <w:divBdr>
                                            <w:top w:val="none" w:sz="0" w:space="0" w:color="auto"/>
                                            <w:left w:val="none" w:sz="0" w:space="0" w:color="auto"/>
                                            <w:bottom w:val="none" w:sz="0" w:space="0" w:color="auto"/>
                                            <w:right w:val="none" w:sz="0" w:space="0" w:color="auto"/>
                                          </w:divBdr>
                                        </w:div>
                                        <w:div w:id="491525840">
                                          <w:marLeft w:val="640"/>
                                          <w:marRight w:val="0"/>
                                          <w:marTop w:val="0"/>
                                          <w:marBottom w:val="0"/>
                                          <w:divBdr>
                                            <w:top w:val="none" w:sz="0" w:space="0" w:color="auto"/>
                                            <w:left w:val="none" w:sz="0" w:space="0" w:color="auto"/>
                                            <w:bottom w:val="none" w:sz="0" w:space="0" w:color="auto"/>
                                            <w:right w:val="none" w:sz="0" w:space="0" w:color="auto"/>
                                          </w:divBdr>
                                        </w:div>
                                        <w:div w:id="581568632">
                                          <w:marLeft w:val="640"/>
                                          <w:marRight w:val="0"/>
                                          <w:marTop w:val="0"/>
                                          <w:marBottom w:val="0"/>
                                          <w:divBdr>
                                            <w:top w:val="none" w:sz="0" w:space="0" w:color="auto"/>
                                            <w:left w:val="none" w:sz="0" w:space="0" w:color="auto"/>
                                            <w:bottom w:val="none" w:sz="0" w:space="0" w:color="auto"/>
                                            <w:right w:val="none" w:sz="0" w:space="0" w:color="auto"/>
                                          </w:divBdr>
                                        </w:div>
                                        <w:div w:id="727609956">
                                          <w:marLeft w:val="640"/>
                                          <w:marRight w:val="0"/>
                                          <w:marTop w:val="0"/>
                                          <w:marBottom w:val="0"/>
                                          <w:divBdr>
                                            <w:top w:val="none" w:sz="0" w:space="0" w:color="auto"/>
                                            <w:left w:val="none" w:sz="0" w:space="0" w:color="auto"/>
                                            <w:bottom w:val="none" w:sz="0" w:space="0" w:color="auto"/>
                                            <w:right w:val="none" w:sz="0" w:space="0" w:color="auto"/>
                                          </w:divBdr>
                                        </w:div>
                                        <w:div w:id="749935977">
                                          <w:marLeft w:val="640"/>
                                          <w:marRight w:val="0"/>
                                          <w:marTop w:val="0"/>
                                          <w:marBottom w:val="0"/>
                                          <w:divBdr>
                                            <w:top w:val="none" w:sz="0" w:space="0" w:color="auto"/>
                                            <w:left w:val="none" w:sz="0" w:space="0" w:color="auto"/>
                                            <w:bottom w:val="none" w:sz="0" w:space="0" w:color="auto"/>
                                            <w:right w:val="none" w:sz="0" w:space="0" w:color="auto"/>
                                          </w:divBdr>
                                        </w:div>
                                        <w:div w:id="789514775">
                                          <w:marLeft w:val="640"/>
                                          <w:marRight w:val="0"/>
                                          <w:marTop w:val="0"/>
                                          <w:marBottom w:val="0"/>
                                          <w:divBdr>
                                            <w:top w:val="none" w:sz="0" w:space="0" w:color="auto"/>
                                            <w:left w:val="none" w:sz="0" w:space="0" w:color="auto"/>
                                            <w:bottom w:val="none" w:sz="0" w:space="0" w:color="auto"/>
                                            <w:right w:val="none" w:sz="0" w:space="0" w:color="auto"/>
                                          </w:divBdr>
                                        </w:div>
                                        <w:div w:id="815491861">
                                          <w:marLeft w:val="640"/>
                                          <w:marRight w:val="0"/>
                                          <w:marTop w:val="0"/>
                                          <w:marBottom w:val="0"/>
                                          <w:divBdr>
                                            <w:top w:val="none" w:sz="0" w:space="0" w:color="auto"/>
                                            <w:left w:val="none" w:sz="0" w:space="0" w:color="auto"/>
                                            <w:bottom w:val="none" w:sz="0" w:space="0" w:color="auto"/>
                                            <w:right w:val="none" w:sz="0" w:space="0" w:color="auto"/>
                                          </w:divBdr>
                                        </w:div>
                                        <w:div w:id="870920338">
                                          <w:marLeft w:val="640"/>
                                          <w:marRight w:val="0"/>
                                          <w:marTop w:val="0"/>
                                          <w:marBottom w:val="0"/>
                                          <w:divBdr>
                                            <w:top w:val="none" w:sz="0" w:space="0" w:color="auto"/>
                                            <w:left w:val="none" w:sz="0" w:space="0" w:color="auto"/>
                                            <w:bottom w:val="none" w:sz="0" w:space="0" w:color="auto"/>
                                            <w:right w:val="none" w:sz="0" w:space="0" w:color="auto"/>
                                          </w:divBdr>
                                        </w:div>
                                        <w:div w:id="893001380">
                                          <w:marLeft w:val="640"/>
                                          <w:marRight w:val="0"/>
                                          <w:marTop w:val="0"/>
                                          <w:marBottom w:val="0"/>
                                          <w:divBdr>
                                            <w:top w:val="none" w:sz="0" w:space="0" w:color="auto"/>
                                            <w:left w:val="none" w:sz="0" w:space="0" w:color="auto"/>
                                            <w:bottom w:val="none" w:sz="0" w:space="0" w:color="auto"/>
                                            <w:right w:val="none" w:sz="0" w:space="0" w:color="auto"/>
                                          </w:divBdr>
                                        </w:div>
                                        <w:div w:id="919487181">
                                          <w:marLeft w:val="640"/>
                                          <w:marRight w:val="0"/>
                                          <w:marTop w:val="0"/>
                                          <w:marBottom w:val="0"/>
                                          <w:divBdr>
                                            <w:top w:val="none" w:sz="0" w:space="0" w:color="auto"/>
                                            <w:left w:val="none" w:sz="0" w:space="0" w:color="auto"/>
                                            <w:bottom w:val="none" w:sz="0" w:space="0" w:color="auto"/>
                                            <w:right w:val="none" w:sz="0" w:space="0" w:color="auto"/>
                                          </w:divBdr>
                                        </w:div>
                                        <w:div w:id="1028991330">
                                          <w:marLeft w:val="640"/>
                                          <w:marRight w:val="0"/>
                                          <w:marTop w:val="0"/>
                                          <w:marBottom w:val="0"/>
                                          <w:divBdr>
                                            <w:top w:val="none" w:sz="0" w:space="0" w:color="auto"/>
                                            <w:left w:val="none" w:sz="0" w:space="0" w:color="auto"/>
                                            <w:bottom w:val="none" w:sz="0" w:space="0" w:color="auto"/>
                                            <w:right w:val="none" w:sz="0" w:space="0" w:color="auto"/>
                                          </w:divBdr>
                                        </w:div>
                                        <w:div w:id="1126698866">
                                          <w:marLeft w:val="640"/>
                                          <w:marRight w:val="0"/>
                                          <w:marTop w:val="0"/>
                                          <w:marBottom w:val="0"/>
                                          <w:divBdr>
                                            <w:top w:val="none" w:sz="0" w:space="0" w:color="auto"/>
                                            <w:left w:val="none" w:sz="0" w:space="0" w:color="auto"/>
                                            <w:bottom w:val="none" w:sz="0" w:space="0" w:color="auto"/>
                                            <w:right w:val="none" w:sz="0" w:space="0" w:color="auto"/>
                                          </w:divBdr>
                                        </w:div>
                                        <w:div w:id="1140076529">
                                          <w:marLeft w:val="640"/>
                                          <w:marRight w:val="0"/>
                                          <w:marTop w:val="0"/>
                                          <w:marBottom w:val="0"/>
                                          <w:divBdr>
                                            <w:top w:val="none" w:sz="0" w:space="0" w:color="auto"/>
                                            <w:left w:val="none" w:sz="0" w:space="0" w:color="auto"/>
                                            <w:bottom w:val="none" w:sz="0" w:space="0" w:color="auto"/>
                                            <w:right w:val="none" w:sz="0" w:space="0" w:color="auto"/>
                                          </w:divBdr>
                                        </w:div>
                                        <w:div w:id="1161388163">
                                          <w:marLeft w:val="640"/>
                                          <w:marRight w:val="0"/>
                                          <w:marTop w:val="0"/>
                                          <w:marBottom w:val="0"/>
                                          <w:divBdr>
                                            <w:top w:val="none" w:sz="0" w:space="0" w:color="auto"/>
                                            <w:left w:val="none" w:sz="0" w:space="0" w:color="auto"/>
                                            <w:bottom w:val="none" w:sz="0" w:space="0" w:color="auto"/>
                                            <w:right w:val="none" w:sz="0" w:space="0" w:color="auto"/>
                                          </w:divBdr>
                                        </w:div>
                                        <w:div w:id="1193614165">
                                          <w:marLeft w:val="640"/>
                                          <w:marRight w:val="0"/>
                                          <w:marTop w:val="0"/>
                                          <w:marBottom w:val="0"/>
                                          <w:divBdr>
                                            <w:top w:val="none" w:sz="0" w:space="0" w:color="auto"/>
                                            <w:left w:val="none" w:sz="0" w:space="0" w:color="auto"/>
                                            <w:bottom w:val="none" w:sz="0" w:space="0" w:color="auto"/>
                                            <w:right w:val="none" w:sz="0" w:space="0" w:color="auto"/>
                                          </w:divBdr>
                                        </w:div>
                                        <w:div w:id="1304579964">
                                          <w:marLeft w:val="640"/>
                                          <w:marRight w:val="0"/>
                                          <w:marTop w:val="0"/>
                                          <w:marBottom w:val="0"/>
                                          <w:divBdr>
                                            <w:top w:val="none" w:sz="0" w:space="0" w:color="auto"/>
                                            <w:left w:val="none" w:sz="0" w:space="0" w:color="auto"/>
                                            <w:bottom w:val="none" w:sz="0" w:space="0" w:color="auto"/>
                                            <w:right w:val="none" w:sz="0" w:space="0" w:color="auto"/>
                                          </w:divBdr>
                                        </w:div>
                                        <w:div w:id="1385373219">
                                          <w:marLeft w:val="640"/>
                                          <w:marRight w:val="0"/>
                                          <w:marTop w:val="0"/>
                                          <w:marBottom w:val="0"/>
                                          <w:divBdr>
                                            <w:top w:val="none" w:sz="0" w:space="0" w:color="auto"/>
                                            <w:left w:val="none" w:sz="0" w:space="0" w:color="auto"/>
                                            <w:bottom w:val="none" w:sz="0" w:space="0" w:color="auto"/>
                                            <w:right w:val="none" w:sz="0" w:space="0" w:color="auto"/>
                                          </w:divBdr>
                                        </w:div>
                                        <w:div w:id="1436948181">
                                          <w:marLeft w:val="640"/>
                                          <w:marRight w:val="0"/>
                                          <w:marTop w:val="0"/>
                                          <w:marBottom w:val="0"/>
                                          <w:divBdr>
                                            <w:top w:val="none" w:sz="0" w:space="0" w:color="auto"/>
                                            <w:left w:val="none" w:sz="0" w:space="0" w:color="auto"/>
                                            <w:bottom w:val="none" w:sz="0" w:space="0" w:color="auto"/>
                                            <w:right w:val="none" w:sz="0" w:space="0" w:color="auto"/>
                                          </w:divBdr>
                                        </w:div>
                                        <w:div w:id="1472793647">
                                          <w:marLeft w:val="640"/>
                                          <w:marRight w:val="0"/>
                                          <w:marTop w:val="0"/>
                                          <w:marBottom w:val="0"/>
                                          <w:divBdr>
                                            <w:top w:val="none" w:sz="0" w:space="0" w:color="auto"/>
                                            <w:left w:val="none" w:sz="0" w:space="0" w:color="auto"/>
                                            <w:bottom w:val="none" w:sz="0" w:space="0" w:color="auto"/>
                                            <w:right w:val="none" w:sz="0" w:space="0" w:color="auto"/>
                                          </w:divBdr>
                                        </w:div>
                                        <w:div w:id="1480269124">
                                          <w:marLeft w:val="640"/>
                                          <w:marRight w:val="0"/>
                                          <w:marTop w:val="0"/>
                                          <w:marBottom w:val="0"/>
                                          <w:divBdr>
                                            <w:top w:val="none" w:sz="0" w:space="0" w:color="auto"/>
                                            <w:left w:val="none" w:sz="0" w:space="0" w:color="auto"/>
                                            <w:bottom w:val="none" w:sz="0" w:space="0" w:color="auto"/>
                                            <w:right w:val="none" w:sz="0" w:space="0" w:color="auto"/>
                                          </w:divBdr>
                                        </w:div>
                                        <w:div w:id="1560937381">
                                          <w:marLeft w:val="640"/>
                                          <w:marRight w:val="0"/>
                                          <w:marTop w:val="0"/>
                                          <w:marBottom w:val="0"/>
                                          <w:divBdr>
                                            <w:top w:val="none" w:sz="0" w:space="0" w:color="auto"/>
                                            <w:left w:val="none" w:sz="0" w:space="0" w:color="auto"/>
                                            <w:bottom w:val="none" w:sz="0" w:space="0" w:color="auto"/>
                                            <w:right w:val="none" w:sz="0" w:space="0" w:color="auto"/>
                                          </w:divBdr>
                                        </w:div>
                                        <w:div w:id="1717508978">
                                          <w:marLeft w:val="640"/>
                                          <w:marRight w:val="0"/>
                                          <w:marTop w:val="0"/>
                                          <w:marBottom w:val="0"/>
                                          <w:divBdr>
                                            <w:top w:val="none" w:sz="0" w:space="0" w:color="auto"/>
                                            <w:left w:val="none" w:sz="0" w:space="0" w:color="auto"/>
                                            <w:bottom w:val="none" w:sz="0" w:space="0" w:color="auto"/>
                                            <w:right w:val="none" w:sz="0" w:space="0" w:color="auto"/>
                                          </w:divBdr>
                                        </w:div>
                                        <w:div w:id="1771387215">
                                          <w:marLeft w:val="640"/>
                                          <w:marRight w:val="0"/>
                                          <w:marTop w:val="0"/>
                                          <w:marBottom w:val="0"/>
                                          <w:divBdr>
                                            <w:top w:val="none" w:sz="0" w:space="0" w:color="auto"/>
                                            <w:left w:val="none" w:sz="0" w:space="0" w:color="auto"/>
                                            <w:bottom w:val="none" w:sz="0" w:space="0" w:color="auto"/>
                                            <w:right w:val="none" w:sz="0" w:space="0" w:color="auto"/>
                                          </w:divBdr>
                                        </w:div>
                                        <w:div w:id="1771391662">
                                          <w:marLeft w:val="640"/>
                                          <w:marRight w:val="0"/>
                                          <w:marTop w:val="0"/>
                                          <w:marBottom w:val="0"/>
                                          <w:divBdr>
                                            <w:top w:val="none" w:sz="0" w:space="0" w:color="auto"/>
                                            <w:left w:val="none" w:sz="0" w:space="0" w:color="auto"/>
                                            <w:bottom w:val="none" w:sz="0" w:space="0" w:color="auto"/>
                                            <w:right w:val="none" w:sz="0" w:space="0" w:color="auto"/>
                                          </w:divBdr>
                                        </w:div>
                                        <w:div w:id="1910311547">
                                          <w:marLeft w:val="640"/>
                                          <w:marRight w:val="0"/>
                                          <w:marTop w:val="0"/>
                                          <w:marBottom w:val="0"/>
                                          <w:divBdr>
                                            <w:top w:val="none" w:sz="0" w:space="0" w:color="auto"/>
                                            <w:left w:val="none" w:sz="0" w:space="0" w:color="auto"/>
                                            <w:bottom w:val="none" w:sz="0" w:space="0" w:color="auto"/>
                                            <w:right w:val="none" w:sz="0" w:space="0" w:color="auto"/>
                                          </w:divBdr>
                                        </w:div>
                                        <w:div w:id="1918007373">
                                          <w:marLeft w:val="640"/>
                                          <w:marRight w:val="0"/>
                                          <w:marTop w:val="0"/>
                                          <w:marBottom w:val="0"/>
                                          <w:divBdr>
                                            <w:top w:val="none" w:sz="0" w:space="0" w:color="auto"/>
                                            <w:left w:val="none" w:sz="0" w:space="0" w:color="auto"/>
                                            <w:bottom w:val="none" w:sz="0" w:space="0" w:color="auto"/>
                                            <w:right w:val="none" w:sz="0" w:space="0" w:color="auto"/>
                                          </w:divBdr>
                                        </w:div>
                                        <w:div w:id="1971403195">
                                          <w:marLeft w:val="640"/>
                                          <w:marRight w:val="0"/>
                                          <w:marTop w:val="0"/>
                                          <w:marBottom w:val="0"/>
                                          <w:divBdr>
                                            <w:top w:val="none" w:sz="0" w:space="0" w:color="auto"/>
                                            <w:left w:val="none" w:sz="0" w:space="0" w:color="auto"/>
                                            <w:bottom w:val="none" w:sz="0" w:space="0" w:color="auto"/>
                                            <w:right w:val="none" w:sz="0" w:space="0" w:color="auto"/>
                                          </w:divBdr>
                                        </w:div>
                                        <w:div w:id="2041201729">
                                          <w:marLeft w:val="640"/>
                                          <w:marRight w:val="0"/>
                                          <w:marTop w:val="0"/>
                                          <w:marBottom w:val="0"/>
                                          <w:divBdr>
                                            <w:top w:val="none" w:sz="0" w:space="0" w:color="auto"/>
                                            <w:left w:val="none" w:sz="0" w:space="0" w:color="auto"/>
                                            <w:bottom w:val="none" w:sz="0" w:space="0" w:color="auto"/>
                                            <w:right w:val="none" w:sz="0" w:space="0" w:color="auto"/>
                                          </w:divBdr>
                                        </w:div>
                                      </w:divsChild>
                                    </w:div>
                                    <w:div w:id="1573657450">
                                      <w:marLeft w:val="0"/>
                                      <w:marRight w:val="0"/>
                                      <w:marTop w:val="0"/>
                                      <w:marBottom w:val="0"/>
                                      <w:divBdr>
                                        <w:top w:val="none" w:sz="0" w:space="0" w:color="auto"/>
                                        <w:left w:val="none" w:sz="0" w:space="0" w:color="auto"/>
                                        <w:bottom w:val="none" w:sz="0" w:space="0" w:color="auto"/>
                                        <w:right w:val="none" w:sz="0" w:space="0" w:color="auto"/>
                                      </w:divBdr>
                                      <w:divsChild>
                                        <w:div w:id="30232997">
                                          <w:marLeft w:val="640"/>
                                          <w:marRight w:val="0"/>
                                          <w:marTop w:val="0"/>
                                          <w:marBottom w:val="0"/>
                                          <w:divBdr>
                                            <w:top w:val="none" w:sz="0" w:space="0" w:color="auto"/>
                                            <w:left w:val="none" w:sz="0" w:space="0" w:color="auto"/>
                                            <w:bottom w:val="none" w:sz="0" w:space="0" w:color="auto"/>
                                            <w:right w:val="none" w:sz="0" w:space="0" w:color="auto"/>
                                          </w:divBdr>
                                        </w:div>
                                        <w:div w:id="40331716">
                                          <w:marLeft w:val="640"/>
                                          <w:marRight w:val="0"/>
                                          <w:marTop w:val="0"/>
                                          <w:marBottom w:val="0"/>
                                          <w:divBdr>
                                            <w:top w:val="none" w:sz="0" w:space="0" w:color="auto"/>
                                            <w:left w:val="none" w:sz="0" w:space="0" w:color="auto"/>
                                            <w:bottom w:val="none" w:sz="0" w:space="0" w:color="auto"/>
                                            <w:right w:val="none" w:sz="0" w:space="0" w:color="auto"/>
                                          </w:divBdr>
                                        </w:div>
                                        <w:div w:id="108859047">
                                          <w:marLeft w:val="640"/>
                                          <w:marRight w:val="0"/>
                                          <w:marTop w:val="0"/>
                                          <w:marBottom w:val="0"/>
                                          <w:divBdr>
                                            <w:top w:val="none" w:sz="0" w:space="0" w:color="auto"/>
                                            <w:left w:val="none" w:sz="0" w:space="0" w:color="auto"/>
                                            <w:bottom w:val="none" w:sz="0" w:space="0" w:color="auto"/>
                                            <w:right w:val="none" w:sz="0" w:space="0" w:color="auto"/>
                                          </w:divBdr>
                                        </w:div>
                                        <w:div w:id="322587800">
                                          <w:marLeft w:val="640"/>
                                          <w:marRight w:val="0"/>
                                          <w:marTop w:val="0"/>
                                          <w:marBottom w:val="0"/>
                                          <w:divBdr>
                                            <w:top w:val="none" w:sz="0" w:space="0" w:color="auto"/>
                                            <w:left w:val="none" w:sz="0" w:space="0" w:color="auto"/>
                                            <w:bottom w:val="none" w:sz="0" w:space="0" w:color="auto"/>
                                            <w:right w:val="none" w:sz="0" w:space="0" w:color="auto"/>
                                          </w:divBdr>
                                        </w:div>
                                        <w:div w:id="394015672">
                                          <w:marLeft w:val="640"/>
                                          <w:marRight w:val="0"/>
                                          <w:marTop w:val="0"/>
                                          <w:marBottom w:val="0"/>
                                          <w:divBdr>
                                            <w:top w:val="none" w:sz="0" w:space="0" w:color="auto"/>
                                            <w:left w:val="none" w:sz="0" w:space="0" w:color="auto"/>
                                            <w:bottom w:val="none" w:sz="0" w:space="0" w:color="auto"/>
                                            <w:right w:val="none" w:sz="0" w:space="0" w:color="auto"/>
                                          </w:divBdr>
                                        </w:div>
                                        <w:div w:id="416482274">
                                          <w:marLeft w:val="640"/>
                                          <w:marRight w:val="0"/>
                                          <w:marTop w:val="0"/>
                                          <w:marBottom w:val="0"/>
                                          <w:divBdr>
                                            <w:top w:val="none" w:sz="0" w:space="0" w:color="auto"/>
                                            <w:left w:val="none" w:sz="0" w:space="0" w:color="auto"/>
                                            <w:bottom w:val="none" w:sz="0" w:space="0" w:color="auto"/>
                                            <w:right w:val="none" w:sz="0" w:space="0" w:color="auto"/>
                                          </w:divBdr>
                                        </w:div>
                                        <w:div w:id="494958686">
                                          <w:marLeft w:val="640"/>
                                          <w:marRight w:val="0"/>
                                          <w:marTop w:val="0"/>
                                          <w:marBottom w:val="0"/>
                                          <w:divBdr>
                                            <w:top w:val="none" w:sz="0" w:space="0" w:color="auto"/>
                                            <w:left w:val="none" w:sz="0" w:space="0" w:color="auto"/>
                                            <w:bottom w:val="none" w:sz="0" w:space="0" w:color="auto"/>
                                            <w:right w:val="none" w:sz="0" w:space="0" w:color="auto"/>
                                          </w:divBdr>
                                        </w:div>
                                        <w:div w:id="554463673">
                                          <w:marLeft w:val="640"/>
                                          <w:marRight w:val="0"/>
                                          <w:marTop w:val="0"/>
                                          <w:marBottom w:val="0"/>
                                          <w:divBdr>
                                            <w:top w:val="none" w:sz="0" w:space="0" w:color="auto"/>
                                            <w:left w:val="none" w:sz="0" w:space="0" w:color="auto"/>
                                            <w:bottom w:val="none" w:sz="0" w:space="0" w:color="auto"/>
                                            <w:right w:val="none" w:sz="0" w:space="0" w:color="auto"/>
                                          </w:divBdr>
                                        </w:div>
                                        <w:div w:id="578372057">
                                          <w:marLeft w:val="640"/>
                                          <w:marRight w:val="0"/>
                                          <w:marTop w:val="0"/>
                                          <w:marBottom w:val="0"/>
                                          <w:divBdr>
                                            <w:top w:val="none" w:sz="0" w:space="0" w:color="auto"/>
                                            <w:left w:val="none" w:sz="0" w:space="0" w:color="auto"/>
                                            <w:bottom w:val="none" w:sz="0" w:space="0" w:color="auto"/>
                                            <w:right w:val="none" w:sz="0" w:space="0" w:color="auto"/>
                                          </w:divBdr>
                                        </w:div>
                                        <w:div w:id="601375874">
                                          <w:marLeft w:val="640"/>
                                          <w:marRight w:val="0"/>
                                          <w:marTop w:val="0"/>
                                          <w:marBottom w:val="0"/>
                                          <w:divBdr>
                                            <w:top w:val="none" w:sz="0" w:space="0" w:color="auto"/>
                                            <w:left w:val="none" w:sz="0" w:space="0" w:color="auto"/>
                                            <w:bottom w:val="none" w:sz="0" w:space="0" w:color="auto"/>
                                            <w:right w:val="none" w:sz="0" w:space="0" w:color="auto"/>
                                          </w:divBdr>
                                        </w:div>
                                        <w:div w:id="709643764">
                                          <w:marLeft w:val="640"/>
                                          <w:marRight w:val="0"/>
                                          <w:marTop w:val="0"/>
                                          <w:marBottom w:val="0"/>
                                          <w:divBdr>
                                            <w:top w:val="none" w:sz="0" w:space="0" w:color="auto"/>
                                            <w:left w:val="none" w:sz="0" w:space="0" w:color="auto"/>
                                            <w:bottom w:val="none" w:sz="0" w:space="0" w:color="auto"/>
                                            <w:right w:val="none" w:sz="0" w:space="0" w:color="auto"/>
                                          </w:divBdr>
                                        </w:div>
                                        <w:div w:id="728849487">
                                          <w:marLeft w:val="640"/>
                                          <w:marRight w:val="0"/>
                                          <w:marTop w:val="0"/>
                                          <w:marBottom w:val="0"/>
                                          <w:divBdr>
                                            <w:top w:val="none" w:sz="0" w:space="0" w:color="auto"/>
                                            <w:left w:val="none" w:sz="0" w:space="0" w:color="auto"/>
                                            <w:bottom w:val="none" w:sz="0" w:space="0" w:color="auto"/>
                                            <w:right w:val="none" w:sz="0" w:space="0" w:color="auto"/>
                                          </w:divBdr>
                                        </w:div>
                                        <w:div w:id="817260935">
                                          <w:marLeft w:val="640"/>
                                          <w:marRight w:val="0"/>
                                          <w:marTop w:val="0"/>
                                          <w:marBottom w:val="0"/>
                                          <w:divBdr>
                                            <w:top w:val="none" w:sz="0" w:space="0" w:color="auto"/>
                                            <w:left w:val="none" w:sz="0" w:space="0" w:color="auto"/>
                                            <w:bottom w:val="none" w:sz="0" w:space="0" w:color="auto"/>
                                            <w:right w:val="none" w:sz="0" w:space="0" w:color="auto"/>
                                          </w:divBdr>
                                        </w:div>
                                        <w:div w:id="916330604">
                                          <w:marLeft w:val="640"/>
                                          <w:marRight w:val="0"/>
                                          <w:marTop w:val="0"/>
                                          <w:marBottom w:val="0"/>
                                          <w:divBdr>
                                            <w:top w:val="none" w:sz="0" w:space="0" w:color="auto"/>
                                            <w:left w:val="none" w:sz="0" w:space="0" w:color="auto"/>
                                            <w:bottom w:val="none" w:sz="0" w:space="0" w:color="auto"/>
                                            <w:right w:val="none" w:sz="0" w:space="0" w:color="auto"/>
                                          </w:divBdr>
                                        </w:div>
                                        <w:div w:id="1001474059">
                                          <w:marLeft w:val="640"/>
                                          <w:marRight w:val="0"/>
                                          <w:marTop w:val="0"/>
                                          <w:marBottom w:val="0"/>
                                          <w:divBdr>
                                            <w:top w:val="none" w:sz="0" w:space="0" w:color="auto"/>
                                            <w:left w:val="none" w:sz="0" w:space="0" w:color="auto"/>
                                            <w:bottom w:val="none" w:sz="0" w:space="0" w:color="auto"/>
                                            <w:right w:val="none" w:sz="0" w:space="0" w:color="auto"/>
                                          </w:divBdr>
                                        </w:div>
                                        <w:div w:id="1004548270">
                                          <w:marLeft w:val="640"/>
                                          <w:marRight w:val="0"/>
                                          <w:marTop w:val="0"/>
                                          <w:marBottom w:val="0"/>
                                          <w:divBdr>
                                            <w:top w:val="none" w:sz="0" w:space="0" w:color="auto"/>
                                            <w:left w:val="none" w:sz="0" w:space="0" w:color="auto"/>
                                            <w:bottom w:val="none" w:sz="0" w:space="0" w:color="auto"/>
                                            <w:right w:val="none" w:sz="0" w:space="0" w:color="auto"/>
                                          </w:divBdr>
                                        </w:div>
                                        <w:div w:id="1051417339">
                                          <w:marLeft w:val="640"/>
                                          <w:marRight w:val="0"/>
                                          <w:marTop w:val="0"/>
                                          <w:marBottom w:val="0"/>
                                          <w:divBdr>
                                            <w:top w:val="none" w:sz="0" w:space="0" w:color="auto"/>
                                            <w:left w:val="none" w:sz="0" w:space="0" w:color="auto"/>
                                            <w:bottom w:val="none" w:sz="0" w:space="0" w:color="auto"/>
                                            <w:right w:val="none" w:sz="0" w:space="0" w:color="auto"/>
                                          </w:divBdr>
                                        </w:div>
                                        <w:div w:id="1239555024">
                                          <w:marLeft w:val="640"/>
                                          <w:marRight w:val="0"/>
                                          <w:marTop w:val="0"/>
                                          <w:marBottom w:val="0"/>
                                          <w:divBdr>
                                            <w:top w:val="none" w:sz="0" w:space="0" w:color="auto"/>
                                            <w:left w:val="none" w:sz="0" w:space="0" w:color="auto"/>
                                            <w:bottom w:val="none" w:sz="0" w:space="0" w:color="auto"/>
                                            <w:right w:val="none" w:sz="0" w:space="0" w:color="auto"/>
                                          </w:divBdr>
                                        </w:div>
                                        <w:div w:id="1250578463">
                                          <w:marLeft w:val="640"/>
                                          <w:marRight w:val="0"/>
                                          <w:marTop w:val="0"/>
                                          <w:marBottom w:val="0"/>
                                          <w:divBdr>
                                            <w:top w:val="none" w:sz="0" w:space="0" w:color="auto"/>
                                            <w:left w:val="none" w:sz="0" w:space="0" w:color="auto"/>
                                            <w:bottom w:val="none" w:sz="0" w:space="0" w:color="auto"/>
                                            <w:right w:val="none" w:sz="0" w:space="0" w:color="auto"/>
                                          </w:divBdr>
                                        </w:div>
                                        <w:div w:id="1312321553">
                                          <w:marLeft w:val="640"/>
                                          <w:marRight w:val="0"/>
                                          <w:marTop w:val="0"/>
                                          <w:marBottom w:val="0"/>
                                          <w:divBdr>
                                            <w:top w:val="none" w:sz="0" w:space="0" w:color="auto"/>
                                            <w:left w:val="none" w:sz="0" w:space="0" w:color="auto"/>
                                            <w:bottom w:val="none" w:sz="0" w:space="0" w:color="auto"/>
                                            <w:right w:val="none" w:sz="0" w:space="0" w:color="auto"/>
                                          </w:divBdr>
                                        </w:div>
                                        <w:div w:id="1351949161">
                                          <w:marLeft w:val="640"/>
                                          <w:marRight w:val="0"/>
                                          <w:marTop w:val="0"/>
                                          <w:marBottom w:val="0"/>
                                          <w:divBdr>
                                            <w:top w:val="none" w:sz="0" w:space="0" w:color="auto"/>
                                            <w:left w:val="none" w:sz="0" w:space="0" w:color="auto"/>
                                            <w:bottom w:val="none" w:sz="0" w:space="0" w:color="auto"/>
                                            <w:right w:val="none" w:sz="0" w:space="0" w:color="auto"/>
                                          </w:divBdr>
                                        </w:div>
                                        <w:div w:id="1358199294">
                                          <w:marLeft w:val="640"/>
                                          <w:marRight w:val="0"/>
                                          <w:marTop w:val="0"/>
                                          <w:marBottom w:val="0"/>
                                          <w:divBdr>
                                            <w:top w:val="none" w:sz="0" w:space="0" w:color="auto"/>
                                            <w:left w:val="none" w:sz="0" w:space="0" w:color="auto"/>
                                            <w:bottom w:val="none" w:sz="0" w:space="0" w:color="auto"/>
                                            <w:right w:val="none" w:sz="0" w:space="0" w:color="auto"/>
                                          </w:divBdr>
                                        </w:div>
                                        <w:div w:id="1454594046">
                                          <w:marLeft w:val="640"/>
                                          <w:marRight w:val="0"/>
                                          <w:marTop w:val="0"/>
                                          <w:marBottom w:val="0"/>
                                          <w:divBdr>
                                            <w:top w:val="none" w:sz="0" w:space="0" w:color="auto"/>
                                            <w:left w:val="none" w:sz="0" w:space="0" w:color="auto"/>
                                            <w:bottom w:val="none" w:sz="0" w:space="0" w:color="auto"/>
                                            <w:right w:val="none" w:sz="0" w:space="0" w:color="auto"/>
                                          </w:divBdr>
                                        </w:div>
                                        <w:div w:id="1475832594">
                                          <w:marLeft w:val="640"/>
                                          <w:marRight w:val="0"/>
                                          <w:marTop w:val="0"/>
                                          <w:marBottom w:val="0"/>
                                          <w:divBdr>
                                            <w:top w:val="none" w:sz="0" w:space="0" w:color="auto"/>
                                            <w:left w:val="none" w:sz="0" w:space="0" w:color="auto"/>
                                            <w:bottom w:val="none" w:sz="0" w:space="0" w:color="auto"/>
                                            <w:right w:val="none" w:sz="0" w:space="0" w:color="auto"/>
                                          </w:divBdr>
                                        </w:div>
                                        <w:div w:id="1499686672">
                                          <w:marLeft w:val="640"/>
                                          <w:marRight w:val="0"/>
                                          <w:marTop w:val="0"/>
                                          <w:marBottom w:val="0"/>
                                          <w:divBdr>
                                            <w:top w:val="none" w:sz="0" w:space="0" w:color="auto"/>
                                            <w:left w:val="none" w:sz="0" w:space="0" w:color="auto"/>
                                            <w:bottom w:val="none" w:sz="0" w:space="0" w:color="auto"/>
                                            <w:right w:val="none" w:sz="0" w:space="0" w:color="auto"/>
                                          </w:divBdr>
                                        </w:div>
                                        <w:div w:id="1582327331">
                                          <w:marLeft w:val="640"/>
                                          <w:marRight w:val="0"/>
                                          <w:marTop w:val="0"/>
                                          <w:marBottom w:val="0"/>
                                          <w:divBdr>
                                            <w:top w:val="none" w:sz="0" w:space="0" w:color="auto"/>
                                            <w:left w:val="none" w:sz="0" w:space="0" w:color="auto"/>
                                            <w:bottom w:val="none" w:sz="0" w:space="0" w:color="auto"/>
                                            <w:right w:val="none" w:sz="0" w:space="0" w:color="auto"/>
                                          </w:divBdr>
                                        </w:div>
                                        <w:div w:id="1634405775">
                                          <w:marLeft w:val="640"/>
                                          <w:marRight w:val="0"/>
                                          <w:marTop w:val="0"/>
                                          <w:marBottom w:val="0"/>
                                          <w:divBdr>
                                            <w:top w:val="none" w:sz="0" w:space="0" w:color="auto"/>
                                            <w:left w:val="none" w:sz="0" w:space="0" w:color="auto"/>
                                            <w:bottom w:val="none" w:sz="0" w:space="0" w:color="auto"/>
                                            <w:right w:val="none" w:sz="0" w:space="0" w:color="auto"/>
                                          </w:divBdr>
                                        </w:div>
                                        <w:div w:id="1692562650">
                                          <w:marLeft w:val="640"/>
                                          <w:marRight w:val="0"/>
                                          <w:marTop w:val="0"/>
                                          <w:marBottom w:val="0"/>
                                          <w:divBdr>
                                            <w:top w:val="none" w:sz="0" w:space="0" w:color="auto"/>
                                            <w:left w:val="none" w:sz="0" w:space="0" w:color="auto"/>
                                            <w:bottom w:val="none" w:sz="0" w:space="0" w:color="auto"/>
                                            <w:right w:val="none" w:sz="0" w:space="0" w:color="auto"/>
                                          </w:divBdr>
                                        </w:div>
                                        <w:div w:id="1777671199">
                                          <w:marLeft w:val="640"/>
                                          <w:marRight w:val="0"/>
                                          <w:marTop w:val="0"/>
                                          <w:marBottom w:val="0"/>
                                          <w:divBdr>
                                            <w:top w:val="none" w:sz="0" w:space="0" w:color="auto"/>
                                            <w:left w:val="none" w:sz="0" w:space="0" w:color="auto"/>
                                            <w:bottom w:val="none" w:sz="0" w:space="0" w:color="auto"/>
                                            <w:right w:val="none" w:sz="0" w:space="0" w:color="auto"/>
                                          </w:divBdr>
                                        </w:div>
                                        <w:div w:id="1854999085">
                                          <w:marLeft w:val="640"/>
                                          <w:marRight w:val="0"/>
                                          <w:marTop w:val="0"/>
                                          <w:marBottom w:val="0"/>
                                          <w:divBdr>
                                            <w:top w:val="none" w:sz="0" w:space="0" w:color="auto"/>
                                            <w:left w:val="none" w:sz="0" w:space="0" w:color="auto"/>
                                            <w:bottom w:val="none" w:sz="0" w:space="0" w:color="auto"/>
                                            <w:right w:val="none" w:sz="0" w:space="0" w:color="auto"/>
                                          </w:divBdr>
                                        </w:div>
                                        <w:div w:id="1950505007">
                                          <w:marLeft w:val="640"/>
                                          <w:marRight w:val="0"/>
                                          <w:marTop w:val="0"/>
                                          <w:marBottom w:val="0"/>
                                          <w:divBdr>
                                            <w:top w:val="none" w:sz="0" w:space="0" w:color="auto"/>
                                            <w:left w:val="none" w:sz="0" w:space="0" w:color="auto"/>
                                            <w:bottom w:val="none" w:sz="0" w:space="0" w:color="auto"/>
                                            <w:right w:val="none" w:sz="0" w:space="0" w:color="auto"/>
                                          </w:divBdr>
                                        </w:div>
                                        <w:div w:id="1987468599">
                                          <w:marLeft w:val="640"/>
                                          <w:marRight w:val="0"/>
                                          <w:marTop w:val="0"/>
                                          <w:marBottom w:val="0"/>
                                          <w:divBdr>
                                            <w:top w:val="none" w:sz="0" w:space="0" w:color="auto"/>
                                            <w:left w:val="none" w:sz="0" w:space="0" w:color="auto"/>
                                            <w:bottom w:val="none" w:sz="0" w:space="0" w:color="auto"/>
                                            <w:right w:val="none" w:sz="0" w:space="0" w:color="auto"/>
                                          </w:divBdr>
                                        </w:div>
                                        <w:div w:id="2010936677">
                                          <w:marLeft w:val="640"/>
                                          <w:marRight w:val="0"/>
                                          <w:marTop w:val="0"/>
                                          <w:marBottom w:val="0"/>
                                          <w:divBdr>
                                            <w:top w:val="none" w:sz="0" w:space="0" w:color="auto"/>
                                            <w:left w:val="none" w:sz="0" w:space="0" w:color="auto"/>
                                            <w:bottom w:val="none" w:sz="0" w:space="0" w:color="auto"/>
                                            <w:right w:val="none" w:sz="0" w:space="0" w:color="auto"/>
                                          </w:divBdr>
                                        </w:div>
                                        <w:div w:id="2014992454">
                                          <w:marLeft w:val="640"/>
                                          <w:marRight w:val="0"/>
                                          <w:marTop w:val="0"/>
                                          <w:marBottom w:val="0"/>
                                          <w:divBdr>
                                            <w:top w:val="none" w:sz="0" w:space="0" w:color="auto"/>
                                            <w:left w:val="none" w:sz="0" w:space="0" w:color="auto"/>
                                            <w:bottom w:val="none" w:sz="0" w:space="0" w:color="auto"/>
                                            <w:right w:val="none" w:sz="0" w:space="0" w:color="auto"/>
                                          </w:divBdr>
                                        </w:div>
                                        <w:div w:id="2044204304">
                                          <w:marLeft w:val="640"/>
                                          <w:marRight w:val="0"/>
                                          <w:marTop w:val="0"/>
                                          <w:marBottom w:val="0"/>
                                          <w:divBdr>
                                            <w:top w:val="none" w:sz="0" w:space="0" w:color="auto"/>
                                            <w:left w:val="none" w:sz="0" w:space="0" w:color="auto"/>
                                            <w:bottom w:val="none" w:sz="0" w:space="0" w:color="auto"/>
                                            <w:right w:val="none" w:sz="0" w:space="0" w:color="auto"/>
                                          </w:divBdr>
                                        </w:div>
                                        <w:div w:id="2056076014">
                                          <w:marLeft w:val="640"/>
                                          <w:marRight w:val="0"/>
                                          <w:marTop w:val="0"/>
                                          <w:marBottom w:val="0"/>
                                          <w:divBdr>
                                            <w:top w:val="none" w:sz="0" w:space="0" w:color="auto"/>
                                            <w:left w:val="none" w:sz="0" w:space="0" w:color="auto"/>
                                            <w:bottom w:val="none" w:sz="0" w:space="0" w:color="auto"/>
                                            <w:right w:val="none" w:sz="0" w:space="0" w:color="auto"/>
                                          </w:divBdr>
                                        </w:div>
                                      </w:divsChild>
                                    </w:div>
                                    <w:div w:id="1993824333">
                                      <w:marLeft w:val="0"/>
                                      <w:marRight w:val="0"/>
                                      <w:marTop w:val="0"/>
                                      <w:marBottom w:val="0"/>
                                      <w:divBdr>
                                        <w:top w:val="none" w:sz="0" w:space="0" w:color="auto"/>
                                        <w:left w:val="none" w:sz="0" w:space="0" w:color="auto"/>
                                        <w:bottom w:val="none" w:sz="0" w:space="0" w:color="auto"/>
                                        <w:right w:val="none" w:sz="0" w:space="0" w:color="auto"/>
                                      </w:divBdr>
                                      <w:divsChild>
                                        <w:div w:id="24641552">
                                          <w:marLeft w:val="640"/>
                                          <w:marRight w:val="0"/>
                                          <w:marTop w:val="0"/>
                                          <w:marBottom w:val="0"/>
                                          <w:divBdr>
                                            <w:top w:val="none" w:sz="0" w:space="0" w:color="auto"/>
                                            <w:left w:val="none" w:sz="0" w:space="0" w:color="auto"/>
                                            <w:bottom w:val="none" w:sz="0" w:space="0" w:color="auto"/>
                                            <w:right w:val="none" w:sz="0" w:space="0" w:color="auto"/>
                                          </w:divBdr>
                                        </w:div>
                                        <w:div w:id="73941109">
                                          <w:marLeft w:val="640"/>
                                          <w:marRight w:val="0"/>
                                          <w:marTop w:val="0"/>
                                          <w:marBottom w:val="0"/>
                                          <w:divBdr>
                                            <w:top w:val="none" w:sz="0" w:space="0" w:color="auto"/>
                                            <w:left w:val="none" w:sz="0" w:space="0" w:color="auto"/>
                                            <w:bottom w:val="none" w:sz="0" w:space="0" w:color="auto"/>
                                            <w:right w:val="none" w:sz="0" w:space="0" w:color="auto"/>
                                          </w:divBdr>
                                          <w:divsChild>
                                            <w:div w:id="805853630">
                                              <w:marLeft w:val="0"/>
                                              <w:marRight w:val="0"/>
                                              <w:marTop w:val="0"/>
                                              <w:marBottom w:val="0"/>
                                              <w:divBdr>
                                                <w:top w:val="none" w:sz="0" w:space="0" w:color="auto"/>
                                                <w:left w:val="none" w:sz="0" w:space="0" w:color="auto"/>
                                                <w:bottom w:val="none" w:sz="0" w:space="0" w:color="auto"/>
                                                <w:right w:val="none" w:sz="0" w:space="0" w:color="auto"/>
                                              </w:divBdr>
                                              <w:divsChild>
                                                <w:div w:id="75905944">
                                                  <w:marLeft w:val="640"/>
                                                  <w:marRight w:val="0"/>
                                                  <w:marTop w:val="0"/>
                                                  <w:marBottom w:val="0"/>
                                                  <w:divBdr>
                                                    <w:top w:val="none" w:sz="0" w:space="0" w:color="auto"/>
                                                    <w:left w:val="none" w:sz="0" w:space="0" w:color="auto"/>
                                                    <w:bottom w:val="none" w:sz="0" w:space="0" w:color="auto"/>
                                                    <w:right w:val="none" w:sz="0" w:space="0" w:color="auto"/>
                                                  </w:divBdr>
                                                </w:div>
                                                <w:div w:id="160392831">
                                                  <w:marLeft w:val="640"/>
                                                  <w:marRight w:val="0"/>
                                                  <w:marTop w:val="0"/>
                                                  <w:marBottom w:val="0"/>
                                                  <w:divBdr>
                                                    <w:top w:val="none" w:sz="0" w:space="0" w:color="auto"/>
                                                    <w:left w:val="none" w:sz="0" w:space="0" w:color="auto"/>
                                                    <w:bottom w:val="none" w:sz="0" w:space="0" w:color="auto"/>
                                                    <w:right w:val="none" w:sz="0" w:space="0" w:color="auto"/>
                                                  </w:divBdr>
                                                </w:div>
                                                <w:div w:id="242185086">
                                                  <w:marLeft w:val="640"/>
                                                  <w:marRight w:val="0"/>
                                                  <w:marTop w:val="0"/>
                                                  <w:marBottom w:val="0"/>
                                                  <w:divBdr>
                                                    <w:top w:val="none" w:sz="0" w:space="0" w:color="auto"/>
                                                    <w:left w:val="none" w:sz="0" w:space="0" w:color="auto"/>
                                                    <w:bottom w:val="none" w:sz="0" w:space="0" w:color="auto"/>
                                                    <w:right w:val="none" w:sz="0" w:space="0" w:color="auto"/>
                                                  </w:divBdr>
                                                </w:div>
                                                <w:div w:id="259030920">
                                                  <w:marLeft w:val="640"/>
                                                  <w:marRight w:val="0"/>
                                                  <w:marTop w:val="0"/>
                                                  <w:marBottom w:val="0"/>
                                                  <w:divBdr>
                                                    <w:top w:val="none" w:sz="0" w:space="0" w:color="auto"/>
                                                    <w:left w:val="none" w:sz="0" w:space="0" w:color="auto"/>
                                                    <w:bottom w:val="none" w:sz="0" w:space="0" w:color="auto"/>
                                                    <w:right w:val="none" w:sz="0" w:space="0" w:color="auto"/>
                                                  </w:divBdr>
                                                </w:div>
                                                <w:div w:id="263462186">
                                                  <w:marLeft w:val="640"/>
                                                  <w:marRight w:val="0"/>
                                                  <w:marTop w:val="0"/>
                                                  <w:marBottom w:val="0"/>
                                                  <w:divBdr>
                                                    <w:top w:val="none" w:sz="0" w:space="0" w:color="auto"/>
                                                    <w:left w:val="none" w:sz="0" w:space="0" w:color="auto"/>
                                                    <w:bottom w:val="none" w:sz="0" w:space="0" w:color="auto"/>
                                                    <w:right w:val="none" w:sz="0" w:space="0" w:color="auto"/>
                                                  </w:divBdr>
                                                </w:div>
                                                <w:div w:id="450710675">
                                                  <w:marLeft w:val="640"/>
                                                  <w:marRight w:val="0"/>
                                                  <w:marTop w:val="0"/>
                                                  <w:marBottom w:val="0"/>
                                                  <w:divBdr>
                                                    <w:top w:val="none" w:sz="0" w:space="0" w:color="auto"/>
                                                    <w:left w:val="none" w:sz="0" w:space="0" w:color="auto"/>
                                                    <w:bottom w:val="none" w:sz="0" w:space="0" w:color="auto"/>
                                                    <w:right w:val="none" w:sz="0" w:space="0" w:color="auto"/>
                                                  </w:divBdr>
                                                </w:div>
                                                <w:div w:id="545140499">
                                                  <w:marLeft w:val="640"/>
                                                  <w:marRight w:val="0"/>
                                                  <w:marTop w:val="0"/>
                                                  <w:marBottom w:val="0"/>
                                                  <w:divBdr>
                                                    <w:top w:val="none" w:sz="0" w:space="0" w:color="auto"/>
                                                    <w:left w:val="none" w:sz="0" w:space="0" w:color="auto"/>
                                                    <w:bottom w:val="none" w:sz="0" w:space="0" w:color="auto"/>
                                                    <w:right w:val="none" w:sz="0" w:space="0" w:color="auto"/>
                                                  </w:divBdr>
                                                </w:div>
                                                <w:div w:id="626859270">
                                                  <w:marLeft w:val="640"/>
                                                  <w:marRight w:val="0"/>
                                                  <w:marTop w:val="0"/>
                                                  <w:marBottom w:val="0"/>
                                                  <w:divBdr>
                                                    <w:top w:val="none" w:sz="0" w:space="0" w:color="auto"/>
                                                    <w:left w:val="none" w:sz="0" w:space="0" w:color="auto"/>
                                                    <w:bottom w:val="none" w:sz="0" w:space="0" w:color="auto"/>
                                                    <w:right w:val="none" w:sz="0" w:space="0" w:color="auto"/>
                                                  </w:divBdr>
                                                </w:div>
                                                <w:div w:id="626859573">
                                                  <w:marLeft w:val="640"/>
                                                  <w:marRight w:val="0"/>
                                                  <w:marTop w:val="0"/>
                                                  <w:marBottom w:val="0"/>
                                                  <w:divBdr>
                                                    <w:top w:val="none" w:sz="0" w:space="0" w:color="auto"/>
                                                    <w:left w:val="none" w:sz="0" w:space="0" w:color="auto"/>
                                                    <w:bottom w:val="none" w:sz="0" w:space="0" w:color="auto"/>
                                                    <w:right w:val="none" w:sz="0" w:space="0" w:color="auto"/>
                                                  </w:divBdr>
                                                </w:div>
                                                <w:div w:id="639463760">
                                                  <w:marLeft w:val="640"/>
                                                  <w:marRight w:val="0"/>
                                                  <w:marTop w:val="0"/>
                                                  <w:marBottom w:val="0"/>
                                                  <w:divBdr>
                                                    <w:top w:val="none" w:sz="0" w:space="0" w:color="auto"/>
                                                    <w:left w:val="none" w:sz="0" w:space="0" w:color="auto"/>
                                                    <w:bottom w:val="none" w:sz="0" w:space="0" w:color="auto"/>
                                                    <w:right w:val="none" w:sz="0" w:space="0" w:color="auto"/>
                                                  </w:divBdr>
                                                </w:div>
                                                <w:div w:id="767192184">
                                                  <w:marLeft w:val="640"/>
                                                  <w:marRight w:val="0"/>
                                                  <w:marTop w:val="0"/>
                                                  <w:marBottom w:val="0"/>
                                                  <w:divBdr>
                                                    <w:top w:val="none" w:sz="0" w:space="0" w:color="auto"/>
                                                    <w:left w:val="none" w:sz="0" w:space="0" w:color="auto"/>
                                                    <w:bottom w:val="none" w:sz="0" w:space="0" w:color="auto"/>
                                                    <w:right w:val="none" w:sz="0" w:space="0" w:color="auto"/>
                                                  </w:divBdr>
                                                </w:div>
                                                <w:div w:id="866985116">
                                                  <w:marLeft w:val="640"/>
                                                  <w:marRight w:val="0"/>
                                                  <w:marTop w:val="0"/>
                                                  <w:marBottom w:val="0"/>
                                                  <w:divBdr>
                                                    <w:top w:val="none" w:sz="0" w:space="0" w:color="auto"/>
                                                    <w:left w:val="none" w:sz="0" w:space="0" w:color="auto"/>
                                                    <w:bottom w:val="none" w:sz="0" w:space="0" w:color="auto"/>
                                                    <w:right w:val="none" w:sz="0" w:space="0" w:color="auto"/>
                                                  </w:divBdr>
                                                </w:div>
                                                <w:div w:id="886378593">
                                                  <w:marLeft w:val="640"/>
                                                  <w:marRight w:val="0"/>
                                                  <w:marTop w:val="0"/>
                                                  <w:marBottom w:val="0"/>
                                                  <w:divBdr>
                                                    <w:top w:val="none" w:sz="0" w:space="0" w:color="auto"/>
                                                    <w:left w:val="none" w:sz="0" w:space="0" w:color="auto"/>
                                                    <w:bottom w:val="none" w:sz="0" w:space="0" w:color="auto"/>
                                                    <w:right w:val="none" w:sz="0" w:space="0" w:color="auto"/>
                                                  </w:divBdr>
                                                </w:div>
                                                <w:div w:id="935091767">
                                                  <w:marLeft w:val="640"/>
                                                  <w:marRight w:val="0"/>
                                                  <w:marTop w:val="0"/>
                                                  <w:marBottom w:val="0"/>
                                                  <w:divBdr>
                                                    <w:top w:val="none" w:sz="0" w:space="0" w:color="auto"/>
                                                    <w:left w:val="none" w:sz="0" w:space="0" w:color="auto"/>
                                                    <w:bottom w:val="none" w:sz="0" w:space="0" w:color="auto"/>
                                                    <w:right w:val="none" w:sz="0" w:space="0" w:color="auto"/>
                                                  </w:divBdr>
                                                </w:div>
                                                <w:div w:id="941298654">
                                                  <w:marLeft w:val="640"/>
                                                  <w:marRight w:val="0"/>
                                                  <w:marTop w:val="0"/>
                                                  <w:marBottom w:val="0"/>
                                                  <w:divBdr>
                                                    <w:top w:val="none" w:sz="0" w:space="0" w:color="auto"/>
                                                    <w:left w:val="none" w:sz="0" w:space="0" w:color="auto"/>
                                                    <w:bottom w:val="none" w:sz="0" w:space="0" w:color="auto"/>
                                                    <w:right w:val="none" w:sz="0" w:space="0" w:color="auto"/>
                                                  </w:divBdr>
                                                </w:div>
                                                <w:div w:id="981076311">
                                                  <w:marLeft w:val="640"/>
                                                  <w:marRight w:val="0"/>
                                                  <w:marTop w:val="0"/>
                                                  <w:marBottom w:val="0"/>
                                                  <w:divBdr>
                                                    <w:top w:val="none" w:sz="0" w:space="0" w:color="auto"/>
                                                    <w:left w:val="none" w:sz="0" w:space="0" w:color="auto"/>
                                                    <w:bottom w:val="none" w:sz="0" w:space="0" w:color="auto"/>
                                                    <w:right w:val="none" w:sz="0" w:space="0" w:color="auto"/>
                                                  </w:divBdr>
                                                </w:div>
                                                <w:div w:id="1030955602">
                                                  <w:marLeft w:val="640"/>
                                                  <w:marRight w:val="0"/>
                                                  <w:marTop w:val="0"/>
                                                  <w:marBottom w:val="0"/>
                                                  <w:divBdr>
                                                    <w:top w:val="none" w:sz="0" w:space="0" w:color="auto"/>
                                                    <w:left w:val="none" w:sz="0" w:space="0" w:color="auto"/>
                                                    <w:bottom w:val="none" w:sz="0" w:space="0" w:color="auto"/>
                                                    <w:right w:val="none" w:sz="0" w:space="0" w:color="auto"/>
                                                  </w:divBdr>
                                                </w:div>
                                                <w:div w:id="1036541063">
                                                  <w:marLeft w:val="640"/>
                                                  <w:marRight w:val="0"/>
                                                  <w:marTop w:val="0"/>
                                                  <w:marBottom w:val="0"/>
                                                  <w:divBdr>
                                                    <w:top w:val="none" w:sz="0" w:space="0" w:color="auto"/>
                                                    <w:left w:val="none" w:sz="0" w:space="0" w:color="auto"/>
                                                    <w:bottom w:val="none" w:sz="0" w:space="0" w:color="auto"/>
                                                    <w:right w:val="none" w:sz="0" w:space="0" w:color="auto"/>
                                                  </w:divBdr>
                                                </w:div>
                                                <w:div w:id="1144739056">
                                                  <w:marLeft w:val="640"/>
                                                  <w:marRight w:val="0"/>
                                                  <w:marTop w:val="0"/>
                                                  <w:marBottom w:val="0"/>
                                                  <w:divBdr>
                                                    <w:top w:val="none" w:sz="0" w:space="0" w:color="auto"/>
                                                    <w:left w:val="none" w:sz="0" w:space="0" w:color="auto"/>
                                                    <w:bottom w:val="none" w:sz="0" w:space="0" w:color="auto"/>
                                                    <w:right w:val="none" w:sz="0" w:space="0" w:color="auto"/>
                                                  </w:divBdr>
                                                </w:div>
                                                <w:div w:id="1178428628">
                                                  <w:marLeft w:val="640"/>
                                                  <w:marRight w:val="0"/>
                                                  <w:marTop w:val="0"/>
                                                  <w:marBottom w:val="0"/>
                                                  <w:divBdr>
                                                    <w:top w:val="none" w:sz="0" w:space="0" w:color="auto"/>
                                                    <w:left w:val="none" w:sz="0" w:space="0" w:color="auto"/>
                                                    <w:bottom w:val="none" w:sz="0" w:space="0" w:color="auto"/>
                                                    <w:right w:val="none" w:sz="0" w:space="0" w:color="auto"/>
                                                  </w:divBdr>
                                                </w:div>
                                                <w:div w:id="1296449429">
                                                  <w:marLeft w:val="640"/>
                                                  <w:marRight w:val="0"/>
                                                  <w:marTop w:val="0"/>
                                                  <w:marBottom w:val="0"/>
                                                  <w:divBdr>
                                                    <w:top w:val="none" w:sz="0" w:space="0" w:color="auto"/>
                                                    <w:left w:val="none" w:sz="0" w:space="0" w:color="auto"/>
                                                    <w:bottom w:val="none" w:sz="0" w:space="0" w:color="auto"/>
                                                    <w:right w:val="none" w:sz="0" w:space="0" w:color="auto"/>
                                                  </w:divBdr>
                                                </w:div>
                                                <w:div w:id="1467699343">
                                                  <w:marLeft w:val="640"/>
                                                  <w:marRight w:val="0"/>
                                                  <w:marTop w:val="0"/>
                                                  <w:marBottom w:val="0"/>
                                                  <w:divBdr>
                                                    <w:top w:val="none" w:sz="0" w:space="0" w:color="auto"/>
                                                    <w:left w:val="none" w:sz="0" w:space="0" w:color="auto"/>
                                                    <w:bottom w:val="none" w:sz="0" w:space="0" w:color="auto"/>
                                                    <w:right w:val="none" w:sz="0" w:space="0" w:color="auto"/>
                                                  </w:divBdr>
                                                </w:div>
                                                <w:div w:id="1557551634">
                                                  <w:marLeft w:val="640"/>
                                                  <w:marRight w:val="0"/>
                                                  <w:marTop w:val="0"/>
                                                  <w:marBottom w:val="0"/>
                                                  <w:divBdr>
                                                    <w:top w:val="none" w:sz="0" w:space="0" w:color="auto"/>
                                                    <w:left w:val="none" w:sz="0" w:space="0" w:color="auto"/>
                                                    <w:bottom w:val="none" w:sz="0" w:space="0" w:color="auto"/>
                                                    <w:right w:val="none" w:sz="0" w:space="0" w:color="auto"/>
                                                  </w:divBdr>
                                                </w:div>
                                                <w:div w:id="1573151138">
                                                  <w:marLeft w:val="640"/>
                                                  <w:marRight w:val="0"/>
                                                  <w:marTop w:val="0"/>
                                                  <w:marBottom w:val="0"/>
                                                  <w:divBdr>
                                                    <w:top w:val="none" w:sz="0" w:space="0" w:color="auto"/>
                                                    <w:left w:val="none" w:sz="0" w:space="0" w:color="auto"/>
                                                    <w:bottom w:val="none" w:sz="0" w:space="0" w:color="auto"/>
                                                    <w:right w:val="none" w:sz="0" w:space="0" w:color="auto"/>
                                                  </w:divBdr>
                                                </w:div>
                                                <w:div w:id="1584678646">
                                                  <w:marLeft w:val="640"/>
                                                  <w:marRight w:val="0"/>
                                                  <w:marTop w:val="0"/>
                                                  <w:marBottom w:val="0"/>
                                                  <w:divBdr>
                                                    <w:top w:val="none" w:sz="0" w:space="0" w:color="auto"/>
                                                    <w:left w:val="none" w:sz="0" w:space="0" w:color="auto"/>
                                                    <w:bottom w:val="none" w:sz="0" w:space="0" w:color="auto"/>
                                                    <w:right w:val="none" w:sz="0" w:space="0" w:color="auto"/>
                                                  </w:divBdr>
                                                </w:div>
                                                <w:div w:id="1597446160">
                                                  <w:marLeft w:val="640"/>
                                                  <w:marRight w:val="0"/>
                                                  <w:marTop w:val="0"/>
                                                  <w:marBottom w:val="0"/>
                                                  <w:divBdr>
                                                    <w:top w:val="none" w:sz="0" w:space="0" w:color="auto"/>
                                                    <w:left w:val="none" w:sz="0" w:space="0" w:color="auto"/>
                                                    <w:bottom w:val="none" w:sz="0" w:space="0" w:color="auto"/>
                                                    <w:right w:val="none" w:sz="0" w:space="0" w:color="auto"/>
                                                  </w:divBdr>
                                                </w:div>
                                                <w:div w:id="1692412329">
                                                  <w:marLeft w:val="640"/>
                                                  <w:marRight w:val="0"/>
                                                  <w:marTop w:val="0"/>
                                                  <w:marBottom w:val="0"/>
                                                  <w:divBdr>
                                                    <w:top w:val="none" w:sz="0" w:space="0" w:color="auto"/>
                                                    <w:left w:val="none" w:sz="0" w:space="0" w:color="auto"/>
                                                    <w:bottom w:val="none" w:sz="0" w:space="0" w:color="auto"/>
                                                    <w:right w:val="none" w:sz="0" w:space="0" w:color="auto"/>
                                                  </w:divBdr>
                                                </w:div>
                                                <w:div w:id="1710449913">
                                                  <w:marLeft w:val="640"/>
                                                  <w:marRight w:val="0"/>
                                                  <w:marTop w:val="0"/>
                                                  <w:marBottom w:val="0"/>
                                                  <w:divBdr>
                                                    <w:top w:val="none" w:sz="0" w:space="0" w:color="auto"/>
                                                    <w:left w:val="none" w:sz="0" w:space="0" w:color="auto"/>
                                                    <w:bottom w:val="none" w:sz="0" w:space="0" w:color="auto"/>
                                                    <w:right w:val="none" w:sz="0" w:space="0" w:color="auto"/>
                                                  </w:divBdr>
                                                </w:div>
                                                <w:div w:id="1762219418">
                                                  <w:marLeft w:val="640"/>
                                                  <w:marRight w:val="0"/>
                                                  <w:marTop w:val="0"/>
                                                  <w:marBottom w:val="0"/>
                                                  <w:divBdr>
                                                    <w:top w:val="none" w:sz="0" w:space="0" w:color="auto"/>
                                                    <w:left w:val="none" w:sz="0" w:space="0" w:color="auto"/>
                                                    <w:bottom w:val="none" w:sz="0" w:space="0" w:color="auto"/>
                                                    <w:right w:val="none" w:sz="0" w:space="0" w:color="auto"/>
                                                  </w:divBdr>
                                                </w:div>
                                                <w:div w:id="1811708156">
                                                  <w:marLeft w:val="640"/>
                                                  <w:marRight w:val="0"/>
                                                  <w:marTop w:val="0"/>
                                                  <w:marBottom w:val="0"/>
                                                  <w:divBdr>
                                                    <w:top w:val="none" w:sz="0" w:space="0" w:color="auto"/>
                                                    <w:left w:val="none" w:sz="0" w:space="0" w:color="auto"/>
                                                    <w:bottom w:val="none" w:sz="0" w:space="0" w:color="auto"/>
                                                    <w:right w:val="none" w:sz="0" w:space="0" w:color="auto"/>
                                                  </w:divBdr>
                                                </w:div>
                                                <w:div w:id="1817261321">
                                                  <w:marLeft w:val="640"/>
                                                  <w:marRight w:val="0"/>
                                                  <w:marTop w:val="0"/>
                                                  <w:marBottom w:val="0"/>
                                                  <w:divBdr>
                                                    <w:top w:val="none" w:sz="0" w:space="0" w:color="auto"/>
                                                    <w:left w:val="none" w:sz="0" w:space="0" w:color="auto"/>
                                                    <w:bottom w:val="none" w:sz="0" w:space="0" w:color="auto"/>
                                                    <w:right w:val="none" w:sz="0" w:space="0" w:color="auto"/>
                                                  </w:divBdr>
                                                </w:div>
                                                <w:div w:id="1889760750">
                                                  <w:marLeft w:val="640"/>
                                                  <w:marRight w:val="0"/>
                                                  <w:marTop w:val="0"/>
                                                  <w:marBottom w:val="0"/>
                                                  <w:divBdr>
                                                    <w:top w:val="none" w:sz="0" w:space="0" w:color="auto"/>
                                                    <w:left w:val="none" w:sz="0" w:space="0" w:color="auto"/>
                                                    <w:bottom w:val="none" w:sz="0" w:space="0" w:color="auto"/>
                                                    <w:right w:val="none" w:sz="0" w:space="0" w:color="auto"/>
                                                  </w:divBdr>
                                                </w:div>
                                                <w:div w:id="1998193649">
                                                  <w:marLeft w:val="640"/>
                                                  <w:marRight w:val="0"/>
                                                  <w:marTop w:val="0"/>
                                                  <w:marBottom w:val="0"/>
                                                  <w:divBdr>
                                                    <w:top w:val="none" w:sz="0" w:space="0" w:color="auto"/>
                                                    <w:left w:val="none" w:sz="0" w:space="0" w:color="auto"/>
                                                    <w:bottom w:val="none" w:sz="0" w:space="0" w:color="auto"/>
                                                    <w:right w:val="none" w:sz="0" w:space="0" w:color="auto"/>
                                                  </w:divBdr>
                                                </w:div>
                                                <w:div w:id="2002656199">
                                                  <w:marLeft w:val="640"/>
                                                  <w:marRight w:val="0"/>
                                                  <w:marTop w:val="0"/>
                                                  <w:marBottom w:val="0"/>
                                                  <w:divBdr>
                                                    <w:top w:val="none" w:sz="0" w:space="0" w:color="auto"/>
                                                    <w:left w:val="none" w:sz="0" w:space="0" w:color="auto"/>
                                                    <w:bottom w:val="none" w:sz="0" w:space="0" w:color="auto"/>
                                                    <w:right w:val="none" w:sz="0" w:space="0" w:color="auto"/>
                                                  </w:divBdr>
                                                </w:div>
                                                <w:div w:id="2006204650">
                                                  <w:marLeft w:val="640"/>
                                                  <w:marRight w:val="0"/>
                                                  <w:marTop w:val="0"/>
                                                  <w:marBottom w:val="0"/>
                                                  <w:divBdr>
                                                    <w:top w:val="none" w:sz="0" w:space="0" w:color="auto"/>
                                                    <w:left w:val="none" w:sz="0" w:space="0" w:color="auto"/>
                                                    <w:bottom w:val="none" w:sz="0" w:space="0" w:color="auto"/>
                                                    <w:right w:val="none" w:sz="0" w:space="0" w:color="auto"/>
                                                  </w:divBdr>
                                                </w:div>
                                                <w:div w:id="2138600639">
                                                  <w:marLeft w:val="640"/>
                                                  <w:marRight w:val="0"/>
                                                  <w:marTop w:val="0"/>
                                                  <w:marBottom w:val="0"/>
                                                  <w:divBdr>
                                                    <w:top w:val="none" w:sz="0" w:space="0" w:color="auto"/>
                                                    <w:left w:val="none" w:sz="0" w:space="0" w:color="auto"/>
                                                    <w:bottom w:val="none" w:sz="0" w:space="0" w:color="auto"/>
                                                    <w:right w:val="none" w:sz="0" w:space="0" w:color="auto"/>
                                                  </w:divBdr>
                                                </w:div>
                                              </w:divsChild>
                                            </w:div>
                                            <w:div w:id="1405907419">
                                              <w:marLeft w:val="0"/>
                                              <w:marRight w:val="0"/>
                                              <w:marTop w:val="0"/>
                                              <w:marBottom w:val="0"/>
                                              <w:divBdr>
                                                <w:top w:val="none" w:sz="0" w:space="0" w:color="auto"/>
                                                <w:left w:val="none" w:sz="0" w:space="0" w:color="auto"/>
                                                <w:bottom w:val="none" w:sz="0" w:space="0" w:color="auto"/>
                                                <w:right w:val="none" w:sz="0" w:space="0" w:color="auto"/>
                                              </w:divBdr>
                                              <w:divsChild>
                                                <w:div w:id="29964729">
                                                  <w:marLeft w:val="640"/>
                                                  <w:marRight w:val="0"/>
                                                  <w:marTop w:val="0"/>
                                                  <w:marBottom w:val="0"/>
                                                  <w:divBdr>
                                                    <w:top w:val="none" w:sz="0" w:space="0" w:color="auto"/>
                                                    <w:left w:val="none" w:sz="0" w:space="0" w:color="auto"/>
                                                    <w:bottom w:val="none" w:sz="0" w:space="0" w:color="auto"/>
                                                    <w:right w:val="none" w:sz="0" w:space="0" w:color="auto"/>
                                                  </w:divBdr>
                                                </w:div>
                                                <w:div w:id="73208204">
                                                  <w:marLeft w:val="640"/>
                                                  <w:marRight w:val="0"/>
                                                  <w:marTop w:val="0"/>
                                                  <w:marBottom w:val="0"/>
                                                  <w:divBdr>
                                                    <w:top w:val="none" w:sz="0" w:space="0" w:color="auto"/>
                                                    <w:left w:val="none" w:sz="0" w:space="0" w:color="auto"/>
                                                    <w:bottom w:val="none" w:sz="0" w:space="0" w:color="auto"/>
                                                    <w:right w:val="none" w:sz="0" w:space="0" w:color="auto"/>
                                                  </w:divBdr>
                                                </w:div>
                                                <w:div w:id="79258755">
                                                  <w:marLeft w:val="640"/>
                                                  <w:marRight w:val="0"/>
                                                  <w:marTop w:val="0"/>
                                                  <w:marBottom w:val="0"/>
                                                  <w:divBdr>
                                                    <w:top w:val="none" w:sz="0" w:space="0" w:color="auto"/>
                                                    <w:left w:val="none" w:sz="0" w:space="0" w:color="auto"/>
                                                    <w:bottom w:val="none" w:sz="0" w:space="0" w:color="auto"/>
                                                    <w:right w:val="none" w:sz="0" w:space="0" w:color="auto"/>
                                                  </w:divBdr>
                                                  <w:divsChild>
                                                    <w:div w:id="388647484">
                                                      <w:marLeft w:val="0"/>
                                                      <w:marRight w:val="0"/>
                                                      <w:marTop w:val="0"/>
                                                      <w:marBottom w:val="0"/>
                                                      <w:divBdr>
                                                        <w:top w:val="none" w:sz="0" w:space="0" w:color="auto"/>
                                                        <w:left w:val="none" w:sz="0" w:space="0" w:color="auto"/>
                                                        <w:bottom w:val="none" w:sz="0" w:space="0" w:color="auto"/>
                                                        <w:right w:val="none" w:sz="0" w:space="0" w:color="auto"/>
                                                      </w:divBdr>
                                                      <w:divsChild>
                                                        <w:div w:id="6834661">
                                                          <w:marLeft w:val="640"/>
                                                          <w:marRight w:val="0"/>
                                                          <w:marTop w:val="0"/>
                                                          <w:marBottom w:val="0"/>
                                                          <w:divBdr>
                                                            <w:top w:val="none" w:sz="0" w:space="0" w:color="auto"/>
                                                            <w:left w:val="none" w:sz="0" w:space="0" w:color="auto"/>
                                                            <w:bottom w:val="none" w:sz="0" w:space="0" w:color="auto"/>
                                                            <w:right w:val="none" w:sz="0" w:space="0" w:color="auto"/>
                                                          </w:divBdr>
                                                        </w:div>
                                                        <w:div w:id="63381227">
                                                          <w:marLeft w:val="640"/>
                                                          <w:marRight w:val="0"/>
                                                          <w:marTop w:val="0"/>
                                                          <w:marBottom w:val="0"/>
                                                          <w:divBdr>
                                                            <w:top w:val="none" w:sz="0" w:space="0" w:color="auto"/>
                                                            <w:left w:val="none" w:sz="0" w:space="0" w:color="auto"/>
                                                            <w:bottom w:val="none" w:sz="0" w:space="0" w:color="auto"/>
                                                            <w:right w:val="none" w:sz="0" w:space="0" w:color="auto"/>
                                                          </w:divBdr>
                                                        </w:div>
                                                        <w:div w:id="95831109">
                                                          <w:marLeft w:val="640"/>
                                                          <w:marRight w:val="0"/>
                                                          <w:marTop w:val="0"/>
                                                          <w:marBottom w:val="0"/>
                                                          <w:divBdr>
                                                            <w:top w:val="none" w:sz="0" w:space="0" w:color="auto"/>
                                                            <w:left w:val="none" w:sz="0" w:space="0" w:color="auto"/>
                                                            <w:bottom w:val="none" w:sz="0" w:space="0" w:color="auto"/>
                                                            <w:right w:val="none" w:sz="0" w:space="0" w:color="auto"/>
                                                          </w:divBdr>
                                                        </w:div>
                                                        <w:div w:id="142696336">
                                                          <w:marLeft w:val="640"/>
                                                          <w:marRight w:val="0"/>
                                                          <w:marTop w:val="0"/>
                                                          <w:marBottom w:val="0"/>
                                                          <w:divBdr>
                                                            <w:top w:val="none" w:sz="0" w:space="0" w:color="auto"/>
                                                            <w:left w:val="none" w:sz="0" w:space="0" w:color="auto"/>
                                                            <w:bottom w:val="none" w:sz="0" w:space="0" w:color="auto"/>
                                                            <w:right w:val="none" w:sz="0" w:space="0" w:color="auto"/>
                                                          </w:divBdr>
                                                        </w:div>
                                                        <w:div w:id="229538508">
                                                          <w:marLeft w:val="640"/>
                                                          <w:marRight w:val="0"/>
                                                          <w:marTop w:val="0"/>
                                                          <w:marBottom w:val="0"/>
                                                          <w:divBdr>
                                                            <w:top w:val="none" w:sz="0" w:space="0" w:color="auto"/>
                                                            <w:left w:val="none" w:sz="0" w:space="0" w:color="auto"/>
                                                            <w:bottom w:val="none" w:sz="0" w:space="0" w:color="auto"/>
                                                            <w:right w:val="none" w:sz="0" w:space="0" w:color="auto"/>
                                                          </w:divBdr>
                                                        </w:div>
                                                        <w:div w:id="253829500">
                                                          <w:marLeft w:val="640"/>
                                                          <w:marRight w:val="0"/>
                                                          <w:marTop w:val="0"/>
                                                          <w:marBottom w:val="0"/>
                                                          <w:divBdr>
                                                            <w:top w:val="none" w:sz="0" w:space="0" w:color="auto"/>
                                                            <w:left w:val="none" w:sz="0" w:space="0" w:color="auto"/>
                                                            <w:bottom w:val="none" w:sz="0" w:space="0" w:color="auto"/>
                                                            <w:right w:val="none" w:sz="0" w:space="0" w:color="auto"/>
                                                          </w:divBdr>
                                                        </w:div>
                                                        <w:div w:id="310797388">
                                                          <w:marLeft w:val="640"/>
                                                          <w:marRight w:val="0"/>
                                                          <w:marTop w:val="0"/>
                                                          <w:marBottom w:val="0"/>
                                                          <w:divBdr>
                                                            <w:top w:val="none" w:sz="0" w:space="0" w:color="auto"/>
                                                            <w:left w:val="none" w:sz="0" w:space="0" w:color="auto"/>
                                                            <w:bottom w:val="none" w:sz="0" w:space="0" w:color="auto"/>
                                                            <w:right w:val="none" w:sz="0" w:space="0" w:color="auto"/>
                                                          </w:divBdr>
                                                        </w:div>
                                                        <w:div w:id="428307375">
                                                          <w:marLeft w:val="640"/>
                                                          <w:marRight w:val="0"/>
                                                          <w:marTop w:val="0"/>
                                                          <w:marBottom w:val="0"/>
                                                          <w:divBdr>
                                                            <w:top w:val="none" w:sz="0" w:space="0" w:color="auto"/>
                                                            <w:left w:val="none" w:sz="0" w:space="0" w:color="auto"/>
                                                            <w:bottom w:val="none" w:sz="0" w:space="0" w:color="auto"/>
                                                            <w:right w:val="none" w:sz="0" w:space="0" w:color="auto"/>
                                                          </w:divBdr>
                                                        </w:div>
                                                        <w:div w:id="535851600">
                                                          <w:marLeft w:val="640"/>
                                                          <w:marRight w:val="0"/>
                                                          <w:marTop w:val="0"/>
                                                          <w:marBottom w:val="0"/>
                                                          <w:divBdr>
                                                            <w:top w:val="none" w:sz="0" w:space="0" w:color="auto"/>
                                                            <w:left w:val="none" w:sz="0" w:space="0" w:color="auto"/>
                                                            <w:bottom w:val="none" w:sz="0" w:space="0" w:color="auto"/>
                                                            <w:right w:val="none" w:sz="0" w:space="0" w:color="auto"/>
                                                          </w:divBdr>
                                                        </w:div>
                                                        <w:div w:id="537157289">
                                                          <w:marLeft w:val="640"/>
                                                          <w:marRight w:val="0"/>
                                                          <w:marTop w:val="0"/>
                                                          <w:marBottom w:val="0"/>
                                                          <w:divBdr>
                                                            <w:top w:val="none" w:sz="0" w:space="0" w:color="auto"/>
                                                            <w:left w:val="none" w:sz="0" w:space="0" w:color="auto"/>
                                                            <w:bottom w:val="none" w:sz="0" w:space="0" w:color="auto"/>
                                                            <w:right w:val="none" w:sz="0" w:space="0" w:color="auto"/>
                                                          </w:divBdr>
                                                        </w:div>
                                                        <w:div w:id="551187047">
                                                          <w:marLeft w:val="640"/>
                                                          <w:marRight w:val="0"/>
                                                          <w:marTop w:val="0"/>
                                                          <w:marBottom w:val="0"/>
                                                          <w:divBdr>
                                                            <w:top w:val="none" w:sz="0" w:space="0" w:color="auto"/>
                                                            <w:left w:val="none" w:sz="0" w:space="0" w:color="auto"/>
                                                            <w:bottom w:val="none" w:sz="0" w:space="0" w:color="auto"/>
                                                            <w:right w:val="none" w:sz="0" w:space="0" w:color="auto"/>
                                                          </w:divBdr>
                                                        </w:div>
                                                        <w:div w:id="593438091">
                                                          <w:marLeft w:val="640"/>
                                                          <w:marRight w:val="0"/>
                                                          <w:marTop w:val="0"/>
                                                          <w:marBottom w:val="0"/>
                                                          <w:divBdr>
                                                            <w:top w:val="none" w:sz="0" w:space="0" w:color="auto"/>
                                                            <w:left w:val="none" w:sz="0" w:space="0" w:color="auto"/>
                                                            <w:bottom w:val="none" w:sz="0" w:space="0" w:color="auto"/>
                                                            <w:right w:val="none" w:sz="0" w:space="0" w:color="auto"/>
                                                          </w:divBdr>
                                                        </w:div>
                                                        <w:div w:id="598560754">
                                                          <w:marLeft w:val="640"/>
                                                          <w:marRight w:val="0"/>
                                                          <w:marTop w:val="0"/>
                                                          <w:marBottom w:val="0"/>
                                                          <w:divBdr>
                                                            <w:top w:val="none" w:sz="0" w:space="0" w:color="auto"/>
                                                            <w:left w:val="none" w:sz="0" w:space="0" w:color="auto"/>
                                                            <w:bottom w:val="none" w:sz="0" w:space="0" w:color="auto"/>
                                                            <w:right w:val="none" w:sz="0" w:space="0" w:color="auto"/>
                                                          </w:divBdr>
                                                        </w:div>
                                                        <w:div w:id="610085640">
                                                          <w:marLeft w:val="640"/>
                                                          <w:marRight w:val="0"/>
                                                          <w:marTop w:val="0"/>
                                                          <w:marBottom w:val="0"/>
                                                          <w:divBdr>
                                                            <w:top w:val="none" w:sz="0" w:space="0" w:color="auto"/>
                                                            <w:left w:val="none" w:sz="0" w:space="0" w:color="auto"/>
                                                            <w:bottom w:val="none" w:sz="0" w:space="0" w:color="auto"/>
                                                            <w:right w:val="none" w:sz="0" w:space="0" w:color="auto"/>
                                                          </w:divBdr>
                                                        </w:div>
                                                        <w:div w:id="680472400">
                                                          <w:marLeft w:val="640"/>
                                                          <w:marRight w:val="0"/>
                                                          <w:marTop w:val="0"/>
                                                          <w:marBottom w:val="0"/>
                                                          <w:divBdr>
                                                            <w:top w:val="none" w:sz="0" w:space="0" w:color="auto"/>
                                                            <w:left w:val="none" w:sz="0" w:space="0" w:color="auto"/>
                                                            <w:bottom w:val="none" w:sz="0" w:space="0" w:color="auto"/>
                                                            <w:right w:val="none" w:sz="0" w:space="0" w:color="auto"/>
                                                          </w:divBdr>
                                                        </w:div>
                                                        <w:div w:id="690108107">
                                                          <w:marLeft w:val="640"/>
                                                          <w:marRight w:val="0"/>
                                                          <w:marTop w:val="0"/>
                                                          <w:marBottom w:val="0"/>
                                                          <w:divBdr>
                                                            <w:top w:val="none" w:sz="0" w:space="0" w:color="auto"/>
                                                            <w:left w:val="none" w:sz="0" w:space="0" w:color="auto"/>
                                                            <w:bottom w:val="none" w:sz="0" w:space="0" w:color="auto"/>
                                                            <w:right w:val="none" w:sz="0" w:space="0" w:color="auto"/>
                                                          </w:divBdr>
                                                        </w:div>
                                                        <w:div w:id="709036145">
                                                          <w:marLeft w:val="640"/>
                                                          <w:marRight w:val="0"/>
                                                          <w:marTop w:val="0"/>
                                                          <w:marBottom w:val="0"/>
                                                          <w:divBdr>
                                                            <w:top w:val="none" w:sz="0" w:space="0" w:color="auto"/>
                                                            <w:left w:val="none" w:sz="0" w:space="0" w:color="auto"/>
                                                            <w:bottom w:val="none" w:sz="0" w:space="0" w:color="auto"/>
                                                            <w:right w:val="none" w:sz="0" w:space="0" w:color="auto"/>
                                                          </w:divBdr>
                                                        </w:div>
                                                        <w:div w:id="776146228">
                                                          <w:marLeft w:val="640"/>
                                                          <w:marRight w:val="0"/>
                                                          <w:marTop w:val="0"/>
                                                          <w:marBottom w:val="0"/>
                                                          <w:divBdr>
                                                            <w:top w:val="none" w:sz="0" w:space="0" w:color="auto"/>
                                                            <w:left w:val="none" w:sz="0" w:space="0" w:color="auto"/>
                                                            <w:bottom w:val="none" w:sz="0" w:space="0" w:color="auto"/>
                                                            <w:right w:val="none" w:sz="0" w:space="0" w:color="auto"/>
                                                          </w:divBdr>
                                                        </w:div>
                                                        <w:div w:id="790518908">
                                                          <w:marLeft w:val="640"/>
                                                          <w:marRight w:val="0"/>
                                                          <w:marTop w:val="0"/>
                                                          <w:marBottom w:val="0"/>
                                                          <w:divBdr>
                                                            <w:top w:val="none" w:sz="0" w:space="0" w:color="auto"/>
                                                            <w:left w:val="none" w:sz="0" w:space="0" w:color="auto"/>
                                                            <w:bottom w:val="none" w:sz="0" w:space="0" w:color="auto"/>
                                                            <w:right w:val="none" w:sz="0" w:space="0" w:color="auto"/>
                                                          </w:divBdr>
                                                        </w:div>
                                                        <w:div w:id="876620994">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sChild>
                                                            <w:div w:id="227226631">
                                                              <w:marLeft w:val="0"/>
                                                              <w:marRight w:val="0"/>
                                                              <w:marTop w:val="0"/>
                                                              <w:marBottom w:val="0"/>
                                                              <w:divBdr>
                                                                <w:top w:val="none" w:sz="0" w:space="0" w:color="auto"/>
                                                                <w:left w:val="none" w:sz="0" w:space="0" w:color="auto"/>
                                                                <w:bottom w:val="none" w:sz="0" w:space="0" w:color="auto"/>
                                                                <w:right w:val="none" w:sz="0" w:space="0" w:color="auto"/>
                                                              </w:divBdr>
                                                              <w:divsChild>
                                                                <w:div w:id="5637615">
                                                                  <w:marLeft w:val="640"/>
                                                                  <w:marRight w:val="0"/>
                                                                  <w:marTop w:val="0"/>
                                                                  <w:marBottom w:val="0"/>
                                                                  <w:divBdr>
                                                                    <w:top w:val="none" w:sz="0" w:space="0" w:color="auto"/>
                                                                    <w:left w:val="none" w:sz="0" w:space="0" w:color="auto"/>
                                                                    <w:bottom w:val="none" w:sz="0" w:space="0" w:color="auto"/>
                                                                    <w:right w:val="none" w:sz="0" w:space="0" w:color="auto"/>
                                                                  </w:divBdr>
                                                                </w:div>
                                                                <w:div w:id="87652891">
                                                                  <w:marLeft w:val="640"/>
                                                                  <w:marRight w:val="0"/>
                                                                  <w:marTop w:val="0"/>
                                                                  <w:marBottom w:val="0"/>
                                                                  <w:divBdr>
                                                                    <w:top w:val="none" w:sz="0" w:space="0" w:color="auto"/>
                                                                    <w:left w:val="none" w:sz="0" w:space="0" w:color="auto"/>
                                                                    <w:bottom w:val="none" w:sz="0" w:space="0" w:color="auto"/>
                                                                    <w:right w:val="none" w:sz="0" w:space="0" w:color="auto"/>
                                                                  </w:divBdr>
                                                                </w:div>
                                                                <w:div w:id="157306360">
                                                                  <w:marLeft w:val="640"/>
                                                                  <w:marRight w:val="0"/>
                                                                  <w:marTop w:val="0"/>
                                                                  <w:marBottom w:val="0"/>
                                                                  <w:divBdr>
                                                                    <w:top w:val="none" w:sz="0" w:space="0" w:color="auto"/>
                                                                    <w:left w:val="none" w:sz="0" w:space="0" w:color="auto"/>
                                                                    <w:bottom w:val="none" w:sz="0" w:space="0" w:color="auto"/>
                                                                    <w:right w:val="none" w:sz="0" w:space="0" w:color="auto"/>
                                                                  </w:divBdr>
                                                                </w:div>
                                                                <w:div w:id="165438929">
                                                                  <w:marLeft w:val="640"/>
                                                                  <w:marRight w:val="0"/>
                                                                  <w:marTop w:val="0"/>
                                                                  <w:marBottom w:val="0"/>
                                                                  <w:divBdr>
                                                                    <w:top w:val="none" w:sz="0" w:space="0" w:color="auto"/>
                                                                    <w:left w:val="none" w:sz="0" w:space="0" w:color="auto"/>
                                                                    <w:bottom w:val="none" w:sz="0" w:space="0" w:color="auto"/>
                                                                    <w:right w:val="none" w:sz="0" w:space="0" w:color="auto"/>
                                                                  </w:divBdr>
                                                                </w:div>
                                                                <w:div w:id="171452719">
                                                                  <w:marLeft w:val="640"/>
                                                                  <w:marRight w:val="0"/>
                                                                  <w:marTop w:val="0"/>
                                                                  <w:marBottom w:val="0"/>
                                                                  <w:divBdr>
                                                                    <w:top w:val="none" w:sz="0" w:space="0" w:color="auto"/>
                                                                    <w:left w:val="none" w:sz="0" w:space="0" w:color="auto"/>
                                                                    <w:bottom w:val="none" w:sz="0" w:space="0" w:color="auto"/>
                                                                    <w:right w:val="none" w:sz="0" w:space="0" w:color="auto"/>
                                                                  </w:divBdr>
                                                                </w:div>
                                                                <w:div w:id="189531591">
                                                                  <w:marLeft w:val="640"/>
                                                                  <w:marRight w:val="0"/>
                                                                  <w:marTop w:val="0"/>
                                                                  <w:marBottom w:val="0"/>
                                                                  <w:divBdr>
                                                                    <w:top w:val="none" w:sz="0" w:space="0" w:color="auto"/>
                                                                    <w:left w:val="none" w:sz="0" w:space="0" w:color="auto"/>
                                                                    <w:bottom w:val="none" w:sz="0" w:space="0" w:color="auto"/>
                                                                    <w:right w:val="none" w:sz="0" w:space="0" w:color="auto"/>
                                                                  </w:divBdr>
                                                                </w:div>
                                                                <w:div w:id="214511277">
                                                                  <w:marLeft w:val="640"/>
                                                                  <w:marRight w:val="0"/>
                                                                  <w:marTop w:val="0"/>
                                                                  <w:marBottom w:val="0"/>
                                                                  <w:divBdr>
                                                                    <w:top w:val="none" w:sz="0" w:space="0" w:color="auto"/>
                                                                    <w:left w:val="none" w:sz="0" w:space="0" w:color="auto"/>
                                                                    <w:bottom w:val="none" w:sz="0" w:space="0" w:color="auto"/>
                                                                    <w:right w:val="none" w:sz="0" w:space="0" w:color="auto"/>
                                                                  </w:divBdr>
                                                                </w:div>
                                                                <w:div w:id="239290179">
                                                                  <w:marLeft w:val="640"/>
                                                                  <w:marRight w:val="0"/>
                                                                  <w:marTop w:val="0"/>
                                                                  <w:marBottom w:val="0"/>
                                                                  <w:divBdr>
                                                                    <w:top w:val="none" w:sz="0" w:space="0" w:color="auto"/>
                                                                    <w:left w:val="none" w:sz="0" w:space="0" w:color="auto"/>
                                                                    <w:bottom w:val="none" w:sz="0" w:space="0" w:color="auto"/>
                                                                    <w:right w:val="none" w:sz="0" w:space="0" w:color="auto"/>
                                                                  </w:divBdr>
                                                                </w:div>
                                                                <w:div w:id="289944038">
                                                                  <w:marLeft w:val="640"/>
                                                                  <w:marRight w:val="0"/>
                                                                  <w:marTop w:val="0"/>
                                                                  <w:marBottom w:val="0"/>
                                                                  <w:divBdr>
                                                                    <w:top w:val="none" w:sz="0" w:space="0" w:color="auto"/>
                                                                    <w:left w:val="none" w:sz="0" w:space="0" w:color="auto"/>
                                                                    <w:bottom w:val="none" w:sz="0" w:space="0" w:color="auto"/>
                                                                    <w:right w:val="none" w:sz="0" w:space="0" w:color="auto"/>
                                                                  </w:divBdr>
                                                                </w:div>
                                                                <w:div w:id="360786686">
                                                                  <w:marLeft w:val="640"/>
                                                                  <w:marRight w:val="0"/>
                                                                  <w:marTop w:val="0"/>
                                                                  <w:marBottom w:val="0"/>
                                                                  <w:divBdr>
                                                                    <w:top w:val="none" w:sz="0" w:space="0" w:color="auto"/>
                                                                    <w:left w:val="none" w:sz="0" w:space="0" w:color="auto"/>
                                                                    <w:bottom w:val="none" w:sz="0" w:space="0" w:color="auto"/>
                                                                    <w:right w:val="none" w:sz="0" w:space="0" w:color="auto"/>
                                                                  </w:divBdr>
                                                                </w:div>
                                                                <w:div w:id="437531373">
                                                                  <w:marLeft w:val="640"/>
                                                                  <w:marRight w:val="0"/>
                                                                  <w:marTop w:val="0"/>
                                                                  <w:marBottom w:val="0"/>
                                                                  <w:divBdr>
                                                                    <w:top w:val="none" w:sz="0" w:space="0" w:color="auto"/>
                                                                    <w:left w:val="none" w:sz="0" w:space="0" w:color="auto"/>
                                                                    <w:bottom w:val="none" w:sz="0" w:space="0" w:color="auto"/>
                                                                    <w:right w:val="none" w:sz="0" w:space="0" w:color="auto"/>
                                                                  </w:divBdr>
                                                                </w:div>
                                                                <w:div w:id="449201235">
                                                                  <w:marLeft w:val="640"/>
                                                                  <w:marRight w:val="0"/>
                                                                  <w:marTop w:val="0"/>
                                                                  <w:marBottom w:val="0"/>
                                                                  <w:divBdr>
                                                                    <w:top w:val="none" w:sz="0" w:space="0" w:color="auto"/>
                                                                    <w:left w:val="none" w:sz="0" w:space="0" w:color="auto"/>
                                                                    <w:bottom w:val="none" w:sz="0" w:space="0" w:color="auto"/>
                                                                    <w:right w:val="none" w:sz="0" w:space="0" w:color="auto"/>
                                                                  </w:divBdr>
                                                                </w:div>
                                                                <w:div w:id="484394307">
                                                                  <w:marLeft w:val="640"/>
                                                                  <w:marRight w:val="0"/>
                                                                  <w:marTop w:val="0"/>
                                                                  <w:marBottom w:val="0"/>
                                                                  <w:divBdr>
                                                                    <w:top w:val="none" w:sz="0" w:space="0" w:color="auto"/>
                                                                    <w:left w:val="none" w:sz="0" w:space="0" w:color="auto"/>
                                                                    <w:bottom w:val="none" w:sz="0" w:space="0" w:color="auto"/>
                                                                    <w:right w:val="none" w:sz="0" w:space="0" w:color="auto"/>
                                                                  </w:divBdr>
                                                                </w:div>
                                                                <w:div w:id="520775774">
                                                                  <w:marLeft w:val="640"/>
                                                                  <w:marRight w:val="0"/>
                                                                  <w:marTop w:val="0"/>
                                                                  <w:marBottom w:val="0"/>
                                                                  <w:divBdr>
                                                                    <w:top w:val="none" w:sz="0" w:space="0" w:color="auto"/>
                                                                    <w:left w:val="none" w:sz="0" w:space="0" w:color="auto"/>
                                                                    <w:bottom w:val="none" w:sz="0" w:space="0" w:color="auto"/>
                                                                    <w:right w:val="none" w:sz="0" w:space="0" w:color="auto"/>
                                                                  </w:divBdr>
                                                                </w:div>
                                                                <w:div w:id="592394712">
                                                                  <w:marLeft w:val="640"/>
                                                                  <w:marRight w:val="0"/>
                                                                  <w:marTop w:val="0"/>
                                                                  <w:marBottom w:val="0"/>
                                                                  <w:divBdr>
                                                                    <w:top w:val="none" w:sz="0" w:space="0" w:color="auto"/>
                                                                    <w:left w:val="none" w:sz="0" w:space="0" w:color="auto"/>
                                                                    <w:bottom w:val="none" w:sz="0" w:space="0" w:color="auto"/>
                                                                    <w:right w:val="none" w:sz="0" w:space="0" w:color="auto"/>
                                                                  </w:divBdr>
                                                                </w:div>
                                                                <w:div w:id="644628428">
                                                                  <w:marLeft w:val="640"/>
                                                                  <w:marRight w:val="0"/>
                                                                  <w:marTop w:val="0"/>
                                                                  <w:marBottom w:val="0"/>
                                                                  <w:divBdr>
                                                                    <w:top w:val="none" w:sz="0" w:space="0" w:color="auto"/>
                                                                    <w:left w:val="none" w:sz="0" w:space="0" w:color="auto"/>
                                                                    <w:bottom w:val="none" w:sz="0" w:space="0" w:color="auto"/>
                                                                    <w:right w:val="none" w:sz="0" w:space="0" w:color="auto"/>
                                                                  </w:divBdr>
                                                                </w:div>
                                                                <w:div w:id="731119756">
                                                                  <w:marLeft w:val="640"/>
                                                                  <w:marRight w:val="0"/>
                                                                  <w:marTop w:val="0"/>
                                                                  <w:marBottom w:val="0"/>
                                                                  <w:divBdr>
                                                                    <w:top w:val="none" w:sz="0" w:space="0" w:color="auto"/>
                                                                    <w:left w:val="none" w:sz="0" w:space="0" w:color="auto"/>
                                                                    <w:bottom w:val="none" w:sz="0" w:space="0" w:color="auto"/>
                                                                    <w:right w:val="none" w:sz="0" w:space="0" w:color="auto"/>
                                                                  </w:divBdr>
                                                                </w:div>
                                                                <w:div w:id="796921748">
                                                                  <w:marLeft w:val="640"/>
                                                                  <w:marRight w:val="0"/>
                                                                  <w:marTop w:val="0"/>
                                                                  <w:marBottom w:val="0"/>
                                                                  <w:divBdr>
                                                                    <w:top w:val="none" w:sz="0" w:space="0" w:color="auto"/>
                                                                    <w:left w:val="none" w:sz="0" w:space="0" w:color="auto"/>
                                                                    <w:bottom w:val="none" w:sz="0" w:space="0" w:color="auto"/>
                                                                    <w:right w:val="none" w:sz="0" w:space="0" w:color="auto"/>
                                                                  </w:divBdr>
                                                                </w:div>
                                                                <w:div w:id="890313875">
                                                                  <w:marLeft w:val="640"/>
                                                                  <w:marRight w:val="0"/>
                                                                  <w:marTop w:val="0"/>
                                                                  <w:marBottom w:val="0"/>
                                                                  <w:divBdr>
                                                                    <w:top w:val="none" w:sz="0" w:space="0" w:color="auto"/>
                                                                    <w:left w:val="none" w:sz="0" w:space="0" w:color="auto"/>
                                                                    <w:bottom w:val="none" w:sz="0" w:space="0" w:color="auto"/>
                                                                    <w:right w:val="none" w:sz="0" w:space="0" w:color="auto"/>
                                                                  </w:divBdr>
                                                                </w:div>
                                                                <w:div w:id="942768065">
                                                                  <w:marLeft w:val="640"/>
                                                                  <w:marRight w:val="0"/>
                                                                  <w:marTop w:val="0"/>
                                                                  <w:marBottom w:val="0"/>
                                                                  <w:divBdr>
                                                                    <w:top w:val="none" w:sz="0" w:space="0" w:color="auto"/>
                                                                    <w:left w:val="none" w:sz="0" w:space="0" w:color="auto"/>
                                                                    <w:bottom w:val="none" w:sz="0" w:space="0" w:color="auto"/>
                                                                    <w:right w:val="none" w:sz="0" w:space="0" w:color="auto"/>
                                                                  </w:divBdr>
                                                                </w:div>
                                                                <w:div w:id="976297467">
                                                                  <w:marLeft w:val="640"/>
                                                                  <w:marRight w:val="0"/>
                                                                  <w:marTop w:val="0"/>
                                                                  <w:marBottom w:val="0"/>
                                                                  <w:divBdr>
                                                                    <w:top w:val="none" w:sz="0" w:space="0" w:color="auto"/>
                                                                    <w:left w:val="none" w:sz="0" w:space="0" w:color="auto"/>
                                                                    <w:bottom w:val="none" w:sz="0" w:space="0" w:color="auto"/>
                                                                    <w:right w:val="none" w:sz="0" w:space="0" w:color="auto"/>
                                                                  </w:divBdr>
                                                                </w:div>
                                                                <w:div w:id="1117337591">
                                                                  <w:marLeft w:val="640"/>
                                                                  <w:marRight w:val="0"/>
                                                                  <w:marTop w:val="0"/>
                                                                  <w:marBottom w:val="0"/>
                                                                  <w:divBdr>
                                                                    <w:top w:val="none" w:sz="0" w:space="0" w:color="auto"/>
                                                                    <w:left w:val="none" w:sz="0" w:space="0" w:color="auto"/>
                                                                    <w:bottom w:val="none" w:sz="0" w:space="0" w:color="auto"/>
                                                                    <w:right w:val="none" w:sz="0" w:space="0" w:color="auto"/>
                                                                  </w:divBdr>
                                                                </w:div>
                                                                <w:div w:id="1187870104">
                                                                  <w:marLeft w:val="640"/>
                                                                  <w:marRight w:val="0"/>
                                                                  <w:marTop w:val="0"/>
                                                                  <w:marBottom w:val="0"/>
                                                                  <w:divBdr>
                                                                    <w:top w:val="none" w:sz="0" w:space="0" w:color="auto"/>
                                                                    <w:left w:val="none" w:sz="0" w:space="0" w:color="auto"/>
                                                                    <w:bottom w:val="none" w:sz="0" w:space="0" w:color="auto"/>
                                                                    <w:right w:val="none" w:sz="0" w:space="0" w:color="auto"/>
                                                                  </w:divBdr>
                                                                </w:div>
                                                                <w:div w:id="1265696995">
                                                                  <w:marLeft w:val="640"/>
                                                                  <w:marRight w:val="0"/>
                                                                  <w:marTop w:val="0"/>
                                                                  <w:marBottom w:val="0"/>
                                                                  <w:divBdr>
                                                                    <w:top w:val="none" w:sz="0" w:space="0" w:color="auto"/>
                                                                    <w:left w:val="none" w:sz="0" w:space="0" w:color="auto"/>
                                                                    <w:bottom w:val="none" w:sz="0" w:space="0" w:color="auto"/>
                                                                    <w:right w:val="none" w:sz="0" w:space="0" w:color="auto"/>
                                                                  </w:divBdr>
                                                                </w:div>
                                                                <w:div w:id="1278022793">
                                                                  <w:marLeft w:val="640"/>
                                                                  <w:marRight w:val="0"/>
                                                                  <w:marTop w:val="0"/>
                                                                  <w:marBottom w:val="0"/>
                                                                  <w:divBdr>
                                                                    <w:top w:val="none" w:sz="0" w:space="0" w:color="auto"/>
                                                                    <w:left w:val="none" w:sz="0" w:space="0" w:color="auto"/>
                                                                    <w:bottom w:val="none" w:sz="0" w:space="0" w:color="auto"/>
                                                                    <w:right w:val="none" w:sz="0" w:space="0" w:color="auto"/>
                                                                  </w:divBdr>
                                                                </w:div>
                                                                <w:div w:id="1281572268">
                                                                  <w:marLeft w:val="640"/>
                                                                  <w:marRight w:val="0"/>
                                                                  <w:marTop w:val="0"/>
                                                                  <w:marBottom w:val="0"/>
                                                                  <w:divBdr>
                                                                    <w:top w:val="none" w:sz="0" w:space="0" w:color="auto"/>
                                                                    <w:left w:val="none" w:sz="0" w:space="0" w:color="auto"/>
                                                                    <w:bottom w:val="none" w:sz="0" w:space="0" w:color="auto"/>
                                                                    <w:right w:val="none" w:sz="0" w:space="0" w:color="auto"/>
                                                                  </w:divBdr>
                                                                </w:div>
                                                                <w:div w:id="1290430061">
                                                                  <w:marLeft w:val="640"/>
                                                                  <w:marRight w:val="0"/>
                                                                  <w:marTop w:val="0"/>
                                                                  <w:marBottom w:val="0"/>
                                                                  <w:divBdr>
                                                                    <w:top w:val="none" w:sz="0" w:space="0" w:color="auto"/>
                                                                    <w:left w:val="none" w:sz="0" w:space="0" w:color="auto"/>
                                                                    <w:bottom w:val="none" w:sz="0" w:space="0" w:color="auto"/>
                                                                    <w:right w:val="none" w:sz="0" w:space="0" w:color="auto"/>
                                                                  </w:divBdr>
                                                                </w:div>
                                                                <w:div w:id="1296374973">
                                                                  <w:marLeft w:val="640"/>
                                                                  <w:marRight w:val="0"/>
                                                                  <w:marTop w:val="0"/>
                                                                  <w:marBottom w:val="0"/>
                                                                  <w:divBdr>
                                                                    <w:top w:val="none" w:sz="0" w:space="0" w:color="auto"/>
                                                                    <w:left w:val="none" w:sz="0" w:space="0" w:color="auto"/>
                                                                    <w:bottom w:val="none" w:sz="0" w:space="0" w:color="auto"/>
                                                                    <w:right w:val="none" w:sz="0" w:space="0" w:color="auto"/>
                                                                  </w:divBdr>
                                                                </w:div>
                                                                <w:div w:id="1307319882">
                                                                  <w:marLeft w:val="640"/>
                                                                  <w:marRight w:val="0"/>
                                                                  <w:marTop w:val="0"/>
                                                                  <w:marBottom w:val="0"/>
                                                                  <w:divBdr>
                                                                    <w:top w:val="none" w:sz="0" w:space="0" w:color="auto"/>
                                                                    <w:left w:val="none" w:sz="0" w:space="0" w:color="auto"/>
                                                                    <w:bottom w:val="none" w:sz="0" w:space="0" w:color="auto"/>
                                                                    <w:right w:val="none" w:sz="0" w:space="0" w:color="auto"/>
                                                                  </w:divBdr>
                                                                </w:div>
                                                                <w:div w:id="1322660325">
                                                                  <w:marLeft w:val="640"/>
                                                                  <w:marRight w:val="0"/>
                                                                  <w:marTop w:val="0"/>
                                                                  <w:marBottom w:val="0"/>
                                                                  <w:divBdr>
                                                                    <w:top w:val="none" w:sz="0" w:space="0" w:color="auto"/>
                                                                    <w:left w:val="none" w:sz="0" w:space="0" w:color="auto"/>
                                                                    <w:bottom w:val="none" w:sz="0" w:space="0" w:color="auto"/>
                                                                    <w:right w:val="none" w:sz="0" w:space="0" w:color="auto"/>
                                                                  </w:divBdr>
                                                                </w:div>
                                                                <w:div w:id="1333952026">
                                                                  <w:marLeft w:val="640"/>
                                                                  <w:marRight w:val="0"/>
                                                                  <w:marTop w:val="0"/>
                                                                  <w:marBottom w:val="0"/>
                                                                  <w:divBdr>
                                                                    <w:top w:val="none" w:sz="0" w:space="0" w:color="auto"/>
                                                                    <w:left w:val="none" w:sz="0" w:space="0" w:color="auto"/>
                                                                    <w:bottom w:val="none" w:sz="0" w:space="0" w:color="auto"/>
                                                                    <w:right w:val="none" w:sz="0" w:space="0" w:color="auto"/>
                                                                  </w:divBdr>
                                                                </w:div>
                                                                <w:div w:id="1610814269">
                                                                  <w:marLeft w:val="640"/>
                                                                  <w:marRight w:val="0"/>
                                                                  <w:marTop w:val="0"/>
                                                                  <w:marBottom w:val="0"/>
                                                                  <w:divBdr>
                                                                    <w:top w:val="none" w:sz="0" w:space="0" w:color="auto"/>
                                                                    <w:left w:val="none" w:sz="0" w:space="0" w:color="auto"/>
                                                                    <w:bottom w:val="none" w:sz="0" w:space="0" w:color="auto"/>
                                                                    <w:right w:val="none" w:sz="0" w:space="0" w:color="auto"/>
                                                                  </w:divBdr>
                                                                </w:div>
                                                                <w:div w:id="1776705258">
                                                                  <w:marLeft w:val="640"/>
                                                                  <w:marRight w:val="0"/>
                                                                  <w:marTop w:val="0"/>
                                                                  <w:marBottom w:val="0"/>
                                                                  <w:divBdr>
                                                                    <w:top w:val="none" w:sz="0" w:space="0" w:color="auto"/>
                                                                    <w:left w:val="none" w:sz="0" w:space="0" w:color="auto"/>
                                                                    <w:bottom w:val="none" w:sz="0" w:space="0" w:color="auto"/>
                                                                    <w:right w:val="none" w:sz="0" w:space="0" w:color="auto"/>
                                                                  </w:divBdr>
                                                                </w:div>
                                                                <w:div w:id="1810709312">
                                                                  <w:marLeft w:val="640"/>
                                                                  <w:marRight w:val="0"/>
                                                                  <w:marTop w:val="0"/>
                                                                  <w:marBottom w:val="0"/>
                                                                  <w:divBdr>
                                                                    <w:top w:val="none" w:sz="0" w:space="0" w:color="auto"/>
                                                                    <w:left w:val="none" w:sz="0" w:space="0" w:color="auto"/>
                                                                    <w:bottom w:val="none" w:sz="0" w:space="0" w:color="auto"/>
                                                                    <w:right w:val="none" w:sz="0" w:space="0" w:color="auto"/>
                                                                  </w:divBdr>
                                                                </w:div>
                                                                <w:div w:id="1947346738">
                                                                  <w:marLeft w:val="640"/>
                                                                  <w:marRight w:val="0"/>
                                                                  <w:marTop w:val="0"/>
                                                                  <w:marBottom w:val="0"/>
                                                                  <w:divBdr>
                                                                    <w:top w:val="none" w:sz="0" w:space="0" w:color="auto"/>
                                                                    <w:left w:val="none" w:sz="0" w:space="0" w:color="auto"/>
                                                                    <w:bottom w:val="none" w:sz="0" w:space="0" w:color="auto"/>
                                                                    <w:right w:val="none" w:sz="0" w:space="0" w:color="auto"/>
                                                                  </w:divBdr>
                                                                </w:div>
                                                                <w:div w:id="2011906265">
                                                                  <w:marLeft w:val="640"/>
                                                                  <w:marRight w:val="0"/>
                                                                  <w:marTop w:val="0"/>
                                                                  <w:marBottom w:val="0"/>
                                                                  <w:divBdr>
                                                                    <w:top w:val="none" w:sz="0" w:space="0" w:color="auto"/>
                                                                    <w:left w:val="none" w:sz="0" w:space="0" w:color="auto"/>
                                                                    <w:bottom w:val="none" w:sz="0" w:space="0" w:color="auto"/>
                                                                    <w:right w:val="none" w:sz="0" w:space="0" w:color="auto"/>
                                                                  </w:divBdr>
                                                                </w:div>
                                                                <w:div w:id="2140875522">
                                                                  <w:marLeft w:val="640"/>
                                                                  <w:marRight w:val="0"/>
                                                                  <w:marTop w:val="0"/>
                                                                  <w:marBottom w:val="0"/>
                                                                  <w:divBdr>
                                                                    <w:top w:val="none" w:sz="0" w:space="0" w:color="auto"/>
                                                                    <w:left w:val="none" w:sz="0" w:space="0" w:color="auto"/>
                                                                    <w:bottom w:val="none" w:sz="0" w:space="0" w:color="auto"/>
                                                                    <w:right w:val="none" w:sz="0" w:space="0" w:color="auto"/>
                                                                  </w:divBdr>
                                                                </w:div>
                                                              </w:divsChild>
                                                            </w:div>
                                                            <w:div w:id="1058360424">
                                                              <w:marLeft w:val="0"/>
                                                              <w:marRight w:val="0"/>
                                                              <w:marTop w:val="0"/>
                                                              <w:marBottom w:val="0"/>
                                                              <w:divBdr>
                                                                <w:top w:val="none" w:sz="0" w:space="0" w:color="auto"/>
                                                                <w:left w:val="none" w:sz="0" w:space="0" w:color="auto"/>
                                                                <w:bottom w:val="none" w:sz="0" w:space="0" w:color="auto"/>
                                                                <w:right w:val="none" w:sz="0" w:space="0" w:color="auto"/>
                                                              </w:divBdr>
                                                              <w:divsChild>
                                                                <w:div w:id="23212222">
                                                                  <w:marLeft w:val="640"/>
                                                                  <w:marRight w:val="0"/>
                                                                  <w:marTop w:val="0"/>
                                                                  <w:marBottom w:val="0"/>
                                                                  <w:divBdr>
                                                                    <w:top w:val="none" w:sz="0" w:space="0" w:color="auto"/>
                                                                    <w:left w:val="none" w:sz="0" w:space="0" w:color="auto"/>
                                                                    <w:bottom w:val="none" w:sz="0" w:space="0" w:color="auto"/>
                                                                    <w:right w:val="none" w:sz="0" w:space="0" w:color="auto"/>
                                                                  </w:divBdr>
                                                                </w:div>
                                                                <w:div w:id="274102570">
                                                                  <w:marLeft w:val="640"/>
                                                                  <w:marRight w:val="0"/>
                                                                  <w:marTop w:val="0"/>
                                                                  <w:marBottom w:val="0"/>
                                                                  <w:divBdr>
                                                                    <w:top w:val="none" w:sz="0" w:space="0" w:color="auto"/>
                                                                    <w:left w:val="none" w:sz="0" w:space="0" w:color="auto"/>
                                                                    <w:bottom w:val="none" w:sz="0" w:space="0" w:color="auto"/>
                                                                    <w:right w:val="none" w:sz="0" w:space="0" w:color="auto"/>
                                                                  </w:divBdr>
                                                                </w:div>
                                                                <w:div w:id="408385634">
                                                                  <w:marLeft w:val="640"/>
                                                                  <w:marRight w:val="0"/>
                                                                  <w:marTop w:val="0"/>
                                                                  <w:marBottom w:val="0"/>
                                                                  <w:divBdr>
                                                                    <w:top w:val="none" w:sz="0" w:space="0" w:color="auto"/>
                                                                    <w:left w:val="none" w:sz="0" w:space="0" w:color="auto"/>
                                                                    <w:bottom w:val="none" w:sz="0" w:space="0" w:color="auto"/>
                                                                    <w:right w:val="none" w:sz="0" w:space="0" w:color="auto"/>
                                                                  </w:divBdr>
                                                                </w:div>
                                                                <w:div w:id="534004106">
                                                                  <w:marLeft w:val="640"/>
                                                                  <w:marRight w:val="0"/>
                                                                  <w:marTop w:val="0"/>
                                                                  <w:marBottom w:val="0"/>
                                                                  <w:divBdr>
                                                                    <w:top w:val="none" w:sz="0" w:space="0" w:color="auto"/>
                                                                    <w:left w:val="none" w:sz="0" w:space="0" w:color="auto"/>
                                                                    <w:bottom w:val="none" w:sz="0" w:space="0" w:color="auto"/>
                                                                    <w:right w:val="none" w:sz="0" w:space="0" w:color="auto"/>
                                                                  </w:divBdr>
                                                                </w:div>
                                                                <w:div w:id="567035975">
                                                                  <w:marLeft w:val="640"/>
                                                                  <w:marRight w:val="0"/>
                                                                  <w:marTop w:val="0"/>
                                                                  <w:marBottom w:val="0"/>
                                                                  <w:divBdr>
                                                                    <w:top w:val="none" w:sz="0" w:space="0" w:color="auto"/>
                                                                    <w:left w:val="none" w:sz="0" w:space="0" w:color="auto"/>
                                                                    <w:bottom w:val="none" w:sz="0" w:space="0" w:color="auto"/>
                                                                    <w:right w:val="none" w:sz="0" w:space="0" w:color="auto"/>
                                                                  </w:divBdr>
                                                                </w:div>
                                                                <w:div w:id="598100339">
                                                                  <w:marLeft w:val="640"/>
                                                                  <w:marRight w:val="0"/>
                                                                  <w:marTop w:val="0"/>
                                                                  <w:marBottom w:val="0"/>
                                                                  <w:divBdr>
                                                                    <w:top w:val="none" w:sz="0" w:space="0" w:color="auto"/>
                                                                    <w:left w:val="none" w:sz="0" w:space="0" w:color="auto"/>
                                                                    <w:bottom w:val="none" w:sz="0" w:space="0" w:color="auto"/>
                                                                    <w:right w:val="none" w:sz="0" w:space="0" w:color="auto"/>
                                                                  </w:divBdr>
                                                                </w:div>
                                                                <w:div w:id="612440056">
                                                                  <w:marLeft w:val="640"/>
                                                                  <w:marRight w:val="0"/>
                                                                  <w:marTop w:val="0"/>
                                                                  <w:marBottom w:val="0"/>
                                                                  <w:divBdr>
                                                                    <w:top w:val="none" w:sz="0" w:space="0" w:color="auto"/>
                                                                    <w:left w:val="none" w:sz="0" w:space="0" w:color="auto"/>
                                                                    <w:bottom w:val="none" w:sz="0" w:space="0" w:color="auto"/>
                                                                    <w:right w:val="none" w:sz="0" w:space="0" w:color="auto"/>
                                                                  </w:divBdr>
                                                                  <w:divsChild>
                                                                    <w:div w:id="446316603">
                                                                      <w:marLeft w:val="0"/>
                                                                      <w:marRight w:val="0"/>
                                                                      <w:marTop w:val="0"/>
                                                                      <w:marBottom w:val="0"/>
                                                                      <w:divBdr>
                                                                        <w:top w:val="none" w:sz="0" w:space="0" w:color="auto"/>
                                                                        <w:left w:val="none" w:sz="0" w:space="0" w:color="auto"/>
                                                                        <w:bottom w:val="none" w:sz="0" w:space="0" w:color="auto"/>
                                                                        <w:right w:val="none" w:sz="0" w:space="0" w:color="auto"/>
                                                                      </w:divBdr>
                                                                      <w:divsChild>
                                                                        <w:div w:id="19863143">
                                                                          <w:marLeft w:val="640"/>
                                                                          <w:marRight w:val="0"/>
                                                                          <w:marTop w:val="0"/>
                                                                          <w:marBottom w:val="0"/>
                                                                          <w:divBdr>
                                                                            <w:top w:val="none" w:sz="0" w:space="0" w:color="auto"/>
                                                                            <w:left w:val="none" w:sz="0" w:space="0" w:color="auto"/>
                                                                            <w:bottom w:val="none" w:sz="0" w:space="0" w:color="auto"/>
                                                                            <w:right w:val="none" w:sz="0" w:space="0" w:color="auto"/>
                                                                          </w:divBdr>
                                                                        </w:div>
                                                                        <w:div w:id="39087935">
                                                                          <w:marLeft w:val="640"/>
                                                                          <w:marRight w:val="0"/>
                                                                          <w:marTop w:val="0"/>
                                                                          <w:marBottom w:val="0"/>
                                                                          <w:divBdr>
                                                                            <w:top w:val="none" w:sz="0" w:space="0" w:color="auto"/>
                                                                            <w:left w:val="none" w:sz="0" w:space="0" w:color="auto"/>
                                                                            <w:bottom w:val="none" w:sz="0" w:space="0" w:color="auto"/>
                                                                            <w:right w:val="none" w:sz="0" w:space="0" w:color="auto"/>
                                                                          </w:divBdr>
                                                                        </w:div>
                                                                        <w:div w:id="89854781">
                                                                          <w:marLeft w:val="640"/>
                                                                          <w:marRight w:val="0"/>
                                                                          <w:marTop w:val="0"/>
                                                                          <w:marBottom w:val="0"/>
                                                                          <w:divBdr>
                                                                            <w:top w:val="none" w:sz="0" w:space="0" w:color="auto"/>
                                                                            <w:left w:val="none" w:sz="0" w:space="0" w:color="auto"/>
                                                                            <w:bottom w:val="none" w:sz="0" w:space="0" w:color="auto"/>
                                                                            <w:right w:val="none" w:sz="0" w:space="0" w:color="auto"/>
                                                                          </w:divBdr>
                                                                        </w:div>
                                                                        <w:div w:id="103765682">
                                                                          <w:marLeft w:val="640"/>
                                                                          <w:marRight w:val="0"/>
                                                                          <w:marTop w:val="0"/>
                                                                          <w:marBottom w:val="0"/>
                                                                          <w:divBdr>
                                                                            <w:top w:val="none" w:sz="0" w:space="0" w:color="auto"/>
                                                                            <w:left w:val="none" w:sz="0" w:space="0" w:color="auto"/>
                                                                            <w:bottom w:val="none" w:sz="0" w:space="0" w:color="auto"/>
                                                                            <w:right w:val="none" w:sz="0" w:space="0" w:color="auto"/>
                                                                          </w:divBdr>
                                                                        </w:div>
                                                                        <w:div w:id="129373128">
                                                                          <w:marLeft w:val="640"/>
                                                                          <w:marRight w:val="0"/>
                                                                          <w:marTop w:val="0"/>
                                                                          <w:marBottom w:val="0"/>
                                                                          <w:divBdr>
                                                                            <w:top w:val="none" w:sz="0" w:space="0" w:color="auto"/>
                                                                            <w:left w:val="none" w:sz="0" w:space="0" w:color="auto"/>
                                                                            <w:bottom w:val="none" w:sz="0" w:space="0" w:color="auto"/>
                                                                            <w:right w:val="none" w:sz="0" w:space="0" w:color="auto"/>
                                                                          </w:divBdr>
                                                                        </w:div>
                                                                        <w:div w:id="163470975">
                                                                          <w:marLeft w:val="640"/>
                                                                          <w:marRight w:val="0"/>
                                                                          <w:marTop w:val="0"/>
                                                                          <w:marBottom w:val="0"/>
                                                                          <w:divBdr>
                                                                            <w:top w:val="none" w:sz="0" w:space="0" w:color="auto"/>
                                                                            <w:left w:val="none" w:sz="0" w:space="0" w:color="auto"/>
                                                                            <w:bottom w:val="none" w:sz="0" w:space="0" w:color="auto"/>
                                                                            <w:right w:val="none" w:sz="0" w:space="0" w:color="auto"/>
                                                                          </w:divBdr>
                                                                        </w:div>
                                                                        <w:div w:id="168958044">
                                                                          <w:marLeft w:val="640"/>
                                                                          <w:marRight w:val="0"/>
                                                                          <w:marTop w:val="0"/>
                                                                          <w:marBottom w:val="0"/>
                                                                          <w:divBdr>
                                                                            <w:top w:val="none" w:sz="0" w:space="0" w:color="auto"/>
                                                                            <w:left w:val="none" w:sz="0" w:space="0" w:color="auto"/>
                                                                            <w:bottom w:val="none" w:sz="0" w:space="0" w:color="auto"/>
                                                                            <w:right w:val="none" w:sz="0" w:space="0" w:color="auto"/>
                                                                          </w:divBdr>
                                                                        </w:div>
                                                                        <w:div w:id="170995607">
                                                                          <w:marLeft w:val="640"/>
                                                                          <w:marRight w:val="0"/>
                                                                          <w:marTop w:val="0"/>
                                                                          <w:marBottom w:val="0"/>
                                                                          <w:divBdr>
                                                                            <w:top w:val="none" w:sz="0" w:space="0" w:color="auto"/>
                                                                            <w:left w:val="none" w:sz="0" w:space="0" w:color="auto"/>
                                                                            <w:bottom w:val="none" w:sz="0" w:space="0" w:color="auto"/>
                                                                            <w:right w:val="none" w:sz="0" w:space="0" w:color="auto"/>
                                                                          </w:divBdr>
                                                                        </w:div>
                                                                        <w:div w:id="175310683">
                                                                          <w:marLeft w:val="640"/>
                                                                          <w:marRight w:val="0"/>
                                                                          <w:marTop w:val="0"/>
                                                                          <w:marBottom w:val="0"/>
                                                                          <w:divBdr>
                                                                            <w:top w:val="none" w:sz="0" w:space="0" w:color="auto"/>
                                                                            <w:left w:val="none" w:sz="0" w:space="0" w:color="auto"/>
                                                                            <w:bottom w:val="none" w:sz="0" w:space="0" w:color="auto"/>
                                                                            <w:right w:val="none" w:sz="0" w:space="0" w:color="auto"/>
                                                                          </w:divBdr>
                                                                        </w:div>
                                                                        <w:div w:id="222328038">
                                                                          <w:marLeft w:val="640"/>
                                                                          <w:marRight w:val="0"/>
                                                                          <w:marTop w:val="0"/>
                                                                          <w:marBottom w:val="0"/>
                                                                          <w:divBdr>
                                                                            <w:top w:val="none" w:sz="0" w:space="0" w:color="auto"/>
                                                                            <w:left w:val="none" w:sz="0" w:space="0" w:color="auto"/>
                                                                            <w:bottom w:val="none" w:sz="0" w:space="0" w:color="auto"/>
                                                                            <w:right w:val="none" w:sz="0" w:space="0" w:color="auto"/>
                                                                          </w:divBdr>
                                                                        </w:div>
                                                                        <w:div w:id="254287547">
                                                                          <w:marLeft w:val="640"/>
                                                                          <w:marRight w:val="0"/>
                                                                          <w:marTop w:val="0"/>
                                                                          <w:marBottom w:val="0"/>
                                                                          <w:divBdr>
                                                                            <w:top w:val="none" w:sz="0" w:space="0" w:color="auto"/>
                                                                            <w:left w:val="none" w:sz="0" w:space="0" w:color="auto"/>
                                                                            <w:bottom w:val="none" w:sz="0" w:space="0" w:color="auto"/>
                                                                            <w:right w:val="none" w:sz="0" w:space="0" w:color="auto"/>
                                                                          </w:divBdr>
                                                                        </w:div>
                                                                        <w:div w:id="312678424">
                                                                          <w:marLeft w:val="640"/>
                                                                          <w:marRight w:val="0"/>
                                                                          <w:marTop w:val="0"/>
                                                                          <w:marBottom w:val="0"/>
                                                                          <w:divBdr>
                                                                            <w:top w:val="none" w:sz="0" w:space="0" w:color="auto"/>
                                                                            <w:left w:val="none" w:sz="0" w:space="0" w:color="auto"/>
                                                                            <w:bottom w:val="none" w:sz="0" w:space="0" w:color="auto"/>
                                                                            <w:right w:val="none" w:sz="0" w:space="0" w:color="auto"/>
                                                                          </w:divBdr>
                                                                        </w:div>
                                                                        <w:div w:id="382025092">
                                                                          <w:marLeft w:val="640"/>
                                                                          <w:marRight w:val="0"/>
                                                                          <w:marTop w:val="0"/>
                                                                          <w:marBottom w:val="0"/>
                                                                          <w:divBdr>
                                                                            <w:top w:val="none" w:sz="0" w:space="0" w:color="auto"/>
                                                                            <w:left w:val="none" w:sz="0" w:space="0" w:color="auto"/>
                                                                            <w:bottom w:val="none" w:sz="0" w:space="0" w:color="auto"/>
                                                                            <w:right w:val="none" w:sz="0" w:space="0" w:color="auto"/>
                                                                          </w:divBdr>
                                                                        </w:div>
                                                                        <w:div w:id="597295448">
                                                                          <w:marLeft w:val="640"/>
                                                                          <w:marRight w:val="0"/>
                                                                          <w:marTop w:val="0"/>
                                                                          <w:marBottom w:val="0"/>
                                                                          <w:divBdr>
                                                                            <w:top w:val="none" w:sz="0" w:space="0" w:color="auto"/>
                                                                            <w:left w:val="none" w:sz="0" w:space="0" w:color="auto"/>
                                                                            <w:bottom w:val="none" w:sz="0" w:space="0" w:color="auto"/>
                                                                            <w:right w:val="none" w:sz="0" w:space="0" w:color="auto"/>
                                                                          </w:divBdr>
                                                                        </w:div>
                                                                        <w:div w:id="780032914">
                                                                          <w:marLeft w:val="640"/>
                                                                          <w:marRight w:val="0"/>
                                                                          <w:marTop w:val="0"/>
                                                                          <w:marBottom w:val="0"/>
                                                                          <w:divBdr>
                                                                            <w:top w:val="none" w:sz="0" w:space="0" w:color="auto"/>
                                                                            <w:left w:val="none" w:sz="0" w:space="0" w:color="auto"/>
                                                                            <w:bottom w:val="none" w:sz="0" w:space="0" w:color="auto"/>
                                                                            <w:right w:val="none" w:sz="0" w:space="0" w:color="auto"/>
                                                                          </w:divBdr>
                                                                        </w:div>
                                                                        <w:div w:id="937174723">
                                                                          <w:marLeft w:val="640"/>
                                                                          <w:marRight w:val="0"/>
                                                                          <w:marTop w:val="0"/>
                                                                          <w:marBottom w:val="0"/>
                                                                          <w:divBdr>
                                                                            <w:top w:val="none" w:sz="0" w:space="0" w:color="auto"/>
                                                                            <w:left w:val="none" w:sz="0" w:space="0" w:color="auto"/>
                                                                            <w:bottom w:val="none" w:sz="0" w:space="0" w:color="auto"/>
                                                                            <w:right w:val="none" w:sz="0" w:space="0" w:color="auto"/>
                                                                          </w:divBdr>
                                                                        </w:div>
                                                                        <w:div w:id="992684969">
                                                                          <w:marLeft w:val="640"/>
                                                                          <w:marRight w:val="0"/>
                                                                          <w:marTop w:val="0"/>
                                                                          <w:marBottom w:val="0"/>
                                                                          <w:divBdr>
                                                                            <w:top w:val="none" w:sz="0" w:space="0" w:color="auto"/>
                                                                            <w:left w:val="none" w:sz="0" w:space="0" w:color="auto"/>
                                                                            <w:bottom w:val="none" w:sz="0" w:space="0" w:color="auto"/>
                                                                            <w:right w:val="none" w:sz="0" w:space="0" w:color="auto"/>
                                                                          </w:divBdr>
                                                                        </w:div>
                                                                        <w:div w:id="1009017756">
                                                                          <w:marLeft w:val="640"/>
                                                                          <w:marRight w:val="0"/>
                                                                          <w:marTop w:val="0"/>
                                                                          <w:marBottom w:val="0"/>
                                                                          <w:divBdr>
                                                                            <w:top w:val="none" w:sz="0" w:space="0" w:color="auto"/>
                                                                            <w:left w:val="none" w:sz="0" w:space="0" w:color="auto"/>
                                                                            <w:bottom w:val="none" w:sz="0" w:space="0" w:color="auto"/>
                                                                            <w:right w:val="none" w:sz="0" w:space="0" w:color="auto"/>
                                                                          </w:divBdr>
                                                                        </w:div>
                                                                        <w:div w:id="1135100120">
                                                                          <w:marLeft w:val="640"/>
                                                                          <w:marRight w:val="0"/>
                                                                          <w:marTop w:val="0"/>
                                                                          <w:marBottom w:val="0"/>
                                                                          <w:divBdr>
                                                                            <w:top w:val="none" w:sz="0" w:space="0" w:color="auto"/>
                                                                            <w:left w:val="none" w:sz="0" w:space="0" w:color="auto"/>
                                                                            <w:bottom w:val="none" w:sz="0" w:space="0" w:color="auto"/>
                                                                            <w:right w:val="none" w:sz="0" w:space="0" w:color="auto"/>
                                                                          </w:divBdr>
                                                                        </w:div>
                                                                        <w:div w:id="1154099870">
                                                                          <w:marLeft w:val="640"/>
                                                                          <w:marRight w:val="0"/>
                                                                          <w:marTop w:val="0"/>
                                                                          <w:marBottom w:val="0"/>
                                                                          <w:divBdr>
                                                                            <w:top w:val="none" w:sz="0" w:space="0" w:color="auto"/>
                                                                            <w:left w:val="none" w:sz="0" w:space="0" w:color="auto"/>
                                                                            <w:bottom w:val="none" w:sz="0" w:space="0" w:color="auto"/>
                                                                            <w:right w:val="none" w:sz="0" w:space="0" w:color="auto"/>
                                                                          </w:divBdr>
                                                                        </w:div>
                                                                        <w:div w:id="1208447861">
                                                                          <w:marLeft w:val="640"/>
                                                                          <w:marRight w:val="0"/>
                                                                          <w:marTop w:val="0"/>
                                                                          <w:marBottom w:val="0"/>
                                                                          <w:divBdr>
                                                                            <w:top w:val="none" w:sz="0" w:space="0" w:color="auto"/>
                                                                            <w:left w:val="none" w:sz="0" w:space="0" w:color="auto"/>
                                                                            <w:bottom w:val="none" w:sz="0" w:space="0" w:color="auto"/>
                                                                            <w:right w:val="none" w:sz="0" w:space="0" w:color="auto"/>
                                                                          </w:divBdr>
                                                                        </w:div>
                                                                        <w:div w:id="1291978633">
                                                                          <w:marLeft w:val="640"/>
                                                                          <w:marRight w:val="0"/>
                                                                          <w:marTop w:val="0"/>
                                                                          <w:marBottom w:val="0"/>
                                                                          <w:divBdr>
                                                                            <w:top w:val="none" w:sz="0" w:space="0" w:color="auto"/>
                                                                            <w:left w:val="none" w:sz="0" w:space="0" w:color="auto"/>
                                                                            <w:bottom w:val="none" w:sz="0" w:space="0" w:color="auto"/>
                                                                            <w:right w:val="none" w:sz="0" w:space="0" w:color="auto"/>
                                                                          </w:divBdr>
                                                                        </w:div>
                                                                        <w:div w:id="1321735259">
                                                                          <w:marLeft w:val="640"/>
                                                                          <w:marRight w:val="0"/>
                                                                          <w:marTop w:val="0"/>
                                                                          <w:marBottom w:val="0"/>
                                                                          <w:divBdr>
                                                                            <w:top w:val="none" w:sz="0" w:space="0" w:color="auto"/>
                                                                            <w:left w:val="none" w:sz="0" w:space="0" w:color="auto"/>
                                                                            <w:bottom w:val="none" w:sz="0" w:space="0" w:color="auto"/>
                                                                            <w:right w:val="none" w:sz="0" w:space="0" w:color="auto"/>
                                                                          </w:divBdr>
                                                                        </w:div>
                                                                        <w:div w:id="1323896384">
                                                                          <w:marLeft w:val="640"/>
                                                                          <w:marRight w:val="0"/>
                                                                          <w:marTop w:val="0"/>
                                                                          <w:marBottom w:val="0"/>
                                                                          <w:divBdr>
                                                                            <w:top w:val="none" w:sz="0" w:space="0" w:color="auto"/>
                                                                            <w:left w:val="none" w:sz="0" w:space="0" w:color="auto"/>
                                                                            <w:bottom w:val="none" w:sz="0" w:space="0" w:color="auto"/>
                                                                            <w:right w:val="none" w:sz="0" w:space="0" w:color="auto"/>
                                                                          </w:divBdr>
                                                                        </w:div>
                                                                        <w:div w:id="1327245855">
                                                                          <w:marLeft w:val="640"/>
                                                                          <w:marRight w:val="0"/>
                                                                          <w:marTop w:val="0"/>
                                                                          <w:marBottom w:val="0"/>
                                                                          <w:divBdr>
                                                                            <w:top w:val="none" w:sz="0" w:space="0" w:color="auto"/>
                                                                            <w:left w:val="none" w:sz="0" w:space="0" w:color="auto"/>
                                                                            <w:bottom w:val="none" w:sz="0" w:space="0" w:color="auto"/>
                                                                            <w:right w:val="none" w:sz="0" w:space="0" w:color="auto"/>
                                                                          </w:divBdr>
                                                                        </w:div>
                                                                        <w:div w:id="1331903579">
                                                                          <w:marLeft w:val="640"/>
                                                                          <w:marRight w:val="0"/>
                                                                          <w:marTop w:val="0"/>
                                                                          <w:marBottom w:val="0"/>
                                                                          <w:divBdr>
                                                                            <w:top w:val="none" w:sz="0" w:space="0" w:color="auto"/>
                                                                            <w:left w:val="none" w:sz="0" w:space="0" w:color="auto"/>
                                                                            <w:bottom w:val="none" w:sz="0" w:space="0" w:color="auto"/>
                                                                            <w:right w:val="none" w:sz="0" w:space="0" w:color="auto"/>
                                                                          </w:divBdr>
                                                                        </w:div>
                                                                        <w:div w:id="1392654203">
                                                                          <w:marLeft w:val="640"/>
                                                                          <w:marRight w:val="0"/>
                                                                          <w:marTop w:val="0"/>
                                                                          <w:marBottom w:val="0"/>
                                                                          <w:divBdr>
                                                                            <w:top w:val="none" w:sz="0" w:space="0" w:color="auto"/>
                                                                            <w:left w:val="none" w:sz="0" w:space="0" w:color="auto"/>
                                                                            <w:bottom w:val="none" w:sz="0" w:space="0" w:color="auto"/>
                                                                            <w:right w:val="none" w:sz="0" w:space="0" w:color="auto"/>
                                                                          </w:divBdr>
                                                                        </w:div>
                                                                        <w:div w:id="1480658722">
                                                                          <w:marLeft w:val="640"/>
                                                                          <w:marRight w:val="0"/>
                                                                          <w:marTop w:val="0"/>
                                                                          <w:marBottom w:val="0"/>
                                                                          <w:divBdr>
                                                                            <w:top w:val="none" w:sz="0" w:space="0" w:color="auto"/>
                                                                            <w:left w:val="none" w:sz="0" w:space="0" w:color="auto"/>
                                                                            <w:bottom w:val="none" w:sz="0" w:space="0" w:color="auto"/>
                                                                            <w:right w:val="none" w:sz="0" w:space="0" w:color="auto"/>
                                                                          </w:divBdr>
                                                                        </w:div>
                                                                        <w:div w:id="1771583711">
                                                                          <w:marLeft w:val="640"/>
                                                                          <w:marRight w:val="0"/>
                                                                          <w:marTop w:val="0"/>
                                                                          <w:marBottom w:val="0"/>
                                                                          <w:divBdr>
                                                                            <w:top w:val="none" w:sz="0" w:space="0" w:color="auto"/>
                                                                            <w:left w:val="none" w:sz="0" w:space="0" w:color="auto"/>
                                                                            <w:bottom w:val="none" w:sz="0" w:space="0" w:color="auto"/>
                                                                            <w:right w:val="none" w:sz="0" w:space="0" w:color="auto"/>
                                                                          </w:divBdr>
                                                                        </w:div>
                                                                        <w:div w:id="1999186461">
                                                                          <w:marLeft w:val="640"/>
                                                                          <w:marRight w:val="0"/>
                                                                          <w:marTop w:val="0"/>
                                                                          <w:marBottom w:val="0"/>
                                                                          <w:divBdr>
                                                                            <w:top w:val="none" w:sz="0" w:space="0" w:color="auto"/>
                                                                            <w:left w:val="none" w:sz="0" w:space="0" w:color="auto"/>
                                                                            <w:bottom w:val="none" w:sz="0" w:space="0" w:color="auto"/>
                                                                            <w:right w:val="none" w:sz="0" w:space="0" w:color="auto"/>
                                                                          </w:divBdr>
                                                                        </w:div>
                                                                        <w:div w:id="2035037056">
                                                                          <w:marLeft w:val="640"/>
                                                                          <w:marRight w:val="0"/>
                                                                          <w:marTop w:val="0"/>
                                                                          <w:marBottom w:val="0"/>
                                                                          <w:divBdr>
                                                                            <w:top w:val="none" w:sz="0" w:space="0" w:color="auto"/>
                                                                            <w:left w:val="none" w:sz="0" w:space="0" w:color="auto"/>
                                                                            <w:bottom w:val="none" w:sz="0" w:space="0" w:color="auto"/>
                                                                            <w:right w:val="none" w:sz="0" w:space="0" w:color="auto"/>
                                                                          </w:divBdr>
                                                                        </w:div>
                                                                        <w:div w:id="2051031336">
                                                                          <w:marLeft w:val="640"/>
                                                                          <w:marRight w:val="0"/>
                                                                          <w:marTop w:val="0"/>
                                                                          <w:marBottom w:val="0"/>
                                                                          <w:divBdr>
                                                                            <w:top w:val="none" w:sz="0" w:space="0" w:color="auto"/>
                                                                            <w:left w:val="none" w:sz="0" w:space="0" w:color="auto"/>
                                                                            <w:bottom w:val="none" w:sz="0" w:space="0" w:color="auto"/>
                                                                            <w:right w:val="none" w:sz="0" w:space="0" w:color="auto"/>
                                                                          </w:divBdr>
                                                                        </w:div>
                                                                        <w:div w:id="2093165348">
                                                                          <w:marLeft w:val="640"/>
                                                                          <w:marRight w:val="0"/>
                                                                          <w:marTop w:val="0"/>
                                                                          <w:marBottom w:val="0"/>
                                                                          <w:divBdr>
                                                                            <w:top w:val="none" w:sz="0" w:space="0" w:color="auto"/>
                                                                            <w:left w:val="none" w:sz="0" w:space="0" w:color="auto"/>
                                                                            <w:bottom w:val="none" w:sz="0" w:space="0" w:color="auto"/>
                                                                            <w:right w:val="none" w:sz="0" w:space="0" w:color="auto"/>
                                                                          </w:divBdr>
                                                                        </w:div>
                                                                        <w:div w:id="2101481595">
                                                                          <w:marLeft w:val="640"/>
                                                                          <w:marRight w:val="0"/>
                                                                          <w:marTop w:val="0"/>
                                                                          <w:marBottom w:val="0"/>
                                                                          <w:divBdr>
                                                                            <w:top w:val="none" w:sz="0" w:space="0" w:color="auto"/>
                                                                            <w:left w:val="none" w:sz="0" w:space="0" w:color="auto"/>
                                                                            <w:bottom w:val="none" w:sz="0" w:space="0" w:color="auto"/>
                                                                            <w:right w:val="none" w:sz="0" w:space="0" w:color="auto"/>
                                                                          </w:divBdr>
                                                                        </w:div>
                                                                        <w:div w:id="2126580765">
                                                                          <w:marLeft w:val="640"/>
                                                                          <w:marRight w:val="0"/>
                                                                          <w:marTop w:val="0"/>
                                                                          <w:marBottom w:val="0"/>
                                                                          <w:divBdr>
                                                                            <w:top w:val="none" w:sz="0" w:space="0" w:color="auto"/>
                                                                            <w:left w:val="none" w:sz="0" w:space="0" w:color="auto"/>
                                                                            <w:bottom w:val="none" w:sz="0" w:space="0" w:color="auto"/>
                                                                            <w:right w:val="none" w:sz="0" w:space="0" w:color="auto"/>
                                                                          </w:divBdr>
                                                                        </w:div>
                                                                        <w:div w:id="2126655687">
                                                                          <w:marLeft w:val="640"/>
                                                                          <w:marRight w:val="0"/>
                                                                          <w:marTop w:val="0"/>
                                                                          <w:marBottom w:val="0"/>
                                                                          <w:divBdr>
                                                                            <w:top w:val="none" w:sz="0" w:space="0" w:color="auto"/>
                                                                            <w:left w:val="none" w:sz="0" w:space="0" w:color="auto"/>
                                                                            <w:bottom w:val="none" w:sz="0" w:space="0" w:color="auto"/>
                                                                            <w:right w:val="none" w:sz="0" w:space="0" w:color="auto"/>
                                                                          </w:divBdr>
                                                                        </w:div>
                                                                        <w:div w:id="21410725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36036604">
                                                                  <w:marLeft w:val="640"/>
                                                                  <w:marRight w:val="0"/>
                                                                  <w:marTop w:val="0"/>
                                                                  <w:marBottom w:val="0"/>
                                                                  <w:divBdr>
                                                                    <w:top w:val="none" w:sz="0" w:space="0" w:color="auto"/>
                                                                    <w:left w:val="none" w:sz="0" w:space="0" w:color="auto"/>
                                                                    <w:bottom w:val="none" w:sz="0" w:space="0" w:color="auto"/>
                                                                    <w:right w:val="none" w:sz="0" w:space="0" w:color="auto"/>
                                                                  </w:divBdr>
                                                                </w:div>
                                                                <w:div w:id="649480745">
                                                                  <w:marLeft w:val="640"/>
                                                                  <w:marRight w:val="0"/>
                                                                  <w:marTop w:val="0"/>
                                                                  <w:marBottom w:val="0"/>
                                                                  <w:divBdr>
                                                                    <w:top w:val="none" w:sz="0" w:space="0" w:color="auto"/>
                                                                    <w:left w:val="none" w:sz="0" w:space="0" w:color="auto"/>
                                                                    <w:bottom w:val="none" w:sz="0" w:space="0" w:color="auto"/>
                                                                    <w:right w:val="none" w:sz="0" w:space="0" w:color="auto"/>
                                                                  </w:divBdr>
                                                                </w:div>
                                                                <w:div w:id="692151610">
                                                                  <w:marLeft w:val="640"/>
                                                                  <w:marRight w:val="0"/>
                                                                  <w:marTop w:val="0"/>
                                                                  <w:marBottom w:val="0"/>
                                                                  <w:divBdr>
                                                                    <w:top w:val="none" w:sz="0" w:space="0" w:color="auto"/>
                                                                    <w:left w:val="none" w:sz="0" w:space="0" w:color="auto"/>
                                                                    <w:bottom w:val="none" w:sz="0" w:space="0" w:color="auto"/>
                                                                    <w:right w:val="none" w:sz="0" w:space="0" w:color="auto"/>
                                                                  </w:divBdr>
                                                                </w:div>
                                                                <w:div w:id="895748729">
                                                                  <w:marLeft w:val="640"/>
                                                                  <w:marRight w:val="0"/>
                                                                  <w:marTop w:val="0"/>
                                                                  <w:marBottom w:val="0"/>
                                                                  <w:divBdr>
                                                                    <w:top w:val="none" w:sz="0" w:space="0" w:color="auto"/>
                                                                    <w:left w:val="none" w:sz="0" w:space="0" w:color="auto"/>
                                                                    <w:bottom w:val="none" w:sz="0" w:space="0" w:color="auto"/>
                                                                    <w:right w:val="none" w:sz="0" w:space="0" w:color="auto"/>
                                                                  </w:divBdr>
                                                                </w:div>
                                                                <w:div w:id="915165355">
                                                                  <w:marLeft w:val="640"/>
                                                                  <w:marRight w:val="0"/>
                                                                  <w:marTop w:val="0"/>
                                                                  <w:marBottom w:val="0"/>
                                                                  <w:divBdr>
                                                                    <w:top w:val="none" w:sz="0" w:space="0" w:color="auto"/>
                                                                    <w:left w:val="none" w:sz="0" w:space="0" w:color="auto"/>
                                                                    <w:bottom w:val="none" w:sz="0" w:space="0" w:color="auto"/>
                                                                    <w:right w:val="none" w:sz="0" w:space="0" w:color="auto"/>
                                                                  </w:divBdr>
                                                                </w:div>
                                                                <w:div w:id="994145910">
                                                                  <w:marLeft w:val="640"/>
                                                                  <w:marRight w:val="0"/>
                                                                  <w:marTop w:val="0"/>
                                                                  <w:marBottom w:val="0"/>
                                                                  <w:divBdr>
                                                                    <w:top w:val="none" w:sz="0" w:space="0" w:color="auto"/>
                                                                    <w:left w:val="none" w:sz="0" w:space="0" w:color="auto"/>
                                                                    <w:bottom w:val="none" w:sz="0" w:space="0" w:color="auto"/>
                                                                    <w:right w:val="none" w:sz="0" w:space="0" w:color="auto"/>
                                                                  </w:divBdr>
                                                                </w:div>
                                                                <w:div w:id="1006790150">
                                                                  <w:marLeft w:val="640"/>
                                                                  <w:marRight w:val="0"/>
                                                                  <w:marTop w:val="0"/>
                                                                  <w:marBottom w:val="0"/>
                                                                  <w:divBdr>
                                                                    <w:top w:val="none" w:sz="0" w:space="0" w:color="auto"/>
                                                                    <w:left w:val="none" w:sz="0" w:space="0" w:color="auto"/>
                                                                    <w:bottom w:val="none" w:sz="0" w:space="0" w:color="auto"/>
                                                                    <w:right w:val="none" w:sz="0" w:space="0" w:color="auto"/>
                                                                  </w:divBdr>
                                                                </w:div>
                                                                <w:div w:id="1105077981">
                                                                  <w:marLeft w:val="640"/>
                                                                  <w:marRight w:val="0"/>
                                                                  <w:marTop w:val="0"/>
                                                                  <w:marBottom w:val="0"/>
                                                                  <w:divBdr>
                                                                    <w:top w:val="none" w:sz="0" w:space="0" w:color="auto"/>
                                                                    <w:left w:val="none" w:sz="0" w:space="0" w:color="auto"/>
                                                                    <w:bottom w:val="none" w:sz="0" w:space="0" w:color="auto"/>
                                                                    <w:right w:val="none" w:sz="0" w:space="0" w:color="auto"/>
                                                                  </w:divBdr>
                                                                </w:div>
                                                                <w:div w:id="1158964462">
                                                                  <w:marLeft w:val="640"/>
                                                                  <w:marRight w:val="0"/>
                                                                  <w:marTop w:val="0"/>
                                                                  <w:marBottom w:val="0"/>
                                                                  <w:divBdr>
                                                                    <w:top w:val="none" w:sz="0" w:space="0" w:color="auto"/>
                                                                    <w:left w:val="none" w:sz="0" w:space="0" w:color="auto"/>
                                                                    <w:bottom w:val="none" w:sz="0" w:space="0" w:color="auto"/>
                                                                    <w:right w:val="none" w:sz="0" w:space="0" w:color="auto"/>
                                                                  </w:divBdr>
                                                                </w:div>
                                                                <w:div w:id="1206217190">
                                                                  <w:marLeft w:val="640"/>
                                                                  <w:marRight w:val="0"/>
                                                                  <w:marTop w:val="0"/>
                                                                  <w:marBottom w:val="0"/>
                                                                  <w:divBdr>
                                                                    <w:top w:val="none" w:sz="0" w:space="0" w:color="auto"/>
                                                                    <w:left w:val="none" w:sz="0" w:space="0" w:color="auto"/>
                                                                    <w:bottom w:val="none" w:sz="0" w:space="0" w:color="auto"/>
                                                                    <w:right w:val="none" w:sz="0" w:space="0" w:color="auto"/>
                                                                  </w:divBdr>
                                                                </w:div>
                                                                <w:div w:id="1268654574">
                                                                  <w:marLeft w:val="640"/>
                                                                  <w:marRight w:val="0"/>
                                                                  <w:marTop w:val="0"/>
                                                                  <w:marBottom w:val="0"/>
                                                                  <w:divBdr>
                                                                    <w:top w:val="none" w:sz="0" w:space="0" w:color="auto"/>
                                                                    <w:left w:val="none" w:sz="0" w:space="0" w:color="auto"/>
                                                                    <w:bottom w:val="none" w:sz="0" w:space="0" w:color="auto"/>
                                                                    <w:right w:val="none" w:sz="0" w:space="0" w:color="auto"/>
                                                                  </w:divBdr>
                                                                </w:div>
                                                                <w:div w:id="1273319274">
                                                                  <w:marLeft w:val="640"/>
                                                                  <w:marRight w:val="0"/>
                                                                  <w:marTop w:val="0"/>
                                                                  <w:marBottom w:val="0"/>
                                                                  <w:divBdr>
                                                                    <w:top w:val="none" w:sz="0" w:space="0" w:color="auto"/>
                                                                    <w:left w:val="none" w:sz="0" w:space="0" w:color="auto"/>
                                                                    <w:bottom w:val="none" w:sz="0" w:space="0" w:color="auto"/>
                                                                    <w:right w:val="none" w:sz="0" w:space="0" w:color="auto"/>
                                                                  </w:divBdr>
                                                                </w:div>
                                                                <w:div w:id="1390304184">
                                                                  <w:marLeft w:val="640"/>
                                                                  <w:marRight w:val="0"/>
                                                                  <w:marTop w:val="0"/>
                                                                  <w:marBottom w:val="0"/>
                                                                  <w:divBdr>
                                                                    <w:top w:val="none" w:sz="0" w:space="0" w:color="auto"/>
                                                                    <w:left w:val="none" w:sz="0" w:space="0" w:color="auto"/>
                                                                    <w:bottom w:val="none" w:sz="0" w:space="0" w:color="auto"/>
                                                                    <w:right w:val="none" w:sz="0" w:space="0" w:color="auto"/>
                                                                  </w:divBdr>
                                                                </w:div>
                                                                <w:div w:id="1392263915">
                                                                  <w:marLeft w:val="640"/>
                                                                  <w:marRight w:val="0"/>
                                                                  <w:marTop w:val="0"/>
                                                                  <w:marBottom w:val="0"/>
                                                                  <w:divBdr>
                                                                    <w:top w:val="none" w:sz="0" w:space="0" w:color="auto"/>
                                                                    <w:left w:val="none" w:sz="0" w:space="0" w:color="auto"/>
                                                                    <w:bottom w:val="none" w:sz="0" w:space="0" w:color="auto"/>
                                                                    <w:right w:val="none" w:sz="0" w:space="0" w:color="auto"/>
                                                                  </w:divBdr>
                                                                </w:div>
                                                                <w:div w:id="1418480529">
                                                                  <w:marLeft w:val="640"/>
                                                                  <w:marRight w:val="0"/>
                                                                  <w:marTop w:val="0"/>
                                                                  <w:marBottom w:val="0"/>
                                                                  <w:divBdr>
                                                                    <w:top w:val="none" w:sz="0" w:space="0" w:color="auto"/>
                                                                    <w:left w:val="none" w:sz="0" w:space="0" w:color="auto"/>
                                                                    <w:bottom w:val="none" w:sz="0" w:space="0" w:color="auto"/>
                                                                    <w:right w:val="none" w:sz="0" w:space="0" w:color="auto"/>
                                                                  </w:divBdr>
                                                                </w:div>
                                                                <w:div w:id="1437021492">
                                                                  <w:marLeft w:val="640"/>
                                                                  <w:marRight w:val="0"/>
                                                                  <w:marTop w:val="0"/>
                                                                  <w:marBottom w:val="0"/>
                                                                  <w:divBdr>
                                                                    <w:top w:val="none" w:sz="0" w:space="0" w:color="auto"/>
                                                                    <w:left w:val="none" w:sz="0" w:space="0" w:color="auto"/>
                                                                    <w:bottom w:val="none" w:sz="0" w:space="0" w:color="auto"/>
                                                                    <w:right w:val="none" w:sz="0" w:space="0" w:color="auto"/>
                                                                  </w:divBdr>
                                                                </w:div>
                                                                <w:div w:id="1550340909">
                                                                  <w:marLeft w:val="640"/>
                                                                  <w:marRight w:val="0"/>
                                                                  <w:marTop w:val="0"/>
                                                                  <w:marBottom w:val="0"/>
                                                                  <w:divBdr>
                                                                    <w:top w:val="none" w:sz="0" w:space="0" w:color="auto"/>
                                                                    <w:left w:val="none" w:sz="0" w:space="0" w:color="auto"/>
                                                                    <w:bottom w:val="none" w:sz="0" w:space="0" w:color="auto"/>
                                                                    <w:right w:val="none" w:sz="0" w:space="0" w:color="auto"/>
                                                                  </w:divBdr>
                                                                </w:div>
                                                                <w:div w:id="1687829660">
                                                                  <w:marLeft w:val="640"/>
                                                                  <w:marRight w:val="0"/>
                                                                  <w:marTop w:val="0"/>
                                                                  <w:marBottom w:val="0"/>
                                                                  <w:divBdr>
                                                                    <w:top w:val="none" w:sz="0" w:space="0" w:color="auto"/>
                                                                    <w:left w:val="none" w:sz="0" w:space="0" w:color="auto"/>
                                                                    <w:bottom w:val="none" w:sz="0" w:space="0" w:color="auto"/>
                                                                    <w:right w:val="none" w:sz="0" w:space="0" w:color="auto"/>
                                                                  </w:divBdr>
                                                                </w:div>
                                                                <w:div w:id="1693990709">
                                                                  <w:marLeft w:val="640"/>
                                                                  <w:marRight w:val="0"/>
                                                                  <w:marTop w:val="0"/>
                                                                  <w:marBottom w:val="0"/>
                                                                  <w:divBdr>
                                                                    <w:top w:val="none" w:sz="0" w:space="0" w:color="auto"/>
                                                                    <w:left w:val="none" w:sz="0" w:space="0" w:color="auto"/>
                                                                    <w:bottom w:val="none" w:sz="0" w:space="0" w:color="auto"/>
                                                                    <w:right w:val="none" w:sz="0" w:space="0" w:color="auto"/>
                                                                  </w:divBdr>
                                                                </w:div>
                                                                <w:div w:id="1699966019">
                                                                  <w:marLeft w:val="640"/>
                                                                  <w:marRight w:val="0"/>
                                                                  <w:marTop w:val="0"/>
                                                                  <w:marBottom w:val="0"/>
                                                                  <w:divBdr>
                                                                    <w:top w:val="none" w:sz="0" w:space="0" w:color="auto"/>
                                                                    <w:left w:val="none" w:sz="0" w:space="0" w:color="auto"/>
                                                                    <w:bottom w:val="none" w:sz="0" w:space="0" w:color="auto"/>
                                                                    <w:right w:val="none" w:sz="0" w:space="0" w:color="auto"/>
                                                                  </w:divBdr>
                                                                </w:div>
                                                                <w:div w:id="1733193197">
                                                                  <w:marLeft w:val="640"/>
                                                                  <w:marRight w:val="0"/>
                                                                  <w:marTop w:val="0"/>
                                                                  <w:marBottom w:val="0"/>
                                                                  <w:divBdr>
                                                                    <w:top w:val="none" w:sz="0" w:space="0" w:color="auto"/>
                                                                    <w:left w:val="none" w:sz="0" w:space="0" w:color="auto"/>
                                                                    <w:bottom w:val="none" w:sz="0" w:space="0" w:color="auto"/>
                                                                    <w:right w:val="none" w:sz="0" w:space="0" w:color="auto"/>
                                                                  </w:divBdr>
                                                                </w:div>
                                                                <w:div w:id="1874877161">
                                                                  <w:marLeft w:val="640"/>
                                                                  <w:marRight w:val="0"/>
                                                                  <w:marTop w:val="0"/>
                                                                  <w:marBottom w:val="0"/>
                                                                  <w:divBdr>
                                                                    <w:top w:val="none" w:sz="0" w:space="0" w:color="auto"/>
                                                                    <w:left w:val="none" w:sz="0" w:space="0" w:color="auto"/>
                                                                    <w:bottom w:val="none" w:sz="0" w:space="0" w:color="auto"/>
                                                                    <w:right w:val="none" w:sz="0" w:space="0" w:color="auto"/>
                                                                  </w:divBdr>
                                                                </w:div>
                                                                <w:div w:id="1913269165">
                                                                  <w:marLeft w:val="640"/>
                                                                  <w:marRight w:val="0"/>
                                                                  <w:marTop w:val="0"/>
                                                                  <w:marBottom w:val="0"/>
                                                                  <w:divBdr>
                                                                    <w:top w:val="none" w:sz="0" w:space="0" w:color="auto"/>
                                                                    <w:left w:val="none" w:sz="0" w:space="0" w:color="auto"/>
                                                                    <w:bottom w:val="none" w:sz="0" w:space="0" w:color="auto"/>
                                                                    <w:right w:val="none" w:sz="0" w:space="0" w:color="auto"/>
                                                                  </w:divBdr>
                                                                </w:div>
                                                                <w:div w:id="1916358677">
                                                                  <w:marLeft w:val="640"/>
                                                                  <w:marRight w:val="0"/>
                                                                  <w:marTop w:val="0"/>
                                                                  <w:marBottom w:val="0"/>
                                                                  <w:divBdr>
                                                                    <w:top w:val="none" w:sz="0" w:space="0" w:color="auto"/>
                                                                    <w:left w:val="none" w:sz="0" w:space="0" w:color="auto"/>
                                                                    <w:bottom w:val="none" w:sz="0" w:space="0" w:color="auto"/>
                                                                    <w:right w:val="none" w:sz="0" w:space="0" w:color="auto"/>
                                                                  </w:divBdr>
                                                                </w:div>
                                                                <w:div w:id="1921059413">
                                                                  <w:marLeft w:val="640"/>
                                                                  <w:marRight w:val="0"/>
                                                                  <w:marTop w:val="0"/>
                                                                  <w:marBottom w:val="0"/>
                                                                  <w:divBdr>
                                                                    <w:top w:val="none" w:sz="0" w:space="0" w:color="auto"/>
                                                                    <w:left w:val="none" w:sz="0" w:space="0" w:color="auto"/>
                                                                    <w:bottom w:val="none" w:sz="0" w:space="0" w:color="auto"/>
                                                                    <w:right w:val="none" w:sz="0" w:space="0" w:color="auto"/>
                                                                  </w:divBdr>
                                                                </w:div>
                                                                <w:div w:id="1937590644">
                                                                  <w:marLeft w:val="640"/>
                                                                  <w:marRight w:val="0"/>
                                                                  <w:marTop w:val="0"/>
                                                                  <w:marBottom w:val="0"/>
                                                                  <w:divBdr>
                                                                    <w:top w:val="none" w:sz="0" w:space="0" w:color="auto"/>
                                                                    <w:left w:val="none" w:sz="0" w:space="0" w:color="auto"/>
                                                                    <w:bottom w:val="none" w:sz="0" w:space="0" w:color="auto"/>
                                                                    <w:right w:val="none" w:sz="0" w:space="0" w:color="auto"/>
                                                                  </w:divBdr>
                                                                </w:div>
                                                                <w:div w:id="1969239385">
                                                                  <w:marLeft w:val="640"/>
                                                                  <w:marRight w:val="0"/>
                                                                  <w:marTop w:val="0"/>
                                                                  <w:marBottom w:val="0"/>
                                                                  <w:divBdr>
                                                                    <w:top w:val="none" w:sz="0" w:space="0" w:color="auto"/>
                                                                    <w:left w:val="none" w:sz="0" w:space="0" w:color="auto"/>
                                                                    <w:bottom w:val="none" w:sz="0" w:space="0" w:color="auto"/>
                                                                    <w:right w:val="none" w:sz="0" w:space="0" w:color="auto"/>
                                                                  </w:divBdr>
                                                                </w:div>
                                                                <w:div w:id="1973829678">
                                                                  <w:marLeft w:val="640"/>
                                                                  <w:marRight w:val="0"/>
                                                                  <w:marTop w:val="0"/>
                                                                  <w:marBottom w:val="0"/>
                                                                  <w:divBdr>
                                                                    <w:top w:val="none" w:sz="0" w:space="0" w:color="auto"/>
                                                                    <w:left w:val="none" w:sz="0" w:space="0" w:color="auto"/>
                                                                    <w:bottom w:val="none" w:sz="0" w:space="0" w:color="auto"/>
                                                                    <w:right w:val="none" w:sz="0" w:space="0" w:color="auto"/>
                                                                  </w:divBdr>
                                                                </w:div>
                                                                <w:div w:id="2070881818">
                                                                  <w:marLeft w:val="640"/>
                                                                  <w:marRight w:val="0"/>
                                                                  <w:marTop w:val="0"/>
                                                                  <w:marBottom w:val="0"/>
                                                                  <w:divBdr>
                                                                    <w:top w:val="none" w:sz="0" w:space="0" w:color="auto"/>
                                                                    <w:left w:val="none" w:sz="0" w:space="0" w:color="auto"/>
                                                                    <w:bottom w:val="none" w:sz="0" w:space="0" w:color="auto"/>
                                                                    <w:right w:val="none" w:sz="0" w:space="0" w:color="auto"/>
                                                                  </w:divBdr>
                                                                </w:div>
                                                                <w:div w:id="20963227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25133110">
                                                          <w:marLeft w:val="640"/>
                                                          <w:marRight w:val="0"/>
                                                          <w:marTop w:val="0"/>
                                                          <w:marBottom w:val="0"/>
                                                          <w:divBdr>
                                                            <w:top w:val="none" w:sz="0" w:space="0" w:color="auto"/>
                                                            <w:left w:val="none" w:sz="0" w:space="0" w:color="auto"/>
                                                            <w:bottom w:val="none" w:sz="0" w:space="0" w:color="auto"/>
                                                            <w:right w:val="none" w:sz="0" w:space="0" w:color="auto"/>
                                                          </w:divBdr>
                                                        </w:div>
                                                        <w:div w:id="1032070133">
                                                          <w:marLeft w:val="640"/>
                                                          <w:marRight w:val="0"/>
                                                          <w:marTop w:val="0"/>
                                                          <w:marBottom w:val="0"/>
                                                          <w:divBdr>
                                                            <w:top w:val="none" w:sz="0" w:space="0" w:color="auto"/>
                                                            <w:left w:val="none" w:sz="0" w:space="0" w:color="auto"/>
                                                            <w:bottom w:val="none" w:sz="0" w:space="0" w:color="auto"/>
                                                            <w:right w:val="none" w:sz="0" w:space="0" w:color="auto"/>
                                                          </w:divBdr>
                                                        </w:div>
                                                        <w:div w:id="1210337930">
                                                          <w:marLeft w:val="640"/>
                                                          <w:marRight w:val="0"/>
                                                          <w:marTop w:val="0"/>
                                                          <w:marBottom w:val="0"/>
                                                          <w:divBdr>
                                                            <w:top w:val="none" w:sz="0" w:space="0" w:color="auto"/>
                                                            <w:left w:val="none" w:sz="0" w:space="0" w:color="auto"/>
                                                            <w:bottom w:val="none" w:sz="0" w:space="0" w:color="auto"/>
                                                            <w:right w:val="none" w:sz="0" w:space="0" w:color="auto"/>
                                                          </w:divBdr>
                                                        </w:div>
                                                        <w:div w:id="1241863191">
                                                          <w:marLeft w:val="640"/>
                                                          <w:marRight w:val="0"/>
                                                          <w:marTop w:val="0"/>
                                                          <w:marBottom w:val="0"/>
                                                          <w:divBdr>
                                                            <w:top w:val="none" w:sz="0" w:space="0" w:color="auto"/>
                                                            <w:left w:val="none" w:sz="0" w:space="0" w:color="auto"/>
                                                            <w:bottom w:val="none" w:sz="0" w:space="0" w:color="auto"/>
                                                            <w:right w:val="none" w:sz="0" w:space="0" w:color="auto"/>
                                                          </w:divBdr>
                                                        </w:div>
                                                        <w:div w:id="1305817366">
                                                          <w:marLeft w:val="640"/>
                                                          <w:marRight w:val="0"/>
                                                          <w:marTop w:val="0"/>
                                                          <w:marBottom w:val="0"/>
                                                          <w:divBdr>
                                                            <w:top w:val="none" w:sz="0" w:space="0" w:color="auto"/>
                                                            <w:left w:val="none" w:sz="0" w:space="0" w:color="auto"/>
                                                            <w:bottom w:val="none" w:sz="0" w:space="0" w:color="auto"/>
                                                            <w:right w:val="none" w:sz="0" w:space="0" w:color="auto"/>
                                                          </w:divBdr>
                                                        </w:div>
                                                        <w:div w:id="1342704484">
                                                          <w:marLeft w:val="640"/>
                                                          <w:marRight w:val="0"/>
                                                          <w:marTop w:val="0"/>
                                                          <w:marBottom w:val="0"/>
                                                          <w:divBdr>
                                                            <w:top w:val="none" w:sz="0" w:space="0" w:color="auto"/>
                                                            <w:left w:val="none" w:sz="0" w:space="0" w:color="auto"/>
                                                            <w:bottom w:val="none" w:sz="0" w:space="0" w:color="auto"/>
                                                            <w:right w:val="none" w:sz="0" w:space="0" w:color="auto"/>
                                                          </w:divBdr>
                                                        </w:div>
                                                        <w:div w:id="1376468395">
                                                          <w:marLeft w:val="640"/>
                                                          <w:marRight w:val="0"/>
                                                          <w:marTop w:val="0"/>
                                                          <w:marBottom w:val="0"/>
                                                          <w:divBdr>
                                                            <w:top w:val="none" w:sz="0" w:space="0" w:color="auto"/>
                                                            <w:left w:val="none" w:sz="0" w:space="0" w:color="auto"/>
                                                            <w:bottom w:val="none" w:sz="0" w:space="0" w:color="auto"/>
                                                            <w:right w:val="none" w:sz="0" w:space="0" w:color="auto"/>
                                                          </w:divBdr>
                                                        </w:div>
                                                        <w:div w:id="1488550519">
                                                          <w:marLeft w:val="640"/>
                                                          <w:marRight w:val="0"/>
                                                          <w:marTop w:val="0"/>
                                                          <w:marBottom w:val="0"/>
                                                          <w:divBdr>
                                                            <w:top w:val="none" w:sz="0" w:space="0" w:color="auto"/>
                                                            <w:left w:val="none" w:sz="0" w:space="0" w:color="auto"/>
                                                            <w:bottom w:val="none" w:sz="0" w:space="0" w:color="auto"/>
                                                            <w:right w:val="none" w:sz="0" w:space="0" w:color="auto"/>
                                                          </w:divBdr>
                                                        </w:div>
                                                        <w:div w:id="1647734885">
                                                          <w:marLeft w:val="640"/>
                                                          <w:marRight w:val="0"/>
                                                          <w:marTop w:val="0"/>
                                                          <w:marBottom w:val="0"/>
                                                          <w:divBdr>
                                                            <w:top w:val="none" w:sz="0" w:space="0" w:color="auto"/>
                                                            <w:left w:val="none" w:sz="0" w:space="0" w:color="auto"/>
                                                            <w:bottom w:val="none" w:sz="0" w:space="0" w:color="auto"/>
                                                            <w:right w:val="none" w:sz="0" w:space="0" w:color="auto"/>
                                                          </w:divBdr>
                                                        </w:div>
                                                        <w:div w:id="1719278502">
                                                          <w:marLeft w:val="640"/>
                                                          <w:marRight w:val="0"/>
                                                          <w:marTop w:val="0"/>
                                                          <w:marBottom w:val="0"/>
                                                          <w:divBdr>
                                                            <w:top w:val="none" w:sz="0" w:space="0" w:color="auto"/>
                                                            <w:left w:val="none" w:sz="0" w:space="0" w:color="auto"/>
                                                            <w:bottom w:val="none" w:sz="0" w:space="0" w:color="auto"/>
                                                            <w:right w:val="none" w:sz="0" w:space="0" w:color="auto"/>
                                                          </w:divBdr>
                                                        </w:div>
                                                        <w:div w:id="1721202837">
                                                          <w:marLeft w:val="640"/>
                                                          <w:marRight w:val="0"/>
                                                          <w:marTop w:val="0"/>
                                                          <w:marBottom w:val="0"/>
                                                          <w:divBdr>
                                                            <w:top w:val="none" w:sz="0" w:space="0" w:color="auto"/>
                                                            <w:left w:val="none" w:sz="0" w:space="0" w:color="auto"/>
                                                            <w:bottom w:val="none" w:sz="0" w:space="0" w:color="auto"/>
                                                            <w:right w:val="none" w:sz="0" w:space="0" w:color="auto"/>
                                                          </w:divBdr>
                                                        </w:div>
                                                        <w:div w:id="1750806666">
                                                          <w:marLeft w:val="640"/>
                                                          <w:marRight w:val="0"/>
                                                          <w:marTop w:val="0"/>
                                                          <w:marBottom w:val="0"/>
                                                          <w:divBdr>
                                                            <w:top w:val="none" w:sz="0" w:space="0" w:color="auto"/>
                                                            <w:left w:val="none" w:sz="0" w:space="0" w:color="auto"/>
                                                            <w:bottom w:val="none" w:sz="0" w:space="0" w:color="auto"/>
                                                            <w:right w:val="none" w:sz="0" w:space="0" w:color="auto"/>
                                                          </w:divBdr>
                                                        </w:div>
                                                        <w:div w:id="1799374558">
                                                          <w:marLeft w:val="640"/>
                                                          <w:marRight w:val="0"/>
                                                          <w:marTop w:val="0"/>
                                                          <w:marBottom w:val="0"/>
                                                          <w:divBdr>
                                                            <w:top w:val="none" w:sz="0" w:space="0" w:color="auto"/>
                                                            <w:left w:val="none" w:sz="0" w:space="0" w:color="auto"/>
                                                            <w:bottom w:val="none" w:sz="0" w:space="0" w:color="auto"/>
                                                            <w:right w:val="none" w:sz="0" w:space="0" w:color="auto"/>
                                                          </w:divBdr>
                                                        </w:div>
                                                        <w:div w:id="1872720459">
                                                          <w:marLeft w:val="640"/>
                                                          <w:marRight w:val="0"/>
                                                          <w:marTop w:val="0"/>
                                                          <w:marBottom w:val="0"/>
                                                          <w:divBdr>
                                                            <w:top w:val="none" w:sz="0" w:space="0" w:color="auto"/>
                                                            <w:left w:val="none" w:sz="0" w:space="0" w:color="auto"/>
                                                            <w:bottom w:val="none" w:sz="0" w:space="0" w:color="auto"/>
                                                            <w:right w:val="none" w:sz="0" w:space="0" w:color="auto"/>
                                                          </w:divBdr>
                                                        </w:div>
                                                        <w:div w:id="1929578255">
                                                          <w:marLeft w:val="640"/>
                                                          <w:marRight w:val="0"/>
                                                          <w:marTop w:val="0"/>
                                                          <w:marBottom w:val="0"/>
                                                          <w:divBdr>
                                                            <w:top w:val="none" w:sz="0" w:space="0" w:color="auto"/>
                                                            <w:left w:val="none" w:sz="0" w:space="0" w:color="auto"/>
                                                            <w:bottom w:val="none" w:sz="0" w:space="0" w:color="auto"/>
                                                            <w:right w:val="none" w:sz="0" w:space="0" w:color="auto"/>
                                                          </w:divBdr>
                                                        </w:div>
                                                        <w:div w:id="1988777898">
                                                          <w:marLeft w:val="640"/>
                                                          <w:marRight w:val="0"/>
                                                          <w:marTop w:val="0"/>
                                                          <w:marBottom w:val="0"/>
                                                          <w:divBdr>
                                                            <w:top w:val="none" w:sz="0" w:space="0" w:color="auto"/>
                                                            <w:left w:val="none" w:sz="0" w:space="0" w:color="auto"/>
                                                            <w:bottom w:val="none" w:sz="0" w:space="0" w:color="auto"/>
                                                            <w:right w:val="none" w:sz="0" w:space="0" w:color="auto"/>
                                                          </w:divBdr>
                                                        </w:div>
                                                      </w:divsChild>
                                                    </w:div>
                                                    <w:div w:id="1631590327">
                                                      <w:marLeft w:val="0"/>
                                                      <w:marRight w:val="0"/>
                                                      <w:marTop w:val="0"/>
                                                      <w:marBottom w:val="0"/>
                                                      <w:divBdr>
                                                        <w:top w:val="none" w:sz="0" w:space="0" w:color="auto"/>
                                                        <w:left w:val="none" w:sz="0" w:space="0" w:color="auto"/>
                                                        <w:bottom w:val="none" w:sz="0" w:space="0" w:color="auto"/>
                                                        <w:right w:val="none" w:sz="0" w:space="0" w:color="auto"/>
                                                      </w:divBdr>
                                                      <w:divsChild>
                                                        <w:div w:id="42755524">
                                                          <w:marLeft w:val="640"/>
                                                          <w:marRight w:val="0"/>
                                                          <w:marTop w:val="0"/>
                                                          <w:marBottom w:val="0"/>
                                                          <w:divBdr>
                                                            <w:top w:val="none" w:sz="0" w:space="0" w:color="auto"/>
                                                            <w:left w:val="none" w:sz="0" w:space="0" w:color="auto"/>
                                                            <w:bottom w:val="none" w:sz="0" w:space="0" w:color="auto"/>
                                                            <w:right w:val="none" w:sz="0" w:space="0" w:color="auto"/>
                                                          </w:divBdr>
                                                        </w:div>
                                                        <w:div w:id="58212959">
                                                          <w:marLeft w:val="640"/>
                                                          <w:marRight w:val="0"/>
                                                          <w:marTop w:val="0"/>
                                                          <w:marBottom w:val="0"/>
                                                          <w:divBdr>
                                                            <w:top w:val="none" w:sz="0" w:space="0" w:color="auto"/>
                                                            <w:left w:val="none" w:sz="0" w:space="0" w:color="auto"/>
                                                            <w:bottom w:val="none" w:sz="0" w:space="0" w:color="auto"/>
                                                            <w:right w:val="none" w:sz="0" w:space="0" w:color="auto"/>
                                                          </w:divBdr>
                                                        </w:div>
                                                        <w:div w:id="73861130">
                                                          <w:marLeft w:val="640"/>
                                                          <w:marRight w:val="0"/>
                                                          <w:marTop w:val="0"/>
                                                          <w:marBottom w:val="0"/>
                                                          <w:divBdr>
                                                            <w:top w:val="none" w:sz="0" w:space="0" w:color="auto"/>
                                                            <w:left w:val="none" w:sz="0" w:space="0" w:color="auto"/>
                                                            <w:bottom w:val="none" w:sz="0" w:space="0" w:color="auto"/>
                                                            <w:right w:val="none" w:sz="0" w:space="0" w:color="auto"/>
                                                          </w:divBdr>
                                                        </w:div>
                                                        <w:div w:id="95836355">
                                                          <w:marLeft w:val="640"/>
                                                          <w:marRight w:val="0"/>
                                                          <w:marTop w:val="0"/>
                                                          <w:marBottom w:val="0"/>
                                                          <w:divBdr>
                                                            <w:top w:val="none" w:sz="0" w:space="0" w:color="auto"/>
                                                            <w:left w:val="none" w:sz="0" w:space="0" w:color="auto"/>
                                                            <w:bottom w:val="none" w:sz="0" w:space="0" w:color="auto"/>
                                                            <w:right w:val="none" w:sz="0" w:space="0" w:color="auto"/>
                                                          </w:divBdr>
                                                        </w:div>
                                                        <w:div w:id="271325395">
                                                          <w:marLeft w:val="640"/>
                                                          <w:marRight w:val="0"/>
                                                          <w:marTop w:val="0"/>
                                                          <w:marBottom w:val="0"/>
                                                          <w:divBdr>
                                                            <w:top w:val="none" w:sz="0" w:space="0" w:color="auto"/>
                                                            <w:left w:val="none" w:sz="0" w:space="0" w:color="auto"/>
                                                            <w:bottom w:val="none" w:sz="0" w:space="0" w:color="auto"/>
                                                            <w:right w:val="none" w:sz="0" w:space="0" w:color="auto"/>
                                                          </w:divBdr>
                                                        </w:div>
                                                        <w:div w:id="297689116">
                                                          <w:marLeft w:val="640"/>
                                                          <w:marRight w:val="0"/>
                                                          <w:marTop w:val="0"/>
                                                          <w:marBottom w:val="0"/>
                                                          <w:divBdr>
                                                            <w:top w:val="none" w:sz="0" w:space="0" w:color="auto"/>
                                                            <w:left w:val="none" w:sz="0" w:space="0" w:color="auto"/>
                                                            <w:bottom w:val="none" w:sz="0" w:space="0" w:color="auto"/>
                                                            <w:right w:val="none" w:sz="0" w:space="0" w:color="auto"/>
                                                          </w:divBdr>
                                                        </w:div>
                                                        <w:div w:id="339237489">
                                                          <w:marLeft w:val="640"/>
                                                          <w:marRight w:val="0"/>
                                                          <w:marTop w:val="0"/>
                                                          <w:marBottom w:val="0"/>
                                                          <w:divBdr>
                                                            <w:top w:val="none" w:sz="0" w:space="0" w:color="auto"/>
                                                            <w:left w:val="none" w:sz="0" w:space="0" w:color="auto"/>
                                                            <w:bottom w:val="none" w:sz="0" w:space="0" w:color="auto"/>
                                                            <w:right w:val="none" w:sz="0" w:space="0" w:color="auto"/>
                                                          </w:divBdr>
                                                        </w:div>
                                                        <w:div w:id="415368047">
                                                          <w:marLeft w:val="640"/>
                                                          <w:marRight w:val="0"/>
                                                          <w:marTop w:val="0"/>
                                                          <w:marBottom w:val="0"/>
                                                          <w:divBdr>
                                                            <w:top w:val="none" w:sz="0" w:space="0" w:color="auto"/>
                                                            <w:left w:val="none" w:sz="0" w:space="0" w:color="auto"/>
                                                            <w:bottom w:val="none" w:sz="0" w:space="0" w:color="auto"/>
                                                            <w:right w:val="none" w:sz="0" w:space="0" w:color="auto"/>
                                                          </w:divBdr>
                                                        </w:div>
                                                        <w:div w:id="437064816">
                                                          <w:marLeft w:val="640"/>
                                                          <w:marRight w:val="0"/>
                                                          <w:marTop w:val="0"/>
                                                          <w:marBottom w:val="0"/>
                                                          <w:divBdr>
                                                            <w:top w:val="none" w:sz="0" w:space="0" w:color="auto"/>
                                                            <w:left w:val="none" w:sz="0" w:space="0" w:color="auto"/>
                                                            <w:bottom w:val="none" w:sz="0" w:space="0" w:color="auto"/>
                                                            <w:right w:val="none" w:sz="0" w:space="0" w:color="auto"/>
                                                          </w:divBdr>
                                                        </w:div>
                                                        <w:div w:id="558638474">
                                                          <w:marLeft w:val="640"/>
                                                          <w:marRight w:val="0"/>
                                                          <w:marTop w:val="0"/>
                                                          <w:marBottom w:val="0"/>
                                                          <w:divBdr>
                                                            <w:top w:val="none" w:sz="0" w:space="0" w:color="auto"/>
                                                            <w:left w:val="none" w:sz="0" w:space="0" w:color="auto"/>
                                                            <w:bottom w:val="none" w:sz="0" w:space="0" w:color="auto"/>
                                                            <w:right w:val="none" w:sz="0" w:space="0" w:color="auto"/>
                                                          </w:divBdr>
                                                        </w:div>
                                                        <w:div w:id="656224323">
                                                          <w:marLeft w:val="640"/>
                                                          <w:marRight w:val="0"/>
                                                          <w:marTop w:val="0"/>
                                                          <w:marBottom w:val="0"/>
                                                          <w:divBdr>
                                                            <w:top w:val="none" w:sz="0" w:space="0" w:color="auto"/>
                                                            <w:left w:val="none" w:sz="0" w:space="0" w:color="auto"/>
                                                            <w:bottom w:val="none" w:sz="0" w:space="0" w:color="auto"/>
                                                            <w:right w:val="none" w:sz="0" w:space="0" w:color="auto"/>
                                                          </w:divBdr>
                                                        </w:div>
                                                        <w:div w:id="678511267">
                                                          <w:marLeft w:val="640"/>
                                                          <w:marRight w:val="0"/>
                                                          <w:marTop w:val="0"/>
                                                          <w:marBottom w:val="0"/>
                                                          <w:divBdr>
                                                            <w:top w:val="none" w:sz="0" w:space="0" w:color="auto"/>
                                                            <w:left w:val="none" w:sz="0" w:space="0" w:color="auto"/>
                                                            <w:bottom w:val="none" w:sz="0" w:space="0" w:color="auto"/>
                                                            <w:right w:val="none" w:sz="0" w:space="0" w:color="auto"/>
                                                          </w:divBdr>
                                                        </w:div>
                                                        <w:div w:id="723255531">
                                                          <w:marLeft w:val="640"/>
                                                          <w:marRight w:val="0"/>
                                                          <w:marTop w:val="0"/>
                                                          <w:marBottom w:val="0"/>
                                                          <w:divBdr>
                                                            <w:top w:val="none" w:sz="0" w:space="0" w:color="auto"/>
                                                            <w:left w:val="none" w:sz="0" w:space="0" w:color="auto"/>
                                                            <w:bottom w:val="none" w:sz="0" w:space="0" w:color="auto"/>
                                                            <w:right w:val="none" w:sz="0" w:space="0" w:color="auto"/>
                                                          </w:divBdr>
                                                        </w:div>
                                                        <w:div w:id="747266413">
                                                          <w:marLeft w:val="640"/>
                                                          <w:marRight w:val="0"/>
                                                          <w:marTop w:val="0"/>
                                                          <w:marBottom w:val="0"/>
                                                          <w:divBdr>
                                                            <w:top w:val="none" w:sz="0" w:space="0" w:color="auto"/>
                                                            <w:left w:val="none" w:sz="0" w:space="0" w:color="auto"/>
                                                            <w:bottom w:val="none" w:sz="0" w:space="0" w:color="auto"/>
                                                            <w:right w:val="none" w:sz="0" w:space="0" w:color="auto"/>
                                                          </w:divBdr>
                                                        </w:div>
                                                        <w:div w:id="875431419">
                                                          <w:marLeft w:val="640"/>
                                                          <w:marRight w:val="0"/>
                                                          <w:marTop w:val="0"/>
                                                          <w:marBottom w:val="0"/>
                                                          <w:divBdr>
                                                            <w:top w:val="none" w:sz="0" w:space="0" w:color="auto"/>
                                                            <w:left w:val="none" w:sz="0" w:space="0" w:color="auto"/>
                                                            <w:bottom w:val="none" w:sz="0" w:space="0" w:color="auto"/>
                                                            <w:right w:val="none" w:sz="0" w:space="0" w:color="auto"/>
                                                          </w:divBdr>
                                                        </w:div>
                                                        <w:div w:id="969868379">
                                                          <w:marLeft w:val="640"/>
                                                          <w:marRight w:val="0"/>
                                                          <w:marTop w:val="0"/>
                                                          <w:marBottom w:val="0"/>
                                                          <w:divBdr>
                                                            <w:top w:val="none" w:sz="0" w:space="0" w:color="auto"/>
                                                            <w:left w:val="none" w:sz="0" w:space="0" w:color="auto"/>
                                                            <w:bottom w:val="none" w:sz="0" w:space="0" w:color="auto"/>
                                                            <w:right w:val="none" w:sz="0" w:space="0" w:color="auto"/>
                                                          </w:divBdr>
                                                        </w:div>
                                                        <w:div w:id="1020475289">
                                                          <w:marLeft w:val="640"/>
                                                          <w:marRight w:val="0"/>
                                                          <w:marTop w:val="0"/>
                                                          <w:marBottom w:val="0"/>
                                                          <w:divBdr>
                                                            <w:top w:val="none" w:sz="0" w:space="0" w:color="auto"/>
                                                            <w:left w:val="none" w:sz="0" w:space="0" w:color="auto"/>
                                                            <w:bottom w:val="none" w:sz="0" w:space="0" w:color="auto"/>
                                                            <w:right w:val="none" w:sz="0" w:space="0" w:color="auto"/>
                                                          </w:divBdr>
                                                        </w:div>
                                                        <w:div w:id="1088430632">
                                                          <w:marLeft w:val="640"/>
                                                          <w:marRight w:val="0"/>
                                                          <w:marTop w:val="0"/>
                                                          <w:marBottom w:val="0"/>
                                                          <w:divBdr>
                                                            <w:top w:val="none" w:sz="0" w:space="0" w:color="auto"/>
                                                            <w:left w:val="none" w:sz="0" w:space="0" w:color="auto"/>
                                                            <w:bottom w:val="none" w:sz="0" w:space="0" w:color="auto"/>
                                                            <w:right w:val="none" w:sz="0" w:space="0" w:color="auto"/>
                                                          </w:divBdr>
                                                        </w:div>
                                                        <w:div w:id="1201943001">
                                                          <w:marLeft w:val="640"/>
                                                          <w:marRight w:val="0"/>
                                                          <w:marTop w:val="0"/>
                                                          <w:marBottom w:val="0"/>
                                                          <w:divBdr>
                                                            <w:top w:val="none" w:sz="0" w:space="0" w:color="auto"/>
                                                            <w:left w:val="none" w:sz="0" w:space="0" w:color="auto"/>
                                                            <w:bottom w:val="none" w:sz="0" w:space="0" w:color="auto"/>
                                                            <w:right w:val="none" w:sz="0" w:space="0" w:color="auto"/>
                                                          </w:divBdr>
                                                        </w:div>
                                                        <w:div w:id="1370494446">
                                                          <w:marLeft w:val="640"/>
                                                          <w:marRight w:val="0"/>
                                                          <w:marTop w:val="0"/>
                                                          <w:marBottom w:val="0"/>
                                                          <w:divBdr>
                                                            <w:top w:val="none" w:sz="0" w:space="0" w:color="auto"/>
                                                            <w:left w:val="none" w:sz="0" w:space="0" w:color="auto"/>
                                                            <w:bottom w:val="none" w:sz="0" w:space="0" w:color="auto"/>
                                                            <w:right w:val="none" w:sz="0" w:space="0" w:color="auto"/>
                                                          </w:divBdr>
                                                        </w:div>
                                                        <w:div w:id="1391465139">
                                                          <w:marLeft w:val="640"/>
                                                          <w:marRight w:val="0"/>
                                                          <w:marTop w:val="0"/>
                                                          <w:marBottom w:val="0"/>
                                                          <w:divBdr>
                                                            <w:top w:val="none" w:sz="0" w:space="0" w:color="auto"/>
                                                            <w:left w:val="none" w:sz="0" w:space="0" w:color="auto"/>
                                                            <w:bottom w:val="none" w:sz="0" w:space="0" w:color="auto"/>
                                                            <w:right w:val="none" w:sz="0" w:space="0" w:color="auto"/>
                                                          </w:divBdr>
                                                        </w:div>
                                                        <w:div w:id="1455564878">
                                                          <w:marLeft w:val="640"/>
                                                          <w:marRight w:val="0"/>
                                                          <w:marTop w:val="0"/>
                                                          <w:marBottom w:val="0"/>
                                                          <w:divBdr>
                                                            <w:top w:val="none" w:sz="0" w:space="0" w:color="auto"/>
                                                            <w:left w:val="none" w:sz="0" w:space="0" w:color="auto"/>
                                                            <w:bottom w:val="none" w:sz="0" w:space="0" w:color="auto"/>
                                                            <w:right w:val="none" w:sz="0" w:space="0" w:color="auto"/>
                                                          </w:divBdr>
                                                        </w:div>
                                                        <w:div w:id="1492019702">
                                                          <w:marLeft w:val="640"/>
                                                          <w:marRight w:val="0"/>
                                                          <w:marTop w:val="0"/>
                                                          <w:marBottom w:val="0"/>
                                                          <w:divBdr>
                                                            <w:top w:val="none" w:sz="0" w:space="0" w:color="auto"/>
                                                            <w:left w:val="none" w:sz="0" w:space="0" w:color="auto"/>
                                                            <w:bottom w:val="none" w:sz="0" w:space="0" w:color="auto"/>
                                                            <w:right w:val="none" w:sz="0" w:space="0" w:color="auto"/>
                                                          </w:divBdr>
                                                        </w:div>
                                                        <w:div w:id="1528642289">
                                                          <w:marLeft w:val="640"/>
                                                          <w:marRight w:val="0"/>
                                                          <w:marTop w:val="0"/>
                                                          <w:marBottom w:val="0"/>
                                                          <w:divBdr>
                                                            <w:top w:val="none" w:sz="0" w:space="0" w:color="auto"/>
                                                            <w:left w:val="none" w:sz="0" w:space="0" w:color="auto"/>
                                                            <w:bottom w:val="none" w:sz="0" w:space="0" w:color="auto"/>
                                                            <w:right w:val="none" w:sz="0" w:space="0" w:color="auto"/>
                                                          </w:divBdr>
                                                        </w:div>
                                                        <w:div w:id="1530218328">
                                                          <w:marLeft w:val="640"/>
                                                          <w:marRight w:val="0"/>
                                                          <w:marTop w:val="0"/>
                                                          <w:marBottom w:val="0"/>
                                                          <w:divBdr>
                                                            <w:top w:val="none" w:sz="0" w:space="0" w:color="auto"/>
                                                            <w:left w:val="none" w:sz="0" w:space="0" w:color="auto"/>
                                                            <w:bottom w:val="none" w:sz="0" w:space="0" w:color="auto"/>
                                                            <w:right w:val="none" w:sz="0" w:space="0" w:color="auto"/>
                                                          </w:divBdr>
                                                        </w:div>
                                                        <w:div w:id="1551528840">
                                                          <w:marLeft w:val="640"/>
                                                          <w:marRight w:val="0"/>
                                                          <w:marTop w:val="0"/>
                                                          <w:marBottom w:val="0"/>
                                                          <w:divBdr>
                                                            <w:top w:val="none" w:sz="0" w:space="0" w:color="auto"/>
                                                            <w:left w:val="none" w:sz="0" w:space="0" w:color="auto"/>
                                                            <w:bottom w:val="none" w:sz="0" w:space="0" w:color="auto"/>
                                                            <w:right w:val="none" w:sz="0" w:space="0" w:color="auto"/>
                                                          </w:divBdr>
                                                        </w:div>
                                                        <w:div w:id="1594971067">
                                                          <w:marLeft w:val="640"/>
                                                          <w:marRight w:val="0"/>
                                                          <w:marTop w:val="0"/>
                                                          <w:marBottom w:val="0"/>
                                                          <w:divBdr>
                                                            <w:top w:val="none" w:sz="0" w:space="0" w:color="auto"/>
                                                            <w:left w:val="none" w:sz="0" w:space="0" w:color="auto"/>
                                                            <w:bottom w:val="none" w:sz="0" w:space="0" w:color="auto"/>
                                                            <w:right w:val="none" w:sz="0" w:space="0" w:color="auto"/>
                                                          </w:divBdr>
                                                        </w:div>
                                                        <w:div w:id="1636138835">
                                                          <w:marLeft w:val="640"/>
                                                          <w:marRight w:val="0"/>
                                                          <w:marTop w:val="0"/>
                                                          <w:marBottom w:val="0"/>
                                                          <w:divBdr>
                                                            <w:top w:val="none" w:sz="0" w:space="0" w:color="auto"/>
                                                            <w:left w:val="none" w:sz="0" w:space="0" w:color="auto"/>
                                                            <w:bottom w:val="none" w:sz="0" w:space="0" w:color="auto"/>
                                                            <w:right w:val="none" w:sz="0" w:space="0" w:color="auto"/>
                                                          </w:divBdr>
                                                        </w:div>
                                                        <w:div w:id="1639804413">
                                                          <w:marLeft w:val="640"/>
                                                          <w:marRight w:val="0"/>
                                                          <w:marTop w:val="0"/>
                                                          <w:marBottom w:val="0"/>
                                                          <w:divBdr>
                                                            <w:top w:val="none" w:sz="0" w:space="0" w:color="auto"/>
                                                            <w:left w:val="none" w:sz="0" w:space="0" w:color="auto"/>
                                                            <w:bottom w:val="none" w:sz="0" w:space="0" w:color="auto"/>
                                                            <w:right w:val="none" w:sz="0" w:space="0" w:color="auto"/>
                                                          </w:divBdr>
                                                        </w:div>
                                                        <w:div w:id="1648624600">
                                                          <w:marLeft w:val="640"/>
                                                          <w:marRight w:val="0"/>
                                                          <w:marTop w:val="0"/>
                                                          <w:marBottom w:val="0"/>
                                                          <w:divBdr>
                                                            <w:top w:val="none" w:sz="0" w:space="0" w:color="auto"/>
                                                            <w:left w:val="none" w:sz="0" w:space="0" w:color="auto"/>
                                                            <w:bottom w:val="none" w:sz="0" w:space="0" w:color="auto"/>
                                                            <w:right w:val="none" w:sz="0" w:space="0" w:color="auto"/>
                                                          </w:divBdr>
                                                        </w:div>
                                                        <w:div w:id="1741059796">
                                                          <w:marLeft w:val="640"/>
                                                          <w:marRight w:val="0"/>
                                                          <w:marTop w:val="0"/>
                                                          <w:marBottom w:val="0"/>
                                                          <w:divBdr>
                                                            <w:top w:val="none" w:sz="0" w:space="0" w:color="auto"/>
                                                            <w:left w:val="none" w:sz="0" w:space="0" w:color="auto"/>
                                                            <w:bottom w:val="none" w:sz="0" w:space="0" w:color="auto"/>
                                                            <w:right w:val="none" w:sz="0" w:space="0" w:color="auto"/>
                                                          </w:divBdr>
                                                        </w:div>
                                                        <w:div w:id="1796635770">
                                                          <w:marLeft w:val="640"/>
                                                          <w:marRight w:val="0"/>
                                                          <w:marTop w:val="0"/>
                                                          <w:marBottom w:val="0"/>
                                                          <w:divBdr>
                                                            <w:top w:val="none" w:sz="0" w:space="0" w:color="auto"/>
                                                            <w:left w:val="none" w:sz="0" w:space="0" w:color="auto"/>
                                                            <w:bottom w:val="none" w:sz="0" w:space="0" w:color="auto"/>
                                                            <w:right w:val="none" w:sz="0" w:space="0" w:color="auto"/>
                                                          </w:divBdr>
                                                        </w:div>
                                                        <w:div w:id="1852647378">
                                                          <w:marLeft w:val="640"/>
                                                          <w:marRight w:val="0"/>
                                                          <w:marTop w:val="0"/>
                                                          <w:marBottom w:val="0"/>
                                                          <w:divBdr>
                                                            <w:top w:val="none" w:sz="0" w:space="0" w:color="auto"/>
                                                            <w:left w:val="none" w:sz="0" w:space="0" w:color="auto"/>
                                                            <w:bottom w:val="none" w:sz="0" w:space="0" w:color="auto"/>
                                                            <w:right w:val="none" w:sz="0" w:space="0" w:color="auto"/>
                                                          </w:divBdr>
                                                        </w:div>
                                                        <w:div w:id="1866357275">
                                                          <w:marLeft w:val="640"/>
                                                          <w:marRight w:val="0"/>
                                                          <w:marTop w:val="0"/>
                                                          <w:marBottom w:val="0"/>
                                                          <w:divBdr>
                                                            <w:top w:val="none" w:sz="0" w:space="0" w:color="auto"/>
                                                            <w:left w:val="none" w:sz="0" w:space="0" w:color="auto"/>
                                                            <w:bottom w:val="none" w:sz="0" w:space="0" w:color="auto"/>
                                                            <w:right w:val="none" w:sz="0" w:space="0" w:color="auto"/>
                                                          </w:divBdr>
                                                        </w:div>
                                                        <w:div w:id="1919168866">
                                                          <w:marLeft w:val="640"/>
                                                          <w:marRight w:val="0"/>
                                                          <w:marTop w:val="0"/>
                                                          <w:marBottom w:val="0"/>
                                                          <w:divBdr>
                                                            <w:top w:val="none" w:sz="0" w:space="0" w:color="auto"/>
                                                            <w:left w:val="none" w:sz="0" w:space="0" w:color="auto"/>
                                                            <w:bottom w:val="none" w:sz="0" w:space="0" w:color="auto"/>
                                                            <w:right w:val="none" w:sz="0" w:space="0" w:color="auto"/>
                                                          </w:divBdr>
                                                        </w:div>
                                                        <w:div w:id="2040621681">
                                                          <w:marLeft w:val="640"/>
                                                          <w:marRight w:val="0"/>
                                                          <w:marTop w:val="0"/>
                                                          <w:marBottom w:val="0"/>
                                                          <w:divBdr>
                                                            <w:top w:val="none" w:sz="0" w:space="0" w:color="auto"/>
                                                            <w:left w:val="none" w:sz="0" w:space="0" w:color="auto"/>
                                                            <w:bottom w:val="none" w:sz="0" w:space="0" w:color="auto"/>
                                                            <w:right w:val="none" w:sz="0" w:space="0" w:color="auto"/>
                                                          </w:divBdr>
                                                        </w:div>
                                                        <w:div w:id="20767778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32739286">
                                                  <w:marLeft w:val="640"/>
                                                  <w:marRight w:val="0"/>
                                                  <w:marTop w:val="0"/>
                                                  <w:marBottom w:val="0"/>
                                                  <w:divBdr>
                                                    <w:top w:val="none" w:sz="0" w:space="0" w:color="auto"/>
                                                    <w:left w:val="none" w:sz="0" w:space="0" w:color="auto"/>
                                                    <w:bottom w:val="none" w:sz="0" w:space="0" w:color="auto"/>
                                                    <w:right w:val="none" w:sz="0" w:space="0" w:color="auto"/>
                                                  </w:divBdr>
                                                </w:div>
                                                <w:div w:id="251476278">
                                                  <w:marLeft w:val="640"/>
                                                  <w:marRight w:val="0"/>
                                                  <w:marTop w:val="0"/>
                                                  <w:marBottom w:val="0"/>
                                                  <w:divBdr>
                                                    <w:top w:val="none" w:sz="0" w:space="0" w:color="auto"/>
                                                    <w:left w:val="none" w:sz="0" w:space="0" w:color="auto"/>
                                                    <w:bottom w:val="none" w:sz="0" w:space="0" w:color="auto"/>
                                                    <w:right w:val="none" w:sz="0" w:space="0" w:color="auto"/>
                                                  </w:divBdr>
                                                </w:div>
                                                <w:div w:id="289866394">
                                                  <w:marLeft w:val="640"/>
                                                  <w:marRight w:val="0"/>
                                                  <w:marTop w:val="0"/>
                                                  <w:marBottom w:val="0"/>
                                                  <w:divBdr>
                                                    <w:top w:val="none" w:sz="0" w:space="0" w:color="auto"/>
                                                    <w:left w:val="none" w:sz="0" w:space="0" w:color="auto"/>
                                                    <w:bottom w:val="none" w:sz="0" w:space="0" w:color="auto"/>
                                                    <w:right w:val="none" w:sz="0" w:space="0" w:color="auto"/>
                                                  </w:divBdr>
                                                </w:div>
                                                <w:div w:id="338040903">
                                                  <w:marLeft w:val="640"/>
                                                  <w:marRight w:val="0"/>
                                                  <w:marTop w:val="0"/>
                                                  <w:marBottom w:val="0"/>
                                                  <w:divBdr>
                                                    <w:top w:val="none" w:sz="0" w:space="0" w:color="auto"/>
                                                    <w:left w:val="none" w:sz="0" w:space="0" w:color="auto"/>
                                                    <w:bottom w:val="none" w:sz="0" w:space="0" w:color="auto"/>
                                                    <w:right w:val="none" w:sz="0" w:space="0" w:color="auto"/>
                                                  </w:divBdr>
                                                </w:div>
                                                <w:div w:id="366680768">
                                                  <w:marLeft w:val="640"/>
                                                  <w:marRight w:val="0"/>
                                                  <w:marTop w:val="0"/>
                                                  <w:marBottom w:val="0"/>
                                                  <w:divBdr>
                                                    <w:top w:val="none" w:sz="0" w:space="0" w:color="auto"/>
                                                    <w:left w:val="none" w:sz="0" w:space="0" w:color="auto"/>
                                                    <w:bottom w:val="none" w:sz="0" w:space="0" w:color="auto"/>
                                                    <w:right w:val="none" w:sz="0" w:space="0" w:color="auto"/>
                                                  </w:divBdr>
                                                </w:div>
                                                <w:div w:id="367223490">
                                                  <w:marLeft w:val="640"/>
                                                  <w:marRight w:val="0"/>
                                                  <w:marTop w:val="0"/>
                                                  <w:marBottom w:val="0"/>
                                                  <w:divBdr>
                                                    <w:top w:val="none" w:sz="0" w:space="0" w:color="auto"/>
                                                    <w:left w:val="none" w:sz="0" w:space="0" w:color="auto"/>
                                                    <w:bottom w:val="none" w:sz="0" w:space="0" w:color="auto"/>
                                                    <w:right w:val="none" w:sz="0" w:space="0" w:color="auto"/>
                                                  </w:divBdr>
                                                </w:div>
                                                <w:div w:id="397944409">
                                                  <w:marLeft w:val="640"/>
                                                  <w:marRight w:val="0"/>
                                                  <w:marTop w:val="0"/>
                                                  <w:marBottom w:val="0"/>
                                                  <w:divBdr>
                                                    <w:top w:val="none" w:sz="0" w:space="0" w:color="auto"/>
                                                    <w:left w:val="none" w:sz="0" w:space="0" w:color="auto"/>
                                                    <w:bottom w:val="none" w:sz="0" w:space="0" w:color="auto"/>
                                                    <w:right w:val="none" w:sz="0" w:space="0" w:color="auto"/>
                                                  </w:divBdr>
                                                </w:div>
                                                <w:div w:id="426124057">
                                                  <w:marLeft w:val="640"/>
                                                  <w:marRight w:val="0"/>
                                                  <w:marTop w:val="0"/>
                                                  <w:marBottom w:val="0"/>
                                                  <w:divBdr>
                                                    <w:top w:val="none" w:sz="0" w:space="0" w:color="auto"/>
                                                    <w:left w:val="none" w:sz="0" w:space="0" w:color="auto"/>
                                                    <w:bottom w:val="none" w:sz="0" w:space="0" w:color="auto"/>
                                                    <w:right w:val="none" w:sz="0" w:space="0" w:color="auto"/>
                                                  </w:divBdr>
                                                </w:div>
                                                <w:div w:id="432867228">
                                                  <w:marLeft w:val="640"/>
                                                  <w:marRight w:val="0"/>
                                                  <w:marTop w:val="0"/>
                                                  <w:marBottom w:val="0"/>
                                                  <w:divBdr>
                                                    <w:top w:val="none" w:sz="0" w:space="0" w:color="auto"/>
                                                    <w:left w:val="none" w:sz="0" w:space="0" w:color="auto"/>
                                                    <w:bottom w:val="none" w:sz="0" w:space="0" w:color="auto"/>
                                                    <w:right w:val="none" w:sz="0" w:space="0" w:color="auto"/>
                                                  </w:divBdr>
                                                </w:div>
                                                <w:div w:id="701978792">
                                                  <w:marLeft w:val="640"/>
                                                  <w:marRight w:val="0"/>
                                                  <w:marTop w:val="0"/>
                                                  <w:marBottom w:val="0"/>
                                                  <w:divBdr>
                                                    <w:top w:val="none" w:sz="0" w:space="0" w:color="auto"/>
                                                    <w:left w:val="none" w:sz="0" w:space="0" w:color="auto"/>
                                                    <w:bottom w:val="none" w:sz="0" w:space="0" w:color="auto"/>
                                                    <w:right w:val="none" w:sz="0" w:space="0" w:color="auto"/>
                                                  </w:divBdr>
                                                </w:div>
                                                <w:div w:id="752356372">
                                                  <w:marLeft w:val="640"/>
                                                  <w:marRight w:val="0"/>
                                                  <w:marTop w:val="0"/>
                                                  <w:marBottom w:val="0"/>
                                                  <w:divBdr>
                                                    <w:top w:val="none" w:sz="0" w:space="0" w:color="auto"/>
                                                    <w:left w:val="none" w:sz="0" w:space="0" w:color="auto"/>
                                                    <w:bottom w:val="none" w:sz="0" w:space="0" w:color="auto"/>
                                                    <w:right w:val="none" w:sz="0" w:space="0" w:color="auto"/>
                                                  </w:divBdr>
                                                </w:div>
                                                <w:div w:id="816259665">
                                                  <w:marLeft w:val="640"/>
                                                  <w:marRight w:val="0"/>
                                                  <w:marTop w:val="0"/>
                                                  <w:marBottom w:val="0"/>
                                                  <w:divBdr>
                                                    <w:top w:val="none" w:sz="0" w:space="0" w:color="auto"/>
                                                    <w:left w:val="none" w:sz="0" w:space="0" w:color="auto"/>
                                                    <w:bottom w:val="none" w:sz="0" w:space="0" w:color="auto"/>
                                                    <w:right w:val="none" w:sz="0" w:space="0" w:color="auto"/>
                                                  </w:divBdr>
                                                </w:div>
                                                <w:div w:id="957222512">
                                                  <w:marLeft w:val="640"/>
                                                  <w:marRight w:val="0"/>
                                                  <w:marTop w:val="0"/>
                                                  <w:marBottom w:val="0"/>
                                                  <w:divBdr>
                                                    <w:top w:val="none" w:sz="0" w:space="0" w:color="auto"/>
                                                    <w:left w:val="none" w:sz="0" w:space="0" w:color="auto"/>
                                                    <w:bottom w:val="none" w:sz="0" w:space="0" w:color="auto"/>
                                                    <w:right w:val="none" w:sz="0" w:space="0" w:color="auto"/>
                                                  </w:divBdr>
                                                </w:div>
                                                <w:div w:id="963582804">
                                                  <w:marLeft w:val="640"/>
                                                  <w:marRight w:val="0"/>
                                                  <w:marTop w:val="0"/>
                                                  <w:marBottom w:val="0"/>
                                                  <w:divBdr>
                                                    <w:top w:val="none" w:sz="0" w:space="0" w:color="auto"/>
                                                    <w:left w:val="none" w:sz="0" w:space="0" w:color="auto"/>
                                                    <w:bottom w:val="none" w:sz="0" w:space="0" w:color="auto"/>
                                                    <w:right w:val="none" w:sz="0" w:space="0" w:color="auto"/>
                                                  </w:divBdr>
                                                </w:div>
                                                <w:div w:id="1082724437">
                                                  <w:marLeft w:val="640"/>
                                                  <w:marRight w:val="0"/>
                                                  <w:marTop w:val="0"/>
                                                  <w:marBottom w:val="0"/>
                                                  <w:divBdr>
                                                    <w:top w:val="none" w:sz="0" w:space="0" w:color="auto"/>
                                                    <w:left w:val="none" w:sz="0" w:space="0" w:color="auto"/>
                                                    <w:bottom w:val="none" w:sz="0" w:space="0" w:color="auto"/>
                                                    <w:right w:val="none" w:sz="0" w:space="0" w:color="auto"/>
                                                  </w:divBdr>
                                                </w:div>
                                                <w:div w:id="1108279970">
                                                  <w:marLeft w:val="640"/>
                                                  <w:marRight w:val="0"/>
                                                  <w:marTop w:val="0"/>
                                                  <w:marBottom w:val="0"/>
                                                  <w:divBdr>
                                                    <w:top w:val="none" w:sz="0" w:space="0" w:color="auto"/>
                                                    <w:left w:val="none" w:sz="0" w:space="0" w:color="auto"/>
                                                    <w:bottom w:val="none" w:sz="0" w:space="0" w:color="auto"/>
                                                    <w:right w:val="none" w:sz="0" w:space="0" w:color="auto"/>
                                                  </w:divBdr>
                                                </w:div>
                                                <w:div w:id="1147551424">
                                                  <w:marLeft w:val="640"/>
                                                  <w:marRight w:val="0"/>
                                                  <w:marTop w:val="0"/>
                                                  <w:marBottom w:val="0"/>
                                                  <w:divBdr>
                                                    <w:top w:val="none" w:sz="0" w:space="0" w:color="auto"/>
                                                    <w:left w:val="none" w:sz="0" w:space="0" w:color="auto"/>
                                                    <w:bottom w:val="none" w:sz="0" w:space="0" w:color="auto"/>
                                                    <w:right w:val="none" w:sz="0" w:space="0" w:color="auto"/>
                                                  </w:divBdr>
                                                </w:div>
                                                <w:div w:id="1219363042">
                                                  <w:marLeft w:val="640"/>
                                                  <w:marRight w:val="0"/>
                                                  <w:marTop w:val="0"/>
                                                  <w:marBottom w:val="0"/>
                                                  <w:divBdr>
                                                    <w:top w:val="none" w:sz="0" w:space="0" w:color="auto"/>
                                                    <w:left w:val="none" w:sz="0" w:space="0" w:color="auto"/>
                                                    <w:bottom w:val="none" w:sz="0" w:space="0" w:color="auto"/>
                                                    <w:right w:val="none" w:sz="0" w:space="0" w:color="auto"/>
                                                  </w:divBdr>
                                                </w:div>
                                                <w:div w:id="1411081602">
                                                  <w:marLeft w:val="640"/>
                                                  <w:marRight w:val="0"/>
                                                  <w:marTop w:val="0"/>
                                                  <w:marBottom w:val="0"/>
                                                  <w:divBdr>
                                                    <w:top w:val="none" w:sz="0" w:space="0" w:color="auto"/>
                                                    <w:left w:val="none" w:sz="0" w:space="0" w:color="auto"/>
                                                    <w:bottom w:val="none" w:sz="0" w:space="0" w:color="auto"/>
                                                    <w:right w:val="none" w:sz="0" w:space="0" w:color="auto"/>
                                                  </w:divBdr>
                                                </w:div>
                                                <w:div w:id="1419212041">
                                                  <w:marLeft w:val="640"/>
                                                  <w:marRight w:val="0"/>
                                                  <w:marTop w:val="0"/>
                                                  <w:marBottom w:val="0"/>
                                                  <w:divBdr>
                                                    <w:top w:val="none" w:sz="0" w:space="0" w:color="auto"/>
                                                    <w:left w:val="none" w:sz="0" w:space="0" w:color="auto"/>
                                                    <w:bottom w:val="none" w:sz="0" w:space="0" w:color="auto"/>
                                                    <w:right w:val="none" w:sz="0" w:space="0" w:color="auto"/>
                                                  </w:divBdr>
                                                </w:div>
                                                <w:div w:id="1447505916">
                                                  <w:marLeft w:val="640"/>
                                                  <w:marRight w:val="0"/>
                                                  <w:marTop w:val="0"/>
                                                  <w:marBottom w:val="0"/>
                                                  <w:divBdr>
                                                    <w:top w:val="none" w:sz="0" w:space="0" w:color="auto"/>
                                                    <w:left w:val="none" w:sz="0" w:space="0" w:color="auto"/>
                                                    <w:bottom w:val="none" w:sz="0" w:space="0" w:color="auto"/>
                                                    <w:right w:val="none" w:sz="0" w:space="0" w:color="auto"/>
                                                  </w:divBdr>
                                                </w:div>
                                                <w:div w:id="1536573751">
                                                  <w:marLeft w:val="640"/>
                                                  <w:marRight w:val="0"/>
                                                  <w:marTop w:val="0"/>
                                                  <w:marBottom w:val="0"/>
                                                  <w:divBdr>
                                                    <w:top w:val="none" w:sz="0" w:space="0" w:color="auto"/>
                                                    <w:left w:val="none" w:sz="0" w:space="0" w:color="auto"/>
                                                    <w:bottom w:val="none" w:sz="0" w:space="0" w:color="auto"/>
                                                    <w:right w:val="none" w:sz="0" w:space="0" w:color="auto"/>
                                                  </w:divBdr>
                                                </w:div>
                                                <w:div w:id="1567104104">
                                                  <w:marLeft w:val="640"/>
                                                  <w:marRight w:val="0"/>
                                                  <w:marTop w:val="0"/>
                                                  <w:marBottom w:val="0"/>
                                                  <w:divBdr>
                                                    <w:top w:val="none" w:sz="0" w:space="0" w:color="auto"/>
                                                    <w:left w:val="none" w:sz="0" w:space="0" w:color="auto"/>
                                                    <w:bottom w:val="none" w:sz="0" w:space="0" w:color="auto"/>
                                                    <w:right w:val="none" w:sz="0" w:space="0" w:color="auto"/>
                                                  </w:divBdr>
                                                </w:div>
                                                <w:div w:id="1688362391">
                                                  <w:marLeft w:val="640"/>
                                                  <w:marRight w:val="0"/>
                                                  <w:marTop w:val="0"/>
                                                  <w:marBottom w:val="0"/>
                                                  <w:divBdr>
                                                    <w:top w:val="none" w:sz="0" w:space="0" w:color="auto"/>
                                                    <w:left w:val="none" w:sz="0" w:space="0" w:color="auto"/>
                                                    <w:bottom w:val="none" w:sz="0" w:space="0" w:color="auto"/>
                                                    <w:right w:val="none" w:sz="0" w:space="0" w:color="auto"/>
                                                  </w:divBdr>
                                                </w:div>
                                                <w:div w:id="1732076881">
                                                  <w:marLeft w:val="640"/>
                                                  <w:marRight w:val="0"/>
                                                  <w:marTop w:val="0"/>
                                                  <w:marBottom w:val="0"/>
                                                  <w:divBdr>
                                                    <w:top w:val="none" w:sz="0" w:space="0" w:color="auto"/>
                                                    <w:left w:val="none" w:sz="0" w:space="0" w:color="auto"/>
                                                    <w:bottom w:val="none" w:sz="0" w:space="0" w:color="auto"/>
                                                    <w:right w:val="none" w:sz="0" w:space="0" w:color="auto"/>
                                                  </w:divBdr>
                                                </w:div>
                                                <w:div w:id="1844010188">
                                                  <w:marLeft w:val="640"/>
                                                  <w:marRight w:val="0"/>
                                                  <w:marTop w:val="0"/>
                                                  <w:marBottom w:val="0"/>
                                                  <w:divBdr>
                                                    <w:top w:val="none" w:sz="0" w:space="0" w:color="auto"/>
                                                    <w:left w:val="none" w:sz="0" w:space="0" w:color="auto"/>
                                                    <w:bottom w:val="none" w:sz="0" w:space="0" w:color="auto"/>
                                                    <w:right w:val="none" w:sz="0" w:space="0" w:color="auto"/>
                                                  </w:divBdr>
                                                </w:div>
                                                <w:div w:id="1861162189">
                                                  <w:marLeft w:val="640"/>
                                                  <w:marRight w:val="0"/>
                                                  <w:marTop w:val="0"/>
                                                  <w:marBottom w:val="0"/>
                                                  <w:divBdr>
                                                    <w:top w:val="none" w:sz="0" w:space="0" w:color="auto"/>
                                                    <w:left w:val="none" w:sz="0" w:space="0" w:color="auto"/>
                                                    <w:bottom w:val="none" w:sz="0" w:space="0" w:color="auto"/>
                                                    <w:right w:val="none" w:sz="0" w:space="0" w:color="auto"/>
                                                  </w:divBdr>
                                                </w:div>
                                                <w:div w:id="1868526104">
                                                  <w:marLeft w:val="640"/>
                                                  <w:marRight w:val="0"/>
                                                  <w:marTop w:val="0"/>
                                                  <w:marBottom w:val="0"/>
                                                  <w:divBdr>
                                                    <w:top w:val="none" w:sz="0" w:space="0" w:color="auto"/>
                                                    <w:left w:val="none" w:sz="0" w:space="0" w:color="auto"/>
                                                    <w:bottom w:val="none" w:sz="0" w:space="0" w:color="auto"/>
                                                    <w:right w:val="none" w:sz="0" w:space="0" w:color="auto"/>
                                                  </w:divBdr>
                                                </w:div>
                                                <w:div w:id="1881504226">
                                                  <w:marLeft w:val="640"/>
                                                  <w:marRight w:val="0"/>
                                                  <w:marTop w:val="0"/>
                                                  <w:marBottom w:val="0"/>
                                                  <w:divBdr>
                                                    <w:top w:val="none" w:sz="0" w:space="0" w:color="auto"/>
                                                    <w:left w:val="none" w:sz="0" w:space="0" w:color="auto"/>
                                                    <w:bottom w:val="none" w:sz="0" w:space="0" w:color="auto"/>
                                                    <w:right w:val="none" w:sz="0" w:space="0" w:color="auto"/>
                                                  </w:divBdr>
                                                </w:div>
                                                <w:div w:id="1901596714">
                                                  <w:marLeft w:val="640"/>
                                                  <w:marRight w:val="0"/>
                                                  <w:marTop w:val="0"/>
                                                  <w:marBottom w:val="0"/>
                                                  <w:divBdr>
                                                    <w:top w:val="none" w:sz="0" w:space="0" w:color="auto"/>
                                                    <w:left w:val="none" w:sz="0" w:space="0" w:color="auto"/>
                                                    <w:bottom w:val="none" w:sz="0" w:space="0" w:color="auto"/>
                                                    <w:right w:val="none" w:sz="0" w:space="0" w:color="auto"/>
                                                  </w:divBdr>
                                                </w:div>
                                                <w:div w:id="2011827035">
                                                  <w:marLeft w:val="640"/>
                                                  <w:marRight w:val="0"/>
                                                  <w:marTop w:val="0"/>
                                                  <w:marBottom w:val="0"/>
                                                  <w:divBdr>
                                                    <w:top w:val="none" w:sz="0" w:space="0" w:color="auto"/>
                                                    <w:left w:val="none" w:sz="0" w:space="0" w:color="auto"/>
                                                    <w:bottom w:val="none" w:sz="0" w:space="0" w:color="auto"/>
                                                    <w:right w:val="none" w:sz="0" w:space="0" w:color="auto"/>
                                                  </w:divBdr>
                                                </w:div>
                                                <w:div w:id="2068334416">
                                                  <w:marLeft w:val="640"/>
                                                  <w:marRight w:val="0"/>
                                                  <w:marTop w:val="0"/>
                                                  <w:marBottom w:val="0"/>
                                                  <w:divBdr>
                                                    <w:top w:val="none" w:sz="0" w:space="0" w:color="auto"/>
                                                    <w:left w:val="none" w:sz="0" w:space="0" w:color="auto"/>
                                                    <w:bottom w:val="none" w:sz="0" w:space="0" w:color="auto"/>
                                                    <w:right w:val="none" w:sz="0" w:space="0" w:color="auto"/>
                                                  </w:divBdr>
                                                </w:div>
                                                <w:div w:id="2089573953">
                                                  <w:marLeft w:val="640"/>
                                                  <w:marRight w:val="0"/>
                                                  <w:marTop w:val="0"/>
                                                  <w:marBottom w:val="0"/>
                                                  <w:divBdr>
                                                    <w:top w:val="none" w:sz="0" w:space="0" w:color="auto"/>
                                                    <w:left w:val="none" w:sz="0" w:space="0" w:color="auto"/>
                                                    <w:bottom w:val="none" w:sz="0" w:space="0" w:color="auto"/>
                                                    <w:right w:val="none" w:sz="0" w:space="0" w:color="auto"/>
                                                  </w:divBdr>
                                                </w:div>
                                                <w:div w:id="2093119112">
                                                  <w:marLeft w:val="640"/>
                                                  <w:marRight w:val="0"/>
                                                  <w:marTop w:val="0"/>
                                                  <w:marBottom w:val="0"/>
                                                  <w:divBdr>
                                                    <w:top w:val="none" w:sz="0" w:space="0" w:color="auto"/>
                                                    <w:left w:val="none" w:sz="0" w:space="0" w:color="auto"/>
                                                    <w:bottom w:val="none" w:sz="0" w:space="0" w:color="auto"/>
                                                    <w:right w:val="none" w:sz="0" w:space="0" w:color="auto"/>
                                                  </w:divBdr>
                                                </w:div>
                                              </w:divsChild>
                                            </w:div>
                                            <w:div w:id="1429808818">
                                              <w:marLeft w:val="0"/>
                                              <w:marRight w:val="0"/>
                                              <w:marTop w:val="0"/>
                                              <w:marBottom w:val="0"/>
                                              <w:divBdr>
                                                <w:top w:val="none" w:sz="0" w:space="0" w:color="auto"/>
                                                <w:left w:val="none" w:sz="0" w:space="0" w:color="auto"/>
                                                <w:bottom w:val="none" w:sz="0" w:space="0" w:color="auto"/>
                                                <w:right w:val="none" w:sz="0" w:space="0" w:color="auto"/>
                                              </w:divBdr>
                                              <w:divsChild>
                                                <w:div w:id="815774">
                                                  <w:marLeft w:val="640"/>
                                                  <w:marRight w:val="0"/>
                                                  <w:marTop w:val="0"/>
                                                  <w:marBottom w:val="0"/>
                                                  <w:divBdr>
                                                    <w:top w:val="none" w:sz="0" w:space="0" w:color="auto"/>
                                                    <w:left w:val="none" w:sz="0" w:space="0" w:color="auto"/>
                                                    <w:bottom w:val="none" w:sz="0" w:space="0" w:color="auto"/>
                                                    <w:right w:val="none" w:sz="0" w:space="0" w:color="auto"/>
                                                  </w:divBdr>
                                                </w:div>
                                                <w:div w:id="98649478">
                                                  <w:marLeft w:val="640"/>
                                                  <w:marRight w:val="0"/>
                                                  <w:marTop w:val="0"/>
                                                  <w:marBottom w:val="0"/>
                                                  <w:divBdr>
                                                    <w:top w:val="none" w:sz="0" w:space="0" w:color="auto"/>
                                                    <w:left w:val="none" w:sz="0" w:space="0" w:color="auto"/>
                                                    <w:bottom w:val="none" w:sz="0" w:space="0" w:color="auto"/>
                                                    <w:right w:val="none" w:sz="0" w:space="0" w:color="auto"/>
                                                  </w:divBdr>
                                                </w:div>
                                                <w:div w:id="120731795">
                                                  <w:marLeft w:val="640"/>
                                                  <w:marRight w:val="0"/>
                                                  <w:marTop w:val="0"/>
                                                  <w:marBottom w:val="0"/>
                                                  <w:divBdr>
                                                    <w:top w:val="none" w:sz="0" w:space="0" w:color="auto"/>
                                                    <w:left w:val="none" w:sz="0" w:space="0" w:color="auto"/>
                                                    <w:bottom w:val="none" w:sz="0" w:space="0" w:color="auto"/>
                                                    <w:right w:val="none" w:sz="0" w:space="0" w:color="auto"/>
                                                  </w:divBdr>
                                                </w:div>
                                                <w:div w:id="171143189">
                                                  <w:marLeft w:val="640"/>
                                                  <w:marRight w:val="0"/>
                                                  <w:marTop w:val="0"/>
                                                  <w:marBottom w:val="0"/>
                                                  <w:divBdr>
                                                    <w:top w:val="none" w:sz="0" w:space="0" w:color="auto"/>
                                                    <w:left w:val="none" w:sz="0" w:space="0" w:color="auto"/>
                                                    <w:bottom w:val="none" w:sz="0" w:space="0" w:color="auto"/>
                                                    <w:right w:val="none" w:sz="0" w:space="0" w:color="auto"/>
                                                  </w:divBdr>
                                                </w:div>
                                                <w:div w:id="179051351">
                                                  <w:marLeft w:val="640"/>
                                                  <w:marRight w:val="0"/>
                                                  <w:marTop w:val="0"/>
                                                  <w:marBottom w:val="0"/>
                                                  <w:divBdr>
                                                    <w:top w:val="none" w:sz="0" w:space="0" w:color="auto"/>
                                                    <w:left w:val="none" w:sz="0" w:space="0" w:color="auto"/>
                                                    <w:bottom w:val="none" w:sz="0" w:space="0" w:color="auto"/>
                                                    <w:right w:val="none" w:sz="0" w:space="0" w:color="auto"/>
                                                  </w:divBdr>
                                                </w:div>
                                                <w:div w:id="248150966">
                                                  <w:marLeft w:val="640"/>
                                                  <w:marRight w:val="0"/>
                                                  <w:marTop w:val="0"/>
                                                  <w:marBottom w:val="0"/>
                                                  <w:divBdr>
                                                    <w:top w:val="none" w:sz="0" w:space="0" w:color="auto"/>
                                                    <w:left w:val="none" w:sz="0" w:space="0" w:color="auto"/>
                                                    <w:bottom w:val="none" w:sz="0" w:space="0" w:color="auto"/>
                                                    <w:right w:val="none" w:sz="0" w:space="0" w:color="auto"/>
                                                  </w:divBdr>
                                                </w:div>
                                                <w:div w:id="254747804">
                                                  <w:marLeft w:val="640"/>
                                                  <w:marRight w:val="0"/>
                                                  <w:marTop w:val="0"/>
                                                  <w:marBottom w:val="0"/>
                                                  <w:divBdr>
                                                    <w:top w:val="none" w:sz="0" w:space="0" w:color="auto"/>
                                                    <w:left w:val="none" w:sz="0" w:space="0" w:color="auto"/>
                                                    <w:bottom w:val="none" w:sz="0" w:space="0" w:color="auto"/>
                                                    <w:right w:val="none" w:sz="0" w:space="0" w:color="auto"/>
                                                  </w:divBdr>
                                                </w:div>
                                                <w:div w:id="257760328">
                                                  <w:marLeft w:val="640"/>
                                                  <w:marRight w:val="0"/>
                                                  <w:marTop w:val="0"/>
                                                  <w:marBottom w:val="0"/>
                                                  <w:divBdr>
                                                    <w:top w:val="none" w:sz="0" w:space="0" w:color="auto"/>
                                                    <w:left w:val="none" w:sz="0" w:space="0" w:color="auto"/>
                                                    <w:bottom w:val="none" w:sz="0" w:space="0" w:color="auto"/>
                                                    <w:right w:val="none" w:sz="0" w:space="0" w:color="auto"/>
                                                  </w:divBdr>
                                                </w:div>
                                                <w:div w:id="335307675">
                                                  <w:marLeft w:val="640"/>
                                                  <w:marRight w:val="0"/>
                                                  <w:marTop w:val="0"/>
                                                  <w:marBottom w:val="0"/>
                                                  <w:divBdr>
                                                    <w:top w:val="none" w:sz="0" w:space="0" w:color="auto"/>
                                                    <w:left w:val="none" w:sz="0" w:space="0" w:color="auto"/>
                                                    <w:bottom w:val="none" w:sz="0" w:space="0" w:color="auto"/>
                                                    <w:right w:val="none" w:sz="0" w:space="0" w:color="auto"/>
                                                  </w:divBdr>
                                                </w:div>
                                                <w:div w:id="363990355">
                                                  <w:marLeft w:val="640"/>
                                                  <w:marRight w:val="0"/>
                                                  <w:marTop w:val="0"/>
                                                  <w:marBottom w:val="0"/>
                                                  <w:divBdr>
                                                    <w:top w:val="none" w:sz="0" w:space="0" w:color="auto"/>
                                                    <w:left w:val="none" w:sz="0" w:space="0" w:color="auto"/>
                                                    <w:bottom w:val="none" w:sz="0" w:space="0" w:color="auto"/>
                                                    <w:right w:val="none" w:sz="0" w:space="0" w:color="auto"/>
                                                  </w:divBdr>
                                                </w:div>
                                                <w:div w:id="373192770">
                                                  <w:marLeft w:val="640"/>
                                                  <w:marRight w:val="0"/>
                                                  <w:marTop w:val="0"/>
                                                  <w:marBottom w:val="0"/>
                                                  <w:divBdr>
                                                    <w:top w:val="none" w:sz="0" w:space="0" w:color="auto"/>
                                                    <w:left w:val="none" w:sz="0" w:space="0" w:color="auto"/>
                                                    <w:bottom w:val="none" w:sz="0" w:space="0" w:color="auto"/>
                                                    <w:right w:val="none" w:sz="0" w:space="0" w:color="auto"/>
                                                  </w:divBdr>
                                                </w:div>
                                                <w:div w:id="502159992">
                                                  <w:marLeft w:val="640"/>
                                                  <w:marRight w:val="0"/>
                                                  <w:marTop w:val="0"/>
                                                  <w:marBottom w:val="0"/>
                                                  <w:divBdr>
                                                    <w:top w:val="none" w:sz="0" w:space="0" w:color="auto"/>
                                                    <w:left w:val="none" w:sz="0" w:space="0" w:color="auto"/>
                                                    <w:bottom w:val="none" w:sz="0" w:space="0" w:color="auto"/>
                                                    <w:right w:val="none" w:sz="0" w:space="0" w:color="auto"/>
                                                  </w:divBdr>
                                                </w:div>
                                                <w:div w:id="611745710">
                                                  <w:marLeft w:val="640"/>
                                                  <w:marRight w:val="0"/>
                                                  <w:marTop w:val="0"/>
                                                  <w:marBottom w:val="0"/>
                                                  <w:divBdr>
                                                    <w:top w:val="none" w:sz="0" w:space="0" w:color="auto"/>
                                                    <w:left w:val="none" w:sz="0" w:space="0" w:color="auto"/>
                                                    <w:bottom w:val="none" w:sz="0" w:space="0" w:color="auto"/>
                                                    <w:right w:val="none" w:sz="0" w:space="0" w:color="auto"/>
                                                  </w:divBdr>
                                                </w:div>
                                                <w:div w:id="670912456">
                                                  <w:marLeft w:val="640"/>
                                                  <w:marRight w:val="0"/>
                                                  <w:marTop w:val="0"/>
                                                  <w:marBottom w:val="0"/>
                                                  <w:divBdr>
                                                    <w:top w:val="none" w:sz="0" w:space="0" w:color="auto"/>
                                                    <w:left w:val="none" w:sz="0" w:space="0" w:color="auto"/>
                                                    <w:bottom w:val="none" w:sz="0" w:space="0" w:color="auto"/>
                                                    <w:right w:val="none" w:sz="0" w:space="0" w:color="auto"/>
                                                  </w:divBdr>
                                                </w:div>
                                                <w:div w:id="741102913">
                                                  <w:marLeft w:val="640"/>
                                                  <w:marRight w:val="0"/>
                                                  <w:marTop w:val="0"/>
                                                  <w:marBottom w:val="0"/>
                                                  <w:divBdr>
                                                    <w:top w:val="none" w:sz="0" w:space="0" w:color="auto"/>
                                                    <w:left w:val="none" w:sz="0" w:space="0" w:color="auto"/>
                                                    <w:bottom w:val="none" w:sz="0" w:space="0" w:color="auto"/>
                                                    <w:right w:val="none" w:sz="0" w:space="0" w:color="auto"/>
                                                  </w:divBdr>
                                                </w:div>
                                                <w:div w:id="782573637">
                                                  <w:marLeft w:val="640"/>
                                                  <w:marRight w:val="0"/>
                                                  <w:marTop w:val="0"/>
                                                  <w:marBottom w:val="0"/>
                                                  <w:divBdr>
                                                    <w:top w:val="none" w:sz="0" w:space="0" w:color="auto"/>
                                                    <w:left w:val="none" w:sz="0" w:space="0" w:color="auto"/>
                                                    <w:bottom w:val="none" w:sz="0" w:space="0" w:color="auto"/>
                                                    <w:right w:val="none" w:sz="0" w:space="0" w:color="auto"/>
                                                  </w:divBdr>
                                                </w:div>
                                                <w:div w:id="871528564">
                                                  <w:marLeft w:val="640"/>
                                                  <w:marRight w:val="0"/>
                                                  <w:marTop w:val="0"/>
                                                  <w:marBottom w:val="0"/>
                                                  <w:divBdr>
                                                    <w:top w:val="none" w:sz="0" w:space="0" w:color="auto"/>
                                                    <w:left w:val="none" w:sz="0" w:space="0" w:color="auto"/>
                                                    <w:bottom w:val="none" w:sz="0" w:space="0" w:color="auto"/>
                                                    <w:right w:val="none" w:sz="0" w:space="0" w:color="auto"/>
                                                  </w:divBdr>
                                                </w:div>
                                                <w:div w:id="980958755">
                                                  <w:marLeft w:val="640"/>
                                                  <w:marRight w:val="0"/>
                                                  <w:marTop w:val="0"/>
                                                  <w:marBottom w:val="0"/>
                                                  <w:divBdr>
                                                    <w:top w:val="none" w:sz="0" w:space="0" w:color="auto"/>
                                                    <w:left w:val="none" w:sz="0" w:space="0" w:color="auto"/>
                                                    <w:bottom w:val="none" w:sz="0" w:space="0" w:color="auto"/>
                                                    <w:right w:val="none" w:sz="0" w:space="0" w:color="auto"/>
                                                  </w:divBdr>
                                                </w:div>
                                                <w:div w:id="985553126">
                                                  <w:marLeft w:val="640"/>
                                                  <w:marRight w:val="0"/>
                                                  <w:marTop w:val="0"/>
                                                  <w:marBottom w:val="0"/>
                                                  <w:divBdr>
                                                    <w:top w:val="none" w:sz="0" w:space="0" w:color="auto"/>
                                                    <w:left w:val="none" w:sz="0" w:space="0" w:color="auto"/>
                                                    <w:bottom w:val="none" w:sz="0" w:space="0" w:color="auto"/>
                                                    <w:right w:val="none" w:sz="0" w:space="0" w:color="auto"/>
                                                  </w:divBdr>
                                                </w:div>
                                                <w:div w:id="1005670167">
                                                  <w:marLeft w:val="640"/>
                                                  <w:marRight w:val="0"/>
                                                  <w:marTop w:val="0"/>
                                                  <w:marBottom w:val="0"/>
                                                  <w:divBdr>
                                                    <w:top w:val="none" w:sz="0" w:space="0" w:color="auto"/>
                                                    <w:left w:val="none" w:sz="0" w:space="0" w:color="auto"/>
                                                    <w:bottom w:val="none" w:sz="0" w:space="0" w:color="auto"/>
                                                    <w:right w:val="none" w:sz="0" w:space="0" w:color="auto"/>
                                                  </w:divBdr>
                                                </w:div>
                                                <w:div w:id="1086608796">
                                                  <w:marLeft w:val="640"/>
                                                  <w:marRight w:val="0"/>
                                                  <w:marTop w:val="0"/>
                                                  <w:marBottom w:val="0"/>
                                                  <w:divBdr>
                                                    <w:top w:val="none" w:sz="0" w:space="0" w:color="auto"/>
                                                    <w:left w:val="none" w:sz="0" w:space="0" w:color="auto"/>
                                                    <w:bottom w:val="none" w:sz="0" w:space="0" w:color="auto"/>
                                                    <w:right w:val="none" w:sz="0" w:space="0" w:color="auto"/>
                                                  </w:divBdr>
                                                </w:div>
                                                <w:div w:id="1157381916">
                                                  <w:marLeft w:val="640"/>
                                                  <w:marRight w:val="0"/>
                                                  <w:marTop w:val="0"/>
                                                  <w:marBottom w:val="0"/>
                                                  <w:divBdr>
                                                    <w:top w:val="none" w:sz="0" w:space="0" w:color="auto"/>
                                                    <w:left w:val="none" w:sz="0" w:space="0" w:color="auto"/>
                                                    <w:bottom w:val="none" w:sz="0" w:space="0" w:color="auto"/>
                                                    <w:right w:val="none" w:sz="0" w:space="0" w:color="auto"/>
                                                  </w:divBdr>
                                                </w:div>
                                                <w:div w:id="1198198523">
                                                  <w:marLeft w:val="640"/>
                                                  <w:marRight w:val="0"/>
                                                  <w:marTop w:val="0"/>
                                                  <w:marBottom w:val="0"/>
                                                  <w:divBdr>
                                                    <w:top w:val="none" w:sz="0" w:space="0" w:color="auto"/>
                                                    <w:left w:val="none" w:sz="0" w:space="0" w:color="auto"/>
                                                    <w:bottom w:val="none" w:sz="0" w:space="0" w:color="auto"/>
                                                    <w:right w:val="none" w:sz="0" w:space="0" w:color="auto"/>
                                                  </w:divBdr>
                                                </w:div>
                                                <w:div w:id="1227180138">
                                                  <w:marLeft w:val="640"/>
                                                  <w:marRight w:val="0"/>
                                                  <w:marTop w:val="0"/>
                                                  <w:marBottom w:val="0"/>
                                                  <w:divBdr>
                                                    <w:top w:val="none" w:sz="0" w:space="0" w:color="auto"/>
                                                    <w:left w:val="none" w:sz="0" w:space="0" w:color="auto"/>
                                                    <w:bottom w:val="none" w:sz="0" w:space="0" w:color="auto"/>
                                                    <w:right w:val="none" w:sz="0" w:space="0" w:color="auto"/>
                                                  </w:divBdr>
                                                </w:div>
                                                <w:div w:id="1289122844">
                                                  <w:marLeft w:val="640"/>
                                                  <w:marRight w:val="0"/>
                                                  <w:marTop w:val="0"/>
                                                  <w:marBottom w:val="0"/>
                                                  <w:divBdr>
                                                    <w:top w:val="none" w:sz="0" w:space="0" w:color="auto"/>
                                                    <w:left w:val="none" w:sz="0" w:space="0" w:color="auto"/>
                                                    <w:bottom w:val="none" w:sz="0" w:space="0" w:color="auto"/>
                                                    <w:right w:val="none" w:sz="0" w:space="0" w:color="auto"/>
                                                  </w:divBdr>
                                                </w:div>
                                                <w:div w:id="1355838152">
                                                  <w:marLeft w:val="640"/>
                                                  <w:marRight w:val="0"/>
                                                  <w:marTop w:val="0"/>
                                                  <w:marBottom w:val="0"/>
                                                  <w:divBdr>
                                                    <w:top w:val="none" w:sz="0" w:space="0" w:color="auto"/>
                                                    <w:left w:val="none" w:sz="0" w:space="0" w:color="auto"/>
                                                    <w:bottom w:val="none" w:sz="0" w:space="0" w:color="auto"/>
                                                    <w:right w:val="none" w:sz="0" w:space="0" w:color="auto"/>
                                                  </w:divBdr>
                                                </w:div>
                                                <w:div w:id="1393771735">
                                                  <w:marLeft w:val="640"/>
                                                  <w:marRight w:val="0"/>
                                                  <w:marTop w:val="0"/>
                                                  <w:marBottom w:val="0"/>
                                                  <w:divBdr>
                                                    <w:top w:val="none" w:sz="0" w:space="0" w:color="auto"/>
                                                    <w:left w:val="none" w:sz="0" w:space="0" w:color="auto"/>
                                                    <w:bottom w:val="none" w:sz="0" w:space="0" w:color="auto"/>
                                                    <w:right w:val="none" w:sz="0" w:space="0" w:color="auto"/>
                                                  </w:divBdr>
                                                </w:div>
                                                <w:div w:id="1475174878">
                                                  <w:marLeft w:val="640"/>
                                                  <w:marRight w:val="0"/>
                                                  <w:marTop w:val="0"/>
                                                  <w:marBottom w:val="0"/>
                                                  <w:divBdr>
                                                    <w:top w:val="none" w:sz="0" w:space="0" w:color="auto"/>
                                                    <w:left w:val="none" w:sz="0" w:space="0" w:color="auto"/>
                                                    <w:bottom w:val="none" w:sz="0" w:space="0" w:color="auto"/>
                                                    <w:right w:val="none" w:sz="0" w:space="0" w:color="auto"/>
                                                  </w:divBdr>
                                                </w:div>
                                                <w:div w:id="1665164178">
                                                  <w:marLeft w:val="640"/>
                                                  <w:marRight w:val="0"/>
                                                  <w:marTop w:val="0"/>
                                                  <w:marBottom w:val="0"/>
                                                  <w:divBdr>
                                                    <w:top w:val="none" w:sz="0" w:space="0" w:color="auto"/>
                                                    <w:left w:val="none" w:sz="0" w:space="0" w:color="auto"/>
                                                    <w:bottom w:val="none" w:sz="0" w:space="0" w:color="auto"/>
                                                    <w:right w:val="none" w:sz="0" w:space="0" w:color="auto"/>
                                                  </w:divBdr>
                                                </w:div>
                                                <w:div w:id="1674912329">
                                                  <w:marLeft w:val="640"/>
                                                  <w:marRight w:val="0"/>
                                                  <w:marTop w:val="0"/>
                                                  <w:marBottom w:val="0"/>
                                                  <w:divBdr>
                                                    <w:top w:val="none" w:sz="0" w:space="0" w:color="auto"/>
                                                    <w:left w:val="none" w:sz="0" w:space="0" w:color="auto"/>
                                                    <w:bottom w:val="none" w:sz="0" w:space="0" w:color="auto"/>
                                                    <w:right w:val="none" w:sz="0" w:space="0" w:color="auto"/>
                                                  </w:divBdr>
                                                </w:div>
                                                <w:div w:id="1821265610">
                                                  <w:marLeft w:val="640"/>
                                                  <w:marRight w:val="0"/>
                                                  <w:marTop w:val="0"/>
                                                  <w:marBottom w:val="0"/>
                                                  <w:divBdr>
                                                    <w:top w:val="none" w:sz="0" w:space="0" w:color="auto"/>
                                                    <w:left w:val="none" w:sz="0" w:space="0" w:color="auto"/>
                                                    <w:bottom w:val="none" w:sz="0" w:space="0" w:color="auto"/>
                                                    <w:right w:val="none" w:sz="0" w:space="0" w:color="auto"/>
                                                  </w:divBdr>
                                                </w:div>
                                                <w:div w:id="1868835079">
                                                  <w:marLeft w:val="640"/>
                                                  <w:marRight w:val="0"/>
                                                  <w:marTop w:val="0"/>
                                                  <w:marBottom w:val="0"/>
                                                  <w:divBdr>
                                                    <w:top w:val="none" w:sz="0" w:space="0" w:color="auto"/>
                                                    <w:left w:val="none" w:sz="0" w:space="0" w:color="auto"/>
                                                    <w:bottom w:val="none" w:sz="0" w:space="0" w:color="auto"/>
                                                    <w:right w:val="none" w:sz="0" w:space="0" w:color="auto"/>
                                                  </w:divBdr>
                                                </w:div>
                                                <w:div w:id="1914125848">
                                                  <w:marLeft w:val="640"/>
                                                  <w:marRight w:val="0"/>
                                                  <w:marTop w:val="0"/>
                                                  <w:marBottom w:val="0"/>
                                                  <w:divBdr>
                                                    <w:top w:val="none" w:sz="0" w:space="0" w:color="auto"/>
                                                    <w:left w:val="none" w:sz="0" w:space="0" w:color="auto"/>
                                                    <w:bottom w:val="none" w:sz="0" w:space="0" w:color="auto"/>
                                                    <w:right w:val="none" w:sz="0" w:space="0" w:color="auto"/>
                                                  </w:divBdr>
                                                </w:div>
                                                <w:div w:id="1980107271">
                                                  <w:marLeft w:val="640"/>
                                                  <w:marRight w:val="0"/>
                                                  <w:marTop w:val="0"/>
                                                  <w:marBottom w:val="0"/>
                                                  <w:divBdr>
                                                    <w:top w:val="none" w:sz="0" w:space="0" w:color="auto"/>
                                                    <w:left w:val="none" w:sz="0" w:space="0" w:color="auto"/>
                                                    <w:bottom w:val="none" w:sz="0" w:space="0" w:color="auto"/>
                                                    <w:right w:val="none" w:sz="0" w:space="0" w:color="auto"/>
                                                  </w:divBdr>
                                                </w:div>
                                                <w:div w:id="1991975852">
                                                  <w:marLeft w:val="640"/>
                                                  <w:marRight w:val="0"/>
                                                  <w:marTop w:val="0"/>
                                                  <w:marBottom w:val="0"/>
                                                  <w:divBdr>
                                                    <w:top w:val="none" w:sz="0" w:space="0" w:color="auto"/>
                                                    <w:left w:val="none" w:sz="0" w:space="0" w:color="auto"/>
                                                    <w:bottom w:val="none" w:sz="0" w:space="0" w:color="auto"/>
                                                    <w:right w:val="none" w:sz="0" w:space="0" w:color="auto"/>
                                                  </w:divBdr>
                                                </w:div>
                                                <w:div w:id="204806723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1000571">
                                          <w:marLeft w:val="640"/>
                                          <w:marRight w:val="0"/>
                                          <w:marTop w:val="0"/>
                                          <w:marBottom w:val="0"/>
                                          <w:divBdr>
                                            <w:top w:val="none" w:sz="0" w:space="0" w:color="auto"/>
                                            <w:left w:val="none" w:sz="0" w:space="0" w:color="auto"/>
                                            <w:bottom w:val="none" w:sz="0" w:space="0" w:color="auto"/>
                                            <w:right w:val="none" w:sz="0" w:space="0" w:color="auto"/>
                                          </w:divBdr>
                                        </w:div>
                                        <w:div w:id="177158336">
                                          <w:marLeft w:val="640"/>
                                          <w:marRight w:val="0"/>
                                          <w:marTop w:val="0"/>
                                          <w:marBottom w:val="0"/>
                                          <w:divBdr>
                                            <w:top w:val="none" w:sz="0" w:space="0" w:color="auto"/>
                                            <w:left w:val="none" w:sz="0" w:space="0" w:color="auto"/>
                                            <w:bottom w:val="none" w:sz="0" w:space="0" w:color="auto"/>
                                            <w:right w:val="none" w:sz="0" w:space="0" w:color="auto"/>
                                          </w:divBdr>
                                        </w:div>
                                        <w:div w:id="450055541">
                                          <w:marLeft w:val="640"/>
                                          <w:marRight w:val="0"/>
                                          <w:marTop w:val="0"/>
                                          <w:marBottom w:val="0"/>
                                          <w:divBdr>
                                            <w:top w:val="none" w:sz="0" w:space="0" w:color="auto"/>
                                            <w:left w:val="none" w:sz="0" w:space="0" w:color="auto"/>
                                            <w:bottom w:val="none" w:sz="0" w:space="0" w:color="auto"/>
                                            <w:right w:val="none" w:sz="0" w:space="0" w:color="auto"/>
                                          </w:divBdr>
                                        </w:div>
                                        <w:div w:id="576791966">
                                          <w:marLeft w:val="640"/>
                                          <w:marRight w:val="0"/>
                                          <w:marTop w:val="0"/>
                                          <w:marBottom w:val="0"/>
                                          <w:divBdr>
                                            <w:top w:val="none" w:sz="0" w:space="0" w:color="auto"/>
                                            <w:left w:val="none" w:sz="0" w:space="0" w:color="auto"/>
                                            <w:bottom w:val="none" w:sz="0" w:space="0" w:color="auto"/>
                                            <w:right w:val="none" w:sz="0" w:space="0" w:color="auto"/>
                                          </w:divBdr>
                                        </w:div>
                                        <w:div w:id="586623114">
                                          <w:marLeft w:val="640"/>
                                          <w:marRight w:val="0"/>
                                          <w:marTop w:val="0"/>
                                          <w:marBottom w:val="0"/>
                                          <w:divBdr>
                                            <w:top w:val="none" w:sz="0" w:space="0" w:color="auto"/>
                                            <w:left w:val="none" w:sz="0" w:space="0" w:color="auto"/>
                                            <w:bottom w:val="none" w:sz="0" w:space="0" w:color="auto"/>
                                            <w:right w:val="none" w:sz="0" w:space="0" w:color="auto"/>
                                          </w:divBdr>
                                        </w:div>
                                        <w:div w:id="620302307">
                                          <w:marLeft w:val="640"/>
                                          <w:marRight w:val="0"/>
                                          <w:marTop w:val="0"/>
                                          <w:marBottom w:val="0"/>
                                          <w:divBdr>
                                            <w:top w:val="none" w:sz="0" w:space="0" w:color="auto"/>
                                            <w:left w:val="none" w:sz="0" w:space="0" w:color="auto"/>
                                            <w:bottom w:val="none" w:sz="0" w:space="0" w:color="auto"/>
                                            <w:right w:val="none" w:sz="0" w:space="0" w:color="auto"/>
                                          </w:divBdr>
                                        </w:div>
                                        <w:div w:id="630289774">
                                          <w:marLeft w:val="640"/>
                                          <w:marRight w:val="0"/>
                                          <w:marTop w:val="0"/>
                                          <w:marBottom w:val="0"/>
                                          <w:divBdr>
                                            <w:top w:val="none" w:sz="0" w:space="0" w:color="auto"/>
                                            <w:left w:val="none" w:sz="0" w:space="0" w:color="auto"/>
                                            <w:bottom w:val="none" w:sz="0" w:space="0" w:color="auto"/>
                                            <w:right w:val="none" w:sz="0" w:space="0" w:color="auto"/>
                                          </w:divBdr>
                                        </w:div>
                                        <w:div w:id="853566991">
                                          <w:marLeft w:val="640"/>
                                          <w:marRight w:val="0"/>
                                          <w:marTop w:val="0"/>
                                          <w:marBottom w:val="0"/>
                                          <w:divBdr>
                                            <w:top w:val="none" w:sz="0" w:space="0" w:color="auto"/>
                                            <w:left w:val="none" w:sz="0" w:space="0" w:color="auto"/>
                                            <w:bottom w:val="none" w:sz="0" w:space="0" w:color="auto"/>
                                            <w:right w:val="none" w:sz="0" w:space="0" w:color="auto"/>
                                          </w:divBdr>
                                        </w:div>
                                        <w:div w:id="882907334">
                                          <w:marLeft w:val="640"/>
                                          <w:marRight w:val="0"/>
                                          <w:marTop w:val="0"/>
                                          <w:marBottom w:val="0"/>
                                          <w:divBdr>
                                            <w:top w:val="none" w:sz="0" w:space="0" w:color="auto"/>
                                            <w:left w:val="none" w:sz="0" w:space="0" w:color="auto"/>
                                            <w:bottom w:val="none" w:sz="0" w:space="0" w:color="auto"/>
                                            <w:right w:val="none" w:sz="0" w:space="0" w:color="auto"/>
                                          </w:divBdr>
                                        </w:div>
                                        <w:div w:id="883637636">
                                          <w:marLeft w:val="640"/>
                                          <w:marRight w:val="0"/>
                                          <w:marTop w:val="0"/>
                                          <w:marBottom w:val="0"/>
                                          <w:divBdr>
                                            <w:top w:val="none" w:sz="0" w:space="0" w:color="auto"/>
                                            <w:left w:val="none" w:sz="0" w:space="0" w:color="auto"/>
                                            <w:bottom w:val="none" w:sz="0" w:space="0" w:color="auto"/>
                                            <w:right w:val="none" w:sz="0" w:space="0" w:color="auto"/>
                                          </w:divBdr>
                                        </w:div>
                                        <w:div w:id="884294911">
                                          <w:marLeft w:val="640"/>
                                          <w:marRight w:val="0"/>
                                          <w:marTop w:val="0"/>
                                          <w:marBottom w:val="0"/>
                                          <w:divBdr>
                                            <w:top w:val="none" w:sz="0" w:space="0" w:color="auto"/>
                                            <w:left w:val="none" w:sz="0" w:space="0" w:color="auto"/>
                                            <w:bottom w:val="none" w:sz="0" w:space="0" w:color="auto"/>
                                            <w:right w:val="none" w:sz="0" w:space="0" w:color="auto"/>
                                          </w:divBdr>
                                        </w:div>
                                        <w:div w:id="899098677">
                                          <w:marLeft w:val="640"/>
                                          <w:marRight w:val="0"/>
                                          <w:marTop w:val="0"/>
                                          <w:marBottom w:val="0"/>
                                          <w:divBdr>
                                            <w:top w:val="none" w:sz="0" w:space="0" w:color="auto"/>
                                            <w:left w:val="none" w:sz="0" w:space="0" w:color="auto"/>
                                            <w:bottom w:val="none" w:sz="0" w:space="0" w:color="auto"/>
                                            <w:right w:val="none" w:sz="0" w:space="0" w:color="auto"/>
                                          </w:divBdr>
                                        </w:div>
                                        <w:div w:id="961770152">
                                          <w:marLeft w:val="640"/>
                                          <w:marRight w:val="0"/>
                                          <w:marTop w:val="0"/>
                                          <w:marBottom w:val="0"/>
                                          <w:divBdr>
                                            <w:top w:val="none" w:sz="0" w:space="0" w:color="auto"/>
                                            <w:left w:val="none" w:sz="0" w:space="0" w:color="auto"/>
                                            <w:bottom w:val="none" w:sz="0" w:space="0" w:color="auto"/>
                                            <w:right w:val="none" w:sz="0" w:space="0" w:color="auto"/>
                                          </w:divBdr>
                                        </w:div>
                                        <w:div w:id="969899161">
                                          <w:marLeft w:val="640"/>
                                          <w:marRight w:val="0"/>
                                          <w:marTop w:val="0"/>
                                          <w:marBottom w:val="0"/>
                                          <w:divBdr>
                                            <w:top w:val="none" w:sz="0" w:space="0" w:color="auto"/>
                                            <w:left w:val="none" w:sz="0" w:space="0" w:color="auto"/>
                                            <w:bottom w:val="none" w:sz="0" w:space="0" w:color="auto"/>
                                            <w:right w:val="none" w:sz="0" w:space="0" w:color="auto"/>
                                          </w:divBdr>
                                        </w:div>
                                        <w:div w:id="1027561262">
                                          <w:marLeft w:val="640"/>
                                          <w:marRight w:val="0"/>
                                          <w:marTop w:val="0"/>
                                          <w:marBottom w:val="0"/>
                                          <w:divBdr>
                                            <w:top w:val="none" w:sz="0" w:space="0" w:color="auto"/>
                                            <w:left w:val="none" w:sz="0" w:space="0" w:color="auto"/>
                                            <w:bottom w:val="none" w:sz="0" w:space="0" w:color="auto"/>
                                            <w:right w:val="none" w:sz="0" w:space="0" w:color="auto"/>
                                          </w:divBdr>
                                        </w:div>
                                        <w:div w:id="1170558967">
                                          <w:marLeft w:val="640"/>
                                          <w:marRight w:val="0"/>
                                          <w:marTop w:val="0"/>
                                          <w:marBottom w:val="0"/>
                                          <w:divBdr>
                                            <w:top w:val="none" w:sz="0" w:space="0" w:color="auto"/>
                                            <w:left w:val="none" w:sz="0" w:space="0" w:color="auto"/>
                                            <w:bottom w:val="none" w:sz="0" w:space="0" w:color="auto"/>
                                            <w:right w:val="none" w:sz="0" w:space="0" w:color="auto"/>
                                          </w:divBdr>
                                        </w:div>
                                        <w:div w:id="1248155901">
                                          <w:marLeft w:val="640"/>
                                          <w:marRight w:val="0"/>
                                          <w:marTop w:val="0"/>
                                          <w:marBottom w:val="0"/>
                                          <w:divBdr>
                                            <w:top w:val="none" w:sz="0" w:space="0" w:color="auto"/>
                                            <w:left w:val="none" w:sz="0" w:space="0" w:color="auto"/>
                                            <w:bottom w:val="none" w:sz="0" w:space="0" w:color="auto"/>
                                            <w:right w:val="none" w:sz="0" w:space="0" w:color="auto"/>
                                          </w:divBdr>
                                        </w:div>
                                        <w:div w:id="1275867765">
                                          <w:marLeft w:val="640"/>
                                          <w:marRight w:val="0"/>
                                          <w:marTop w:val="0"/>
                                          <w:marBottom w:val="0"/>
                                          <w:divBdr>
                                            <w:top w:val="none" w:sz="0" w:space="0" w:color="auto"/>
                                            <w:left w:val="none" w:sz="0" w:space="0" w:color="auto"/>
                                            <w:bottom w:val="none" w:sz="0" w:space="0" w:color="auto"/>
                                            <w:right w:val="none" w:sz="0" w:space="0" w:color="auto"/>
                                          </w:divBdr>
                                        </w:div>
                                        <w:div w:id="1293748480">
                                          <w:marLeft w:val="640"/>
                                          <w:marRight w:val="0"/>
                                          <w:marTop w:val="0"/>
                                          <w:marBottom w:val="0"/>
                                          <w:divBdr>
                                            <w:top w:val="none" w:sz="0" w:space="0" w:color="auto"/>
                                            <w:left w:val="none" w:sz="0" w:space="0" w:color="auto"/>
                                            <w:bottom w:val="none" w:sz="0" w:space="0" w:color="auto"/>
                                            <w:right w:val="none" w:sz="0" w:space="0" w:color="auto"/>
                                          </w:divBdr>
                                        </w:div>
                                        <w:div w:id="1328050762">
                                          <w:marLeft w:val="640"/>
                                          <w:marRight w:val="0"/>
                                          <w:marTop w:val="0"/>
                                          <w:marBottom w:val="0"/>
                                          <w:divBdr>
                                            <w:top w:val="none" w:sz="0" w:space="0" w:color="auto"/>
                                            <w:left w:val="none" w:sz="0" w:space="0" w:color="auto"/>
                                            <w:bottom w:val="none" w:sz="0" w:space="0" w:color="auto"/>
                                            <w:right w:val="none" w:sz="0" w:space="0" w:color="auto"/>
                                          </w:divBdr>
                                        </w:div>
                                        <w:div w:id="1377198859">
                                          <w:marLeft w:val="640"/>
                                          <w:marRight w:val="0"/>
                                          <w:marTop w:val="0"/>
                                          <w:marBottom w:val="0"/>
                                          <w:divBdr>
                                            <w:top w:val="none" w:sz="0" w:space="0" w:color="auto"/>
                                            <w:left w:val="none" w:sz="0" w:space="0" w:color="auto"/>
                                            <w:bottom w:val="none" w:sz="0" w:space="0" w:color="auto"/>
                                            <w:right w:val="none" w:sz="0" w:space="0" w:color="auto"/>
                                          </w:divBdr>
                                        </w:div>
                                        <w:div w:id="1394279711">
                                          <w:marLeft w:val="640"/>
                                          <w:marRight w:val="0"/>
                                          <w:marTop w:val="0"/>
                                          <w:marBottom w:val="0"/>
                                          <w:divBdr>
                                            <w:top w:val="none" w:sz="0" w:space="0" w:color="auto"/>
                                            <w:left w:val="none" w:sz="0" w:space="0" w:color="auto"/>
                                            <w:bottom w:val="none" w:sz="0" w:space="0" w:color="auto"/>
                                            <w:right w:val="none" w:sz="0" w:space="0" w:color="auto"/>
                                          </w:divBdr>
                                        </w:div>
                                        <w:div w:id="1691762444">
                                          <w:marLeft w:val="640"/>
                                          <w:marRight w:val="0"/>
                                          <w:marTop w:val="0"/>
                                          <w:marBottom w:val="0"/>
                                          <w:divBdr>
                                            <w:top w:val="none" w:sz="0" w:space="0" w:color="auto"/>
                                            <w:left w:val="none" w:sz="0" w:space="0" w:color="auto"/>
                                            <w:bottom w:val="none" w:sz="0" w:space="0" w:color="auto"/>
                                            <w:right w:val="none" w:sz="0" w:space="0" w:color="auto"/>
                                          </w:divBdr>
                                        </w:div>
                                        <w:div w:id="1813138525">
                                          <w:marLeft w:val="640"/>
                                          <w:marRight w:val="0"/>
                                          <w:marTop w:val="0"/>
                                          <w:marBottom w:val="0"/>
                                          <w:divBdr>
                                            <w:top w:val="none" w:sz="0" w:space="0" w:color="auto"/>
                                            <w:left w:val="none" w:sz="0" w:space="0" w:color="auto"/>
                                            <w:bottom w:val="none" w:sz="0" w:space="0" w:color="auto"/>
                                            <w:right w:val="none" w:sz="0" w:space="0" w:color="auto"/>
                                          </w:divBdr>
                                        </w:div>
                                        <w:div w:id="1915356411">
                                          <w:marLeft w:val="640"/>
                                          <w:marRight w:val="0"/>
                                          <w:marTop w:val="0"/>
                                          <w:marBottom w:val="0"/>
                                          <w:divBdr>
                                            <w:top w:val="none" w:sz="0" w:space="0" w:color="auto"/>
                                            <w:left w:val="none" w:sz="0" w:space="0" w:color="auto"/>
                                            <w:bottom w:val="none" w:sz="0" w:space="0" w:color="auto"/>
                                            <w:right w:val="none" w:sz="0" w:space="0" w:color="auto"/>
                                          </w:divBdr>
                                        </w:div>
                                        <w:div w:id="1919552598">
                                          <w:marLeft w:val="640"/>
                                          <w:marRight w:val="0"/>
                                          <w:marTop w:val="0"/>
                                          <w:marBottom w:val="0"/>
                                          <w:divBdr>
                                            <w:top w:val="none" w:sz="0" w:space="0" w:color="auto"/>
                                            <w:left w:val="none" w:sz="0" w:space="0" w:color="auto"/>
                                            <w:bottom w:val="none" w:sz="0" w:space="0" w:color="auto"/>
                                            <w:right w:val="none" w:sz="0" w:space="0" w:color="auto"/>
                                          </w:divBdr>
                                        </w:div>
                                        <w:div w:id="1928224129">
                                          <w:marLeft w:val="640"/>
                                          <w:marRight w:val="0"/>
                                          <w:marTop w:val="0"/>
                                          <w:marBottom w:val="0"/>
                                          <w:divBdr>
                                            <w:top w:val="none" w:sz="0" w:space="0" w:color="auto"/>
                                            <w:left w:val="none" w:sz="0" w:space="0" w:color="auto"/>
                                            <w:bottom w:val="none" w:sz="0" w:space="0" w:color="auto"/>
                                            <w:right w:val="none" w:sz="0" w:space="0" w:color="auto"/>
                                          </w:divBdr>
                                        </w:div>
                                        <w:div w:id="1974945749">
                                          <w:marLeft w:val="640"/>
                                          <w:marRight w:val="0"/>
                                          <w:marTop w:val="0"/>
                                          <w:marBottom w:val="0"/>
                                          <w:divBdr>
                                            <w:top w:val="none" w:sz="0" w:space="0" w:color="auto"/>
                                            <w:left w:val="none" w:sz="0" w:space="0" w:color="auto"/>
                                            <w:bottom w:val="none" w:sz="0" w:space="0" w:color="auto"/>
                                            <w:right w:val="none" w:sz="0" w:space="0" w:color="auto"/>
                                          </w:divBdr>
                                        </w:div>
                                        <w:div w:id="2004621804">
                                          <w:marLeft w:val="640"/>
                                          <w:marRight w:val="0"/>
                                          <w:marTop w:val="0"/>
                                          <w:marBottom w:val="0"/>
                                          <w:divBdr>
                                            <w:top w:val="none" w:sz="0" w:space="0" w:color="auto"/>
                                            <w:left w:val="none" w:sz="0" w:space="0" w:color="auto"/>
                                            <w:bottom w:val="none" w:sz="0" w:space="0" w:color="auto"/>
                                            <w:right w:val="none" w:sz="0" w:space="0" w:color="auto"/>
                                          </w:divBdr>
                                        </w:div>
                                        <w:div w:id="2005426877">
                                          <w:marLeft w:val="640"/>
                                          <w:marRight w:val="0"/>
                                          <w:marTop w:val="0"/>
                                          <w:marBottom w:val="0"/>
                                          <w:divBdr>
                                            <w:top w:val="none" w:sz="0" w:space="0" w:color="auto"/>
                                            <w:left w:val="none" w:sz="0" w:space="0" w:color="auto"/>
                                            <w:bottom w:val="none" w:sz="0" w:space="0" w:color="auto"/>
                                            <w:right w:val="none" w:sz="0" w:space="0" w:color="auto"/>
                                          </w:divBdr>
                                        </w:div>
                                        <w:div w:id="2035888141">
                                          <w:marLeft w:val="640"/>
                                          <w:marRight w:val="0"/>
                                          <w:marTop w:val="0"/>
                                          <w:marBottom w:val="0"/>
                                          <w:divBdr>
                                            <w:top w:val="none" w:sz="0" w:space="0" w:color="auto"/>
                                            <w:left w:val="none" w:sz="0" w:space="0" w:color="auto"/>
                                            <w:bottom w:val="none" w:sz="0" w:space="0" w:color="auto"/>
                                            <w:right w:val="none" w:sz="0" w:space="0" w:color="auto"/>
                                          </w:divBdr>
                                        </w:div>
                                        <w:div w:id="2123110323">
                                          <w:marLeft w:val="640"/>
                                          <w:marRight w:val="0"/>
                                          <w:marTop w:val="0"/>
                                          <w:marBottom w:val="0"/>
                                          <w:divBdr>
                                            <w:top w:val="none" w:sz="0" w:space="0" w:color="auto"/>
                                            <w:left w:val="none" w:sz="0" w:space="0" w:color="auto"/>
                                            <w:bottom w:val="none" w:sz="0" w:space="0" w:color="auto"/>
                                            <w:right w:val="none" w:sz="0" w:space="0" w:color="auto"/>
                                          </w:divBdr>
                                        </w:div>
                                        <w:div w:id="2132086801">
                                          <w:marLeft w:val="640"/>
                                          <w:marRight w:val="0"/>
                                          <w:marTop w:val="0"/>
                                          <w:marBottom w:val="0"/>
                                          <w:divBdr>
                                            <w:top w:val="none" w:sz="0" w:space="0" w:color="auto"/>
                                            <w:left w:val="none" w:sz="0" w:space="0" w:color="auto"/>
                                            <w:bottom w:val="none" w:sz="0" w:space="0" w:color="auto"/>
                                            <w:right w:val="none" w:sz="0" w:space="0" w:color="auto"/>
                                          </w:divBdr>
                                        </w:div>
                                        <w:div w:id="213883446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0874">
                              <w:marLeft w:val="0"/>
                              <w:marRight w:val="0"/>
                              <w:marTop w:val="0"/>
                              <w:marBottom w:val="0"/>
                              <w:divBdr>
                                <w:top w:val="none" w:sz="0" w:space="0" w:color="auto"/>
                                <w:left w:val="none" w:sz="0" w:space="0" w:color="auto"/>
                                <w:bottom w:val="none" w:sz="0" w:space="0" w:color="auto"/>
                                <w:right w:val="none" w:sz="0" w:space="0" w:color="auto"/>
                              </w:divBdr>
                              <w:divsChild>
                                <w:div w:id="164905592">
                                  <w:marLeft w:val="640"/>
                                  <w:marRight w:val="0"/>
                                  <w:marTop w:val="0"/>
                                  <w:marBottom w:val="0"/>
                                  <w:divBdr>
                                    <w:top w:val="none" w:sz="0" w:space="0" w:color="auto"/>
                                    <w:left w:val="none" w:sz="0" w:space="0" w:color="auto"/>
                                    <w:bottom w:val="none" w:sz="0" w:space="0" w:color="auto"/>
                                    <w:right w:val="none" w:sz="0" w:space="0" w:color="auto"/>
                                  </w:divBdr>
                                </w:div>
                                <w:div w:id="197739588">
                                  <w:marLeft w:val="640"/>
                                  <w:marRight w:val="0"/>
                                  <w:marTop w:val="0"/>
                                  <w:marBottom w:val="0"/>
                                  <w:divBdr>
                                    <w:top w:val="none" w:sz="0" w:space="0" w:color="auto"/>
                                    <w:left w:val="none" w:sz="0" w:space="0" w:color="auto"/>
                                    <w:bottom w:val="none" w:sz="0" w:space="0" w:color="auto"/>
                                    <w:right w:val="none" w:sz="0" w:space="0" w:color="auto"/>
                                  </w:divBdr>
                                </w:div>
                                <w:div w:id="211776190">
                                  <w:marLeft w:val="640"/>
                                  <w:marRight w:val="0"/>
                                  <w:marTop w:val="0"/>
                                  <w:marBottom w:val="0"/>
                                  <w:divBdr>
                                    <w:top w:val="none" w:sz="0" w:space="0" w:color="auto"/>
                                    <w:left w:val="none" w:sz="0" w:space="0" w:color="auto"/>
                                    <w:bottom w:val="none" w:sz="0" w:space="0" w:color="auto"/>
                                    <w:right w:val="none" w:sz="0" w:space="0" w:color="auto"/>
                                  </w:divBdr>
                                </w:div>
                                <w:div w:id="225259241">
                                  <w:marLeft w:val="640"/>
                                  <w:marRight w:val="0"/>
                                  <w:marTop w:val="0"/>
                                  <w:marBottom w:val="0"/>
                                  <w:divBdr>
                                    <w:top w:val="none" w:sz="0" w:space="0" w:color="auto"/>
                                    <w:left w:val="none" w:sz="0" w:space="0" w:color="auto"/>
                                    <w:bottom w:val="none" w:sz="0" w:space="0" w:color="auto"/>
                                    <w:right w:val="none" w:sz="0" w:space="0" w:color="auto"/>
                                  </w:divBdr>
                                </w:div>
                                <w:div w:id="288626786">
                                  <w:marLeft w:val="640"/>
                                  <w:marRight w:val="0"/>
                                  <w:marTop w:val="0"/>
                                  <w:marBottom w:val="0"/>
                                  <w:divBdr>
                                    <w:top w:val="none" w:sz="0" w:space="0" w:color="auto"/>
                                    <w:left w:val="none" w:sz="0" w:space="0" w:color="auto"/>
                                    <w:bottom w:val="none" w:sz="0" w:space="0" w:color="auto"/>
                                    <w:right w:val="none" w:sz="0" w:space="0" w:color="auto"/>
                                  </w:divBdr>
                                </w:div>
                                <w:div w:id="292103700">
                                  <w:marLeft w:val="640"/>
                                  <w:marRight w:val="0"/>
                                  <w:marTop w:val="0"/>
                                  <w:marBottom w:val="0"/>
                                  <w:divBdr>
                                    <w:top w:val="none" w:sz="0" w:space="0" w:color="auto"/>
                                    <w:left w:val="none" w:sz="0" w:space="0" w:color="auto"/>
                                    <w:bottom w:val="none" w:sz="0" w:space="0" w:color="auto"/>
                                    <w:right w:val="none" w:sz="0" w:space="0" w:color="auto"/>
                                  </w:divBdr>
                                </w:div>
                                <w:div w:id="386345663">
                                  <w:marLeft w:val="640"/>
                                  <w:marRight w:val="0"/>
                                  <w:marTop w:val="0"/>
                                  <w:marBottom w:val="0"/>
                                  <w:divBdr>
                                    <w:top w:val="none" w:sz="0" w:space="0" w:color="auto"/>
                                    <w:left w:val="none" w:sz="0" w:space="0" w:color="auto"/>
                                    <w:bottom w:val="none" w:sz="0" w:space="0" w:color="auto"/>
                                    <w:right w:val="none" w:sz="0" w:space="0" w:color="auto"/>
                                  </w:divBdr>
                                </w:div>
                                <w:div w:id="469444454">
                                  <w:marLeft w:val="640"/>
                                  <w:marRight w:val="0"/>
                                  <w:marTop w:val="0"/>
                                  <w:marBottom w:val="0"/>
                                  <w:divBdr>
                                    <w:top w:val="none" w:sz="0" w:space="0" w:color="auto"/>
                                    <w:left w:val="none" w:sz="0" w:space="0" w:color="auto"/>
                                    <w:bottom w:val="none" w:sz="0" w:space="0" w:color="auto"/>
                                    <w:right w:val="none" w:sz="0" w:space="0" w:color="auto"/>
                                  </w:divBdr>
                                </w:div>
                                <w:div w:id="553661014">
                                  <w:marLeft w:val="640"/>
                                  <w:marRight w:val="0"/>
                                  <w:marTop w:val="0"/>
                                  <w:marBottom w:val="0"/>
                                  <w:divBdr>
                                    <w:top w:val="none" w:sz="0" w:space="0" w:color="auto"/>
                                    <w:left w:val="none" w:sz="0" w:space="0" w:color="auto"/>
                                    <w:bottom w:val="none" w:sz="0" w:space="0" w:color="auto"/>
                                    <w:right w:val="none" w:sz="0" w:space="0" w:color="auto"/>
                                  </w:divBdr>
                                </w:div>
                                <w:div w:id="578561187">
                                  <w:marLeft w:val="640"/>
                                  <w:marRight w:val="0"/>
                                  <w:marTop w:val="0"/>
                                  <w:marBottom w:val="0"/>
                                  <w:divBdr>
                                    <w:top w:val="none" w:sz="0" w:space="0" w:color="auto"/>
                                    <w:left w:val="none" w:sz="0" w:space="0" w:color="auto"/>
                                    <w:bottom w:val="none" w:sz="0" w:space="0" w:color="auto"/>
                                    <w:right w:val="none" w:sz="0" w:space="0" w:color="auto"/>
                                  </w:divBdr>
                                </w:div>
                                <w:div w:id="587537795">
                                  <w:marLeft w:val="640"/>
                                  <w:marRight w:val="0"/>
                                  <w:marTop w:val="0"/>
                                  <w:marBottom w:val="0"/>
                                  <w:divBdr>
                                    <w:top w:val="none" w:sz="0" w:space="0" w:color="auto"/>
                                    <w:left w:val="none" w:sz="0" w:space="0" w:color="auto"/>
                                    <w:bottom w:val="none" w:sz="0" w:space="0" w:color="auto"/>
                                    <w:right w:val="none" w:sz="0" w:space="0" w:color="auto"/>
                                  </w:divBdr>
                                </w:div>
                                <w:div w:id="692418119">
                                  <w:marLeft w:val="640"/>
                                  <w:marRight w:val="0"/>
                                  <w:marTop w:val="0"/>
                                  <w:marBottom w:val="0"/>
                                  <w:divBdr>
                                    <w:top w:val="none" w:sz="0" w:space="0" w:color="auto"/>
                                    <w:left w:val="none" w:sz="0" w:space="0" w:color="auto"/>
                                    <w:bottom w:val="none" w:sz="0" w:space="0" w:color="auto"/>
                                    <w:right w:val="none" w:sz="0" w:space="0" w:color="auto"/>
                                  </w:divBdr>
                                </w:div>
                                <w:div w:id="742526108">
                                  <w:marLeft w:val="640"/>
                                  <w:marRight w:val="0"/>
                                  <w:marTop w:val="0"/>
                                  <w:marBottom w:val="0"/>
                                  <w:divBdr>
                                    <w:top w:val="none" w:sz="0" w:space="0" w:color="auto"/>
                                    <w:left w:val="none" w:sz="0" w:space="0" w:color="auto"/>
                                    <w:bottom w:val="none" w:sz="0" w:space="0" w:color="auto"/>
                                    <w:right w:val="none" w:sz="0" w:space="0" w:color="auto"/>
                                  </w:divBdr>
                                </w:div>
                                <w:div w:id="796877794">
                                  <w:marLeft w:val="640"/>
                                  <w:marRight w:val="0"/>
                                  <w:marTop w:val="0"/>
                                  <w:marBottom w:val="0"/>
                                  <w:divBdr>
                                    <w:top w:val="none" w:sz="0" w:space="0" w:color="auto"/>
                                    <w:left w:val="none" w:sz="0" w:space="0" w:color="auto"/>
                                    <w:bottom w:val="none" w:sz="0" w:space="0" w:color="auto"/>
                                    <w:right w:val="none" w:sz="0" w:space="0" w:color="auto"/>
                                  </w:divBdr>
                                </w:div>
                                <w:div w:id="809980363">
                                  <w:marLeft w:val="640"/>
                                  <w:marRight w:val="0"/>
                                  <w:marTop w:val="0"/>
                                  <w:marBottom w:val="0"/>
                                  <w:divBdr>
                                    <w:top w:val="none" w:sz="0" w:space="0" w:color="auto"/>
                                    <w:left w:val="none" w:sz="0" w:space="0" w:color="auto"/>
                                    <w:bottom w:val="none" w:sz="0" w:space="0" w:color="auto"/>
                                    <w:right w:val="none" w:sz="0" w:space="0" w:color="auto"/>
                                  </w:divBdr>
                                </w:div>
                                <w:div w:id="818614432">
                                  <w:marLeft w:val="640"/>
                                  <w:marRight w:val="0"/>
                                  <w:marTop w:val="0"/>
                                  <w:marBottom w:val="0"/>
                                  <w:divBdr>
                                    <w:top w:val="none" w:sz="0" w:space="0" w:color="auto"/>
                                    <w:left w:val="none" w:sz="0" w:space="0" w:color="auto"/>
                                    <w:bottom w:val="none" w:sz="0" w:space="0" w:color="auto"/>
                                    <w:right w:val="none" w:sz="0" w:space="0" w:color="auto"/>
                                  </w:divBdr>
                                </w:div>
                                <w:div w:id="929699301">
                                  <w:marLeft w:val="640"/>
                                  <w:marRight w:val="0"/>
                                  <w:marTop w:val="0"/>
                                  <w:marBottom w:val="0"/>
                                  <w:divBdr>
                                    <w:top w:val="none" w:sz="0" w:space="0" w:color="auto"/>
                                    <w:left w:val="none" w:sz="0" w:space="0" w:color="auto"/>
                                    <w:bottom w:val="none" w:sz="0" w:space="0" w:color="auto"/>
                                    <w:right w:val="none" w:sz="0" w:space="0" w:color="auto"/>
                                  </w:divBdr>
                                </w:div>
                                <w:div w:id="966355275">
                                  <w:marLeft w:val="640"/>
                                  <w:marRight w:val="0"/>
                                  <w:marTop w:val="0"/>
                                  <w:marBottom w:val="0"/>
                                  <w:divBdr>
                                    <w:top w:val="none" w:sz="0" w:space="0" w:color="auto"/>
                                    <w:left w:val="none" w:sz="0" w:space="0" w:color="auto"/>
                                    <w:bottom w:val="none" w:sz="0" w:space="0" w:color="auto"/>
                                    <w:right w:val="none" w:sz="0" w:space="0" w:color="auto"/>
                                  </w:divBdr>
                                </w:div>
                                <w:div w:id="1048379717">
                                  <w:marLeft w:val="640"/>
                                  <w:marRight w:val="0"/>
                                  <w:marTop w:val="0"/>
                                  <w:marBottom w:val="0"/>
                                  <w:divBdr>
                                    <w:top w:val="none" w:sz="0" w:space="0" w:color="auto"/>
                                    <w:left w:val="none" w:sz="0" w:space="0" w:color="auto"/>
                                    <w:bottom w:val="none" w:sz="0" w:space="0" w:color="auto"/>
                                    <w:right w:val="none" w:sz="0" w:space="0" w:color="auto"/>
                                  </w:divBdr>
                                </w:div>
                                <w:div w:id="1052272628">
                                  <w:marLeft w:val="640"/>
                                  <w:marRight w:val="0"/>
                                  <w:marTop w:val="0"/>
                                  <w:marBottom w:val="0"/>
                                  <w:divBdr>
                                    <w:top w:val="none" w:sz="0" w:space="0" w:color="auto"/>
                                    <w:left w:val="none" w:sz="0" w:space="0" w:color="auto"/>
                                    <w:bottom w:val="none" w:sz="0" w:space="0" w:color="auto"/>
                                    <w:right w:val="none" w:sz="0" w:space="0" w:color="auto"/>
                                  </w:divBdr>
                                </w:div>
                                <w:div w:id="1163741384">
                                  <w:marLeft w:val="640"/>
                                  <w:marRight w:val="0"/>
                                  <w:marTop w:val="0"/>
                                  <w:marBottom w:val="0"/>
                                  <w:divBdr>
                                    <w:top w:val="none" w:sz="0" w:space="0" w:color="auto"/>
                                    <w:left w:val="none" w:sz="0" w:space="0" w:color="auto"/>
                                    <w:bottom w:val="none" w:sz="0" w:space="0" w:color="auto"/>
                                    <w:right w:val="none" w:sz="0" w:space="0" w:color="auto"/>
                                  </w:divBdr>
                                </w:div>
                                <w:div w:id="1189679347">
                                  <w:marLeft w:val="640"/>
                                  <w:marRight w:val="0"/>
                                  <w:marTop w:val="0"/>
                                  <w:marBottom w:val="0"/>
                                  <w:divBdr>
                                    <w:top w:val="none" w:sz="0" w:space="0" w:color="auto"/>
                                    <w:left w:val="none" w:sz="0" w:space="0" w:color="auto"/>
                                    <w:bottom w:val="none" w:sz="0" w:space="0" w:color="auto"/>
                                    <w:right w:val="none" w:sz="0" w:space="0" w:color="auto"/>
                                  </w:divBdr>
                                </w:div>
                                <w:div w:id="1291059620">
                                  <w:marLeft w:val="640"/>
                                  <w:marRight w:val="0"/>
                                  <w:marTop w:val="0"/>
                                  <w:marBottom w:val="0"/>
                                  <w:divBdr>
                                    <w:top w:val="none" w:sz="0" w:space="0" w:color="auto"/>
                                    <w:left w:val="none" w:sz="0" w:space="0" w:color="auto"/>
                                    <w:bottom w:val="none" w:sz="0" w:space="0" w:color="auto"/>
                                    <w:right w:val="none" w:sz="0" w:space="0" w:color="auto"/>
                                  </w:divBdr>
                                </w:div>
                                <w:div w:id="1522013075">
                                  <w:marLeft w:val="640"/>
                                  <w:marRight w:val="0"/>
                                  <w:marTop w:val="0"/>
                                  <w:marBottom w:val="0"/>
                                  <w:divBdr>
                                    <w:top w:val="none" w:sz="0" w:space="0" w:color="auto"/>
                                    <w:left w:val="none" w:sz="0" w:space="0" w:color="auto"/>
                                    <w:bottom w:val="none" w:sz="0" w:space="0" w:color="auto"/>
                                    <w:right w:val="none" w:sz="0" w:space="0" w:color="auto"/>
                                  </w:divBdr>
                                </w:div>
                                <w:div w:id="1549683928">
                                  <w:marLeft w:val="640"/>
                                  <w:marRight w:val="0"/>
                                  <w:marTop w:val="0"/>
                                  <w:marBottom w:val="0"/>
                                  <w:divBdr>
                                    <w:top w:val="none" w:sz="0" w:space="0" w:color="auto"/>
                                    <w:left w:val="none" w:sz="0" w:space="0" w:color="auto"/>
                                    <w:bottom w:val="none" w:sz="0" w:space="0" w:color="auto"/>
                                    <w:right w:val="none" w:sz="0" w:space="0" w:color="auto"/>
                                  </w:divBdr>
                                </w:div>
                                <w:div w:id="1721905564">
                                  <w:marLeft w:val="640"/>
                                  <w:marRight w:val="0"/>
                                  <w:marTop w:val="0"/>
                                  <w:marBottom w:val="0"/>
                                  <w:divBdr>
                                    <w:top w:val="none" w:sz="0" w:space="0" w:color="auto"/>
                                    <w:left w:val="none" w:sz="0" w:space="0" w:color="auto"/>
                                    <w:bottom w:val="none" w:sz="0" w:space="0" w:color="auto"/>
                                    <w:right w:val="none" w:sz="0" w:space="0" w:color="auto"/>
                                  </w:divBdr>
                                </w:div>
                                <w:div w:id="1800684759">
                                  <w:marLeft w:val="640"/>
                                  <w:marRight w:val="0"/>
                                  <w:marTop w:val="0"/>
                                  <w:marBottom w:val="0"/>
                                  <w:divBdr>
                                    <w:top w:val="none" w:sz="0" w:space="0" w:color="auto"/>
                                    <w:left w:val="none" w:sz="0" w:space="0" w:color="auto"/>
                                    <w:bottom w:val="none" w:sz="0" w:space="0" w:color="auto"/>
                                    <w:right w:val="none" w:sz="0" w:space="0" w:color="auto"/>
                                  </w:divBdr>
                                </w:div>
                                <w:div w:id="1920098095">
                                  <w:marLeft w:val="640"/>
                                  <w:marRight w:val="0"/>
                                  <w:marTop w:val="0"/>
                                  <w:marBottom w:val="0"/>
                                  <w:divBdr>
                                    <w:top w:val="none" w:sz="0" w:space="0" w:color="auto"/>
                                    <w:left w:val="none" w:sz="0" w:space="0" w:color="auto"/>
                                    <w:bottom w:val="none" w:sz="0" w:space="0" w:color="auto"/>
                                    <w:right w:val="none" w:sz="0" w:space="0" w:color="auto"/>
                                  </w:divBdr>
                                </w:div>
                                <w:div w:id="1927616089">
                                  <w:marLeft w:val="640"/>
                                  <w:marRight w:val="0"/>
                                  <w:marTop w:val="0"/>
                                  <w:marBottom w:val="0"/>
                                  <w:divBdr>
                                    <w:top w:val="none" w:sz="0" w:space="0" w:color="auto"/>
                                    <w:left w:val="none" w:sz="0" w:space="0" w:color="auto"/>
                                    <w:bottom w:val="none" w:sz="0" w:space="0" w:color="auto"/>
                                    <w:right w:val="none" w:sz="0" w:space="0" w:color="auto"/>
                                  </w:divBdr>
                                </w:div>
                                <w:div w:id="1953589589">
                                  <w:marLeft w:val="640"/>
                                  <w:marRight w:val="0"/>
                                  <w:marTop w:val="0"/>
                                  <w:marBottom w:val="0"/>
                                  <w:divBdr>
                                    <w:top w:val="none" w:sz="0" w:space="0" w:color="auto"/>
                                    <w:left w:val="none" w:sz="0" w:space="0" w:color="auto"/>
                                    <w:bottom w:val="none" w:sz="0" w:space="0" w:color="auto"/>
                                    <w:right w:val="none" w:sz="0" w:space="0" w:color="auto"/>
                                  </w:divBdr>
                                </w:div>
                                <w:div w:id="2033917805">
                                  <w:marLeft w:val="640"/>
                                  <w:marRight w:val="0"/>
                                  <w:marTop w:val="0"/>
                                  <w:marBottom w:val="0"/>
                                  <w:divBdr>
                                    <w:top w:val="none" w:sz="0" w:space="0" w:color="auto"/>
                                    <w:left w:val="none" w:sz="0" w:space="0" w:color="auto"/>
                                    <w:bottom w:val="none" w:sz="0" w:space="0" w:color="auto"/>
                                    <w:right w:val="none" w:sz="0" w:space="0" w:color="auto"/>
                                  </w:divBdr>
                                </w:div>
                                <w:div w:id="2100566182">
                                  <w:marLeft w:val="640"/>
                                  <w:marRight w:val="0"/>
                                  <w:marTop w:val="0"/>
                                  <w:marBottom w:val="0"/>
                                  <w:divBdr>
                                    <w:top w:val="none" w:sz="0" w:space="0" w:color="auto"/>
                                    <w:left w:val="none" w:sz="0" w:space="0" w:color="auto"/>
                                    <w:bottom w:val="none" w:sz="0" w:space="0" w:color="auto"/>
                                    <w:right w:val="none" w:sz="0" w:space="0" w:color="auto"/>
                                  </w:divBdr>
                                </w:div>
                                <w:div w:id="2114863529">
                                  <w:marLeft w:val="640"/>
                                  <w:marRight w:val="0"/>
                                  <w:marTop w:val="0"/>
                                  <w:marBottom w:val="0"/>
                                  <w:divBdr>
                                    <w:top w:val="none" w:sz="0" w:space="0" w:color="auto"/>
                                    <w:left w:val="none" w:sz="0" w:space="0" w:color="auto"/>
                                    <w:bottom w:val="none" w:sz="0" w:space="0" w:color="auto"/>
                                    <w:right w:val="none" w:sz="0" w:space="0" w:color="auto"/>
                                  </w:divBdr>
                                </w:div>
                                <w:div w:id="2126728142">
                                  <w:marLeft w:val="640"/>
                                  <w:marRight w:val="0"/>
                                  <w:marTop w:val="0"/>
                                  <w:marBottom w:val="0"/>
                                  <w:divBdr>
                                    <w:top w:val="none" w:sz="0" w:space="0" w:color="auto"/>
                                    <w:left w:val="none" w:sz="0" w:space="0" w:color="auto"/>
                                    <w:bottom w:val="none" w:sz="0" w:space="0" w:color="auto"/>
                                    <w:right w:val="none" w:sz="0" w:space="0" w:color="auto"/>
                                  </w:divBdr>
                                </w:div>
                              </w:divsChild>
                            </w:div>
                            <w:div w:id="1416592214">
                              <w:marLeft w:val="0"/>
                              <w:marRight w:val="0"/>
                              <w:marTop w:val="0"/>
                              <w:marBottom w:val="0"/>
                              <w:divBdr>
                                <w:top w:val="none" w:sz="0" w:space="0" w:color="auto"/>
                                <w:left w:val="none" w:sz="0" w:space="0" w:color="auto"/>
                                <w:bottom w:val="none" w:sz="0" w:space="0" w:color="auto"/>
                                <w:right w:val="none" w:sz="0" w:space="0" w:color="auto"/>
                              </w:divBdr>
                              <w:divsChild>
                                <w:div w:id="33963498">
                                  <w:marLeft w:val="640"/>
                                  <w:marRight w:val="0"/>
                                  <w:marTop w:val="0"/>
                                  <w:marBottom w:val="0"/>
                                  <w:divBdr>
                                    <w:top w:val="none" w:sz="0" w:space="0" w:color="auto"/>
                                    <w:left w:val="none" w:sz="0" w:space="0" w:color="auto"/>
                                    <w:bottom w:val="none" w:sz="0" w:space="0" w:color="auto"/>
                                    <w:right w:val="none" w:sz="0" w:space="0" w:color="auto"/>
                                  </w:divBdr>
                                </w:div>
                                <w:div w:id="44914972">
                                  <w:marLeft w:val="640"/>
                                  <w:marRight w:val="0"/>
                                  <w:marTop w:val="0"/>
                                  <w:marBottom w:val="0"/>
                                  <w:divBdr>
                                    <w:top w:val="none" w:sz="0" w:space="0" w:color="auto"/>
                                    <w:left w:val="none" w:sz="0" w:space="0" w:color="auto"/>
                                    <w:bottom w:val="none" w:sz="0" w:space="0" w:color="auto"/>
                                    <w:right w:val="none" w:sz="0" w:space="0" w:color="auto"/>
                                  </w:divBdr>
                                </w:div>
                                <w:div w:id="93550585">
                                  <w:marLeft w:val="640"/>
                                  <w:marRight w:val="0"/>
                                  <w:marTop w:val="0"/>
                                  <w:marBottom w:val="0"/>
                                  <w:divBdr>
                                    <w:top w:val="none" w:sz="0" w:space="0" w:color="auto"/>
                                    <w:left w:val="none" w:sz="0" w:space="0" w:color="auto"/>
                                    <w:bottom w:val="none" w:sz="0" w:space="0" w:color="auto"/>
                                    <w:right w:val="none" w:sz="0" w:space="0" w:color="auto"/>
                                  </w:divBdr>
                                </w:div>
                                <w:div w:id="103501938">
                                  <w:marLeft w:val="640"/>
                                  <w:marRight w:val="0"/>
                                  <w:marTop w:val="0"/>
                                  <w:marBottom w:val="0"/>
                                  <w:divBdr>
                                    <w:top w:val="none" w:sz="0" w:space="0" w:color="auto"/>
                                    <w:left w:val="none" w:sz="0" w:space="0" w:color="auto"/>
                                    <w:bottom w:val="none" w:sz="0" w:space="0" w:color="auto"/>
                                    <w:right w:val="none" w:sz="0" w:space="0" w:color="auto"/>
                                  </w:divBdr>
                                </w:div>
                                <w:div w:id="205139863">
                                  <w:marLeft w:val="640"/>
                                  <w:marRight w:val="0"/>
                                  <w:marTop w:val="0"/>
                                  <w:marBottom w:val="0"/>
                                  <w:divBdr>
                                    <w:top w:val="none" w:sz="0" w:space="0" w:color="auto"/>
                                    <w:left w:val="none" w:sz="0" w:space="0" w:color="auto"/>
                                    <w:bottom w:val="none" w:sz="0" w:space="0" w:color="auto"/>
                                    <w:right w:val="none" w:sz="0" w:space="0" w:color="auto"/>
                                  </w:divBdr>
                                </w:div>
                                <w:div w:id="340358462">
                                  <w:marLeft w:val="640"/>
                                  <w:marRight w:val="0"/>
                                  <w:marTop w:val="0"/>
                                  <w:marBottom w:val="0"/>
                                  <w:divBdr>
                                    <w:top w:val="none" w:sz="0" w:space="0" w:color="auto"/>
                                    <w:left w:val="none" w:sz="0" w:space="0" w:color="auto"/>
                                    <w:bottom w:val="none" w:sz="0" w:space="0" w:color="auto"/>
                                    <w:right w:val="none" w:sz="0" w:space="0" w:color="auto"/>
                                  </w:divBdr>
                                </w:div>
                                <w:div w:id="353196350">
                                  <w:marLeft w:val="640"/>
                                  <w:marRight w:val="0"/>
                                  <w:marTop w:val="0"/>
                                  <w:marBottom w:val="0"/>
                                  <w:divBdr>
                                    <w:top w:val="none" w:sz="0" w:space="0" w:color="auto"/>
                                    <w:left w:val="none" w:sz="0" w:space="0" w:color="auto"/>
                                    <w:bottom w:val="none" w:sz="0" w:space="0" w:color="auto"/>
                                    <w:right w:val="none" w:sz="0" w:space="0" w:color="auto"/>
                                  </w:divBdr>
                                </w:div>
                                <w:div w:id="468984329">
                                  <w:marLeft w:val="640"/>
                                  <w:marRight w:val="0"/>
                                  <w:marTop w:val="0"/>
                                  <w:marBottom w:val="0"/>
                                  <w:divBdr>
                                    <w:top w:val="none" w:sz="0" w:space="0" w:color="auto"/>
                                    <w:left w:val="none" w:sz="0" w:space="0" w:color="auto"/>
                                    <w:bottom w:val="none" w:sz="0" w:space="0" w:color="auto"/>
                                    <w:right w:val="none" w:sz="0" w:space="0" w:color="auto"/>
                                  </w:divBdr>
                                </w:div>
                                <w:div w:id="492533194">
                                  <w:marLeft w:val="640"/>
                                  <w:marRight w:val="0"/>
                                  <w:marTop w:val="0"/>
                                  <w:marBottom w:val="0"/>
                                  <w:divBdr>
                                    <w:top w:val="none" w:sz="0" w:space="0" w:color="auto"/>
                                    <w:left w:val="none" w:sz="0" w:space="0" w:color="auto"/>
                                    <w:bottom w:val="none" w:sz="0" w:space="0" w:color="auto"/>
                                    <w:right w:val="none" w:sz="0" w:space="0" w:color="auto"/>
                                  </w:divBdr>
                                </w:div>
                                <w:div w:id="629281543">
                                  <w:marLeft w:val="640"/>
                                  <w:marRight w:val="0"/>
                                  <w:marTop w:val="0"/>
                                  <w:marBottom w:val="0"/>
                                  <w:divBdr>
                                    <w:top w:val="none" w:sz="0" w:space="0" w:color="auto"/>
                                    <w:left w:val="none" w:sz="0" w:space="0" w:color="auto"/>
                                    <w:bottom w:val="none" w:sz="0" w:space="0" w:color="auto"/>
                                    <w:right w:val="none" w:sz="0" w:space="0" w:color="auto"/>
                                  </w:divBdr>
                                </w:div>
                                <w:div w:id="812677028">
                                  <w:marLeft w:val="640"/>
                                  <w:marRight w:val="0"/>
                                  <w:marTop w:val="0"/>
                                  <w:marBottom w:val="0"/>
                                  <w:divBdr>
                                    <w:top w:val="none" w:sz="0" w:space="0" w:color="auto"/>
                                    <w:left w:val="none" w:sz="0" w:space="0" w:color="auto"/>
                                    <w:bottom w:val="none" w:sz="0" w:space="0" w:color="auto"/>
                                    <w:right w:val="none" w:sz="0" w:space="0" w:color="auto"/>
                                  </w:divBdr>
                                </w:div>
                                <w:div w:id="867106962">
                                  <w:marLeft w:val="640"/>
                                  <w:marRight w:val="0"/>
                                  <w:marTop w:val="0"/>
                                  <w:marBottom w:val="0"/>
                                  <w:divBdr>
                                    <w:top w:val="none" w:sz="0" w:space="0" w:color="auto"/>
                                    <w:left w:val="none" w:sz="0" w:space="0" w:color="auto"/>
                                    <w:bottom w:val="none" w:sz="0" w:space="0" w:color="auto"/>
                                    <w:right w:val="none" w:sz="0" w:space="0" w:color="auto"/>
                                  </w:divBdr>
                                </w:div>
                                <w:div w:id="899366541">
                                  <w:marLeft w:val="640"/>
                                  <w:marRight w:val="0"/>
                                  <w:marTop w:val="0"/>
                                  <w:marBottom w:val="0"/>
                                  <w:divBdr>
                                    <w:top w:val="none" w:sz="0" w:space="0" w:color="auto"/>
                                    <w:left w:val="none" w:sz="0" w:space="0" w:color="auto"/>
                                    <w:bottom w:val="none" w:sz="0" w:space="0" w:color="auto"/>
                                    <w:right w:val="none" w:sz="0" w:space="0" w:color="auto"/>
                                  </w:divBdr>
                                </w:div>
                                <w:div w:id="910651106">
                                  <w:marLeft w:val="640"/>
                                  <w:marRight w:val="0"/>
                                  <w:marTop w:val="0"/>
                                  <w:marBottom w:val="0"/>
                                  <w:divBdr>
                                    <w:top w:val="none" w:sz="0" w:space="0" w:color="auto"/>
                                    <w:left w:val="none" w:sz="0" w:space="0" w:color="auto"/>
                                    <w:bottom w:val="none" w:sz="0" w:space="0" w:color="auto"/>
                                    <w:right w:val="none" w:sz="0" w:space="0" w:color="auto"/>
                                  </w:divBdr>
                                </w:div>
                                <w:div w:id="916667510">
                                  <w:marLeft w:val="640"/>
                                  <w:marRight w:val="0"/>
                                  <w:marTop w:val="0"/>
                                  <w:marBottom w:val="0"/>
                                  <w:divBdr>
                                    <w:top w:val="none" w:sz="0" w:space="0" w:color="auto"/>
                                    <w:left w:val="none" w:sz="0" w:space="0" w:color="auto"/>
                                    <w:bottom w:val="none" w:sz="0" w:space="0" w:color="auto"/>
                                    <w:right w:val="none" w:sz="0" w:space="0" w:color="auto"/>
                                  </w:divBdr>
                                </w:div>
                                <w:div w:id="930352758">
                                  <w:marLeft w:val="640"/>
                                  <w:marRight w:val="0"/>
                                  <w:marTop w:val="0"/>
                                  <w:marBottom w:val="0"/>
                                  <w:divBdr>
                                    <w:top w:val="none" w:sz="0" w:space="0" w:color="auto"/>
                                    <w:left w:val="none" w:sz="0" w:space="0" w:color="auto"/>
                                    <w:bottom w:val="none" w:sz="0" w:space="0" w:color="auto"/>
                                    <w:right w:val="none" w:sz="0" w:space="0" w:color="auto"/>
                                  </w:divBdr>
                                </w:div>
                                <w:div w:id="932787852">
                                  <w:marLeft w:val="640"/>
                                  <w:marRight w:val="0"/>
                                  <w:marTop w:val="0"/>
                                  <w:marBottom w:val="0"/>
                                  <w:divBdr>
                                    <w:top w:val="none" w:sz="0" w:space="0" w:color="auto"/>
                                    <w:left w:val="none" w:sz="0" w:space="0" w:color="auto"/>
                                    <w:bottom w:val="none" w:sz="0" w:space="0" w:color="auto"/>
                                    <w:right w:val="none" w:sz="0" w:space="0" w:color="auto"/>
                                  </w:divBdr>
                                </w:div>
                                <w:div w:id="942149591">
                                  <w:marLeft w:val="640"/>
                                  <w:marRight w:val="0"/>
                                  <w:marTop w:val="0"/>
                                  <w:marBottom w:val="0"/>
                                  <w:divBdr>
                                    <w:top w:val="none" w:sz="0" w:space="0" w:color="auto"/>
                                    <w:left w:val="none" w:sz="0" w:space="0" w:color="auto"/>
                                    <w:bottom w:val="none" w:sz="0" w:space="0" w:color="auto"/>
                                    <w:right w:val="none" w:sz="0" w:space="0" w:color="auto"/>
                                  </w:divBdr>
                                </w:div>
                                <w:div w:id="945967663">
                                  <w:marLeft w:val="640"/>
                                  <w:marRight w:val="0"/>
                                  <w:marTop w:val="0"/>
                                  <w:marBottom w:val="0"/>
                                  <w:divBdr>
                                    <w:top w:val="none" w:sz="0" w:space="0" w:color="auto"/>
                                    <w:left w:val="none" w:sz="0" w:space="0" w:color="auto"/>
                                    <w:bottom w:val="none" w:sz="0" w:space="0" w:color="auto"/>
                                    <w:right w:val="none" w:sz="0" w:space="0" w:color="auto"/>
                                  </w:divBdr>
                                </w:div>
                                <w:div w:id="1148673397">
                                  <w:marLeft w:val="640"/>
                                  <w:marRight w:val="0"/>
                                  <w:marTop w:val="0"/>
                                  <w:marBottom w:val="0"/>
                                  <w:divBdr>
                                    <w:top w:val="none" w:sz="0" w:space="0" w:color="auto"/>
                                    <w:left w:val="none" w:sz="0" w:space="0" w:color="auto"/>
                                    <w:bottom w:val="none" w:sz="0" w:space="0" w:color="auto"/>
                                    <w:right w:val="none" w:sz="0" w:space="0" w:color="auto"/>
                                  </w:divBdr>
                                </w:div>
                                <w:div w:id="1243683985">
                                  <w:marLeft w:val="640"/>
                                  <w:marRight w:val="0"/>
                                  <w:marTop w:val="0"/>
                                  <w:marBottom w:val="0"/>
                                  <w:divBdr>
                                    <w:top w:val="none" w:sz="0" w:space="0" w:color="auto"/>
                                    <w:left w:val="none" w:sz="0" w:space="0" w:color="auto"/>
                                    <w:bottom w:val="none" w:sz="0" w:space="0" w:color="auto"/>
                                    <w:right w:val="none" w:sz="0" w:space="0" w:color="auto"/>
                                  </w:divBdr>
                                </w:div>
                                <w:div w:id="1292709767">
                                  <w:marLeft w:val="640"/>
                                  <w:marRight w:val="0"/>
                                  <w:marTop w:val="0"/>
                                  <w:marBottom w:val="0"/>
                                  <w:divBdr>
                                    <w:top w:val="none" w:sz="0" w:space="0" w:color="auto"/>
                                    <w:left w:val="none" w:sz="0" w:space="0" w:color="auto"/>
                                    <w:bottom w:val="none" w:sz="0" w:space="0" w:color="auto"/>
                                    <w:right w:val="none" w:sz="0" w:space="0" w:color="auto"/>
                                  </w:divBdr>
                                </w:div>
                                <w:div w:id="1301348663">
                                  <w:marLeft w:val="640"/>
                                  <w:marRight w:val="0"/>
                                  <w:marTop w:val="0"/>
                                  <w:marBottom w:val="0"/>
                                  <w:divBdr>
                                    <w:top w:val="none" w:sz="0" w:space="0" w:color="auto"/>
                                    <w:left w:val="none" w:sz="0" w:space="0" w:color="auto"/>
                                    <w:bottom w:val="none" w:sz="0" w:space="0" w:color="auto"/>
                                    <w:right w:val="none" w:sz="0" w:space="0" w:color="auto"/>
                                  </w:divBdr>
                                </w:div>
                                <w:div w:id="1416709883">
                                  <w:marLeft w:val="640"/>
                                  <w:marRight w:val="0"/>
                                  <w:marTop w:val="0"/>
                                  <w:marBottom w:val="0"/>
                                  <w:divBdr>
                                    <w:top w:val="none" w:sz="0" w:space="0" w:color="auto"/>
                                    <w:left w:val="none" w:sz="0" w:space="0" w:color="auto"/>
                                    <w:bottom w:val="none" w:sz="0" w:space="0" w:color="auto"/>
                                    <w:right w:val="none" w:sz="0" w:space="0" w:color="auto"/>
                                  </w:divBdr>
                                </w:div>
                                <w:div w:id="1663581286">
                                  <w:marLeft w:val="640"/>
                                  <w:marRight w:val="0"/>
                                  <w:marTop w:val="0"/>
                                  <w:marBottom w:val="0"/>
                                  <w:divBdr>
                                    <w:top w:val="none" w:sz="0" w:space="0" w:color="auto"/>
                                    <w:left w:val="none" w:sz="0" w:space="0" w:color="auto"/>
                                    <w:bottom w:val="none" w:sz="0" w:space="0" w:color="auto"/>
                                    <w:right w:val="none" w:sz="0" w:space="0" w:color="auto"/>
                                  </w:divBdr>
                                </w:div>
                                <w:div w:id="1686636281">
                                  <w:marLeft w:val="640"/>
                                  <w:marRight w:val="0"/>
                                  <w:marTop w:val="0"/>
                                  <w:marBottom w:val="0"/>
                                  <w:divBdr>
                                    <w:top w:val="none" w:sz="0" w:space="0" w:color="auto"/>
                                    <w:left w:val="none" w:sz="0" w:space="0" w:color="auto"/>
                                    <w:bottom w:val="none" w:sz="0" w:space="0" w:color="auto"/>
                                    <w:right w:val="none" w:sz="0" w:space="0" w:color="auto"/>
                                  </w:divBdr>
                                </w:div>
                                <w:div w:id="1694305254">
                                  <w:marLeft w:val="640"/>
                                  <w:marRight w:val="0"/>
                                  <w:marTop w:val="0"/>
                                  <w:marBottom w:val="0"/>
                                  <w:divBdr>
                                    <w:top w:val="none" w:sz="0" w:space="0" w:color="auto"/>
                                    <w:left w:val="none" w:sz="0" w:space="0" w:color="auto"/>
                                    <w:bottom w:val="none" w:sz="0" w:space="0" w:color="auto"/>
                                    <w:right w:val="none" w:sz="0" w:space="0" w:color="auto"/>
                                  </w:divBdr>
                                </w:div>
                                <w:div w:id="1738477886">
                                  <w:marLeft w:val="640"/>
                                  <w:marRight w:val="0"/>
                                  <w:marTop w:val="0"/>
                                  <w:marBottom w:val="0"/>
                                  <w:divBdr>
                                    <w:top w:val="none" w:sz="0" w:space="0" w:color="auto"/>
                                    <w:left w:val="none" w:sz="0" w:space="0" w:color="auto"/>
                                    <w:bottom w:val="none" w:sz="0" w:space="0" w:color="auto"/>
                                    <w:right w:val="none" w:sz="0" w:space="0" w:color="auto"/>
                                  </w:divBdr>
                                </w:div>
                                <w:div w:id="1740907993">
                                  <w:marLeft w:val="640"/>
                                  <w:marRight w:val="0"/>
                                  <w:marTop w:val="0"/>
                                  <w:marBottom w:val="0"/>
                                  <w:divBdr>
                                    <w:top w:val="none" w:sz="0" w:space="0" w:color="auto"/>
                                    <w:left w:val="none" w:sz="0" w:space="0" w:color="auto"/>
                                    <w:bottom w:val="none" w:sz="0" w:space="0" w:color="auto"/>
                                    <w:right w:val="none" w:sz="0" w:space="0" w:color="auto"/>
                                  </w:divBdr>
                                </w:div>
                                <w:div w:id="1811094864">
                                  <w:marLeft w:val="640"/>
                                  <w:marRight w:val="0"/>
                                  <w:marTop w:val="0"/>
                                  <w:marBottom w:val="0"/>
                                  <w:divBdr>
                                    <w:top w:val="none" w:sz="0" w:space="0" w:color="auto"/>
                                    <w:left w:val="none" w:sz="0" w:space="0" w:color="auto"/>
                                    <w:bottom w:val="none" w:sz="0" w:space="0" w:color="auto"/>
                                    <w:right w:val="none" w:sz="0" w:space="0" w:color="auto"/>
                                  </w:divBdr>
                                </w:div>
                                <w:div w:id="1979872039">
                                  <w:marLeft w:val="640"/>
                                  <w:marRight w:val="0"/>
                                  <w:marTop w:val="0"/>
                                  <w:marBottom w:val="0"/>
                                  <w:divBdr>
                                    <w:top w:val="none" w:sz="0" w:space="0" w:color="auto"/>
                                    <w:left w:val="none" w:sz="0" w:space="0" w:color="auto"/>
                                    <w:bottom w:val="none" w:sz="0" w:space="0" w:color="auto"/>
                                    <w:right w:val="none" w:sz="0" w:space="0" w:color="auto"/>
                                  </w:divBdr>
                                </w:div>
                                <w:div w:id="2046251033">
                                  <w:marLeft w:val="640"/>
                                  <w:marRight w:val="0"/>
                                  <w:marTop w:val="0"/>
                                  <w:marBottom w:val="0"/>
                                  <w:divBdr>
                                    <w:top w:val="none" w:sz="0" w:space="0" w:color="auto"/>
                                    <w:left w:val="none" w:sz="0" w:space="0" w:color="auto"/>
                                    <w:bottom w:val="none" w:sz="0" w:space="0" w:color="auto"/>
                                    <w:right w:val="none" w:sz="0" w:space="0" w:color="auto"/>
                                  </w:divBdr>
                                </w:div>
                                <w:div w:id="2072531813">
                                  <w:marLeft w:val="640"/>
                                  <w:marRight w:val="0"/>
                                  <w:marTop w:val="0"/>
                                  <w:marBottom w:val="0"/>
                                  <w:divBdr>
                                    <w:top w:val="none" w:sz="0" w:space="0" w:color="auto"/>
                                    <w:left w:val="none" w:sz="0" w:space="0" w:color="auto"/>
                                    <w:bottom w:val="none" w:sz="0" w:space="0" w:color="auto"/>
                                    <w:right w:val="none" w:sz="0" w:space="0" w:color="auto"/>
                                  </w:divBdr>
                                </w:div>
                                <w:div w:id="210495980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8546436">
                          <w:marLeft w:val="640"/>
                          <w:marRight w:val="0"/>
                          <w:marTop w:val="0"/>
                          <w:marBottom w:val="0"/>
                          <w:divBdr>
                            <w:top w:val="none" w:sz="0" w:space="0" w:color="auto"/>
                            <w:left w:val="none" w:sz="0" w:space="0" w:color="auto"/>
                            <w:bottom w:val="none" w:sz="0" w:space="0" w:color="auto"/>
                            <w:right w:val="none" w:sz="0" w:space="0" w:color="auto"/>
                          </w:divBdr>
                        </w:div>
                        <w:div w:id="966736532">
                          <w:marLeft w:val="640"/>
                          <w:marRight w:val="0"/>
                          <w:marTop w:val="0"/>
                          <w:marBottom w:val="0"/>
                          <w:divBdr>
                            <w:top w:val="none" w:sz="0" w:space="0" w:color="auto"/>
                            <w:left w:val="none" w:sz="0" w:space="0" w:color="auto"/>
                            <w:bottom w:val="none" w:sz="0" w:space="0" w:color="auto"/>
                            <w:right w:val="none" w:sz="0" w:space="0" w:color="auto"/>
                          </w:divBdr>
                        </w:div>
                        <w:div w:id="996690608">
                          <w:marLeft w:val="640"/>
                          <w:marRight w:val="0"/>
                          <w:marTop w:val="0"/>
                          <w:marBottom w:val="0"/>
                          <w:divBdr>
                            <w:top w:val="none" w:sz="0" w:space="0" w:color="auto"/>
                            <w:left w:val="none" w:sz="0" w:space="0" w:color="auto"/>
                            <w:bottom w:val="none" w:sz="0" w:space="0" w:color="auto"/>
                            <w:right w:val="none" w:sz="0" w:space="0" w:color="auto"/>
                          </w:divBdr>
                        </w:div>
                        <w:div w:id="999968532">
                          <w:marLeft w:val="640"/>
                          <w:marRight w:val="0"/>
                          <w:marTop w:val="0"/>
                          <w:marBottom w:val="0"/>
                          <w:divBdr>
                            <w:top w:val="none" w:sz="0" w:space="0" w:color="auto"/>
                            <w:left w:val="none" w:sz="0" w:space="0" w:color="auto"/>
                            <w:bottom w:val="none" w:sz="0" w:space="0" w:color="auto"/>
                            <w:right w:val="none" w:sz="0" w:space="0" w:color="auto"/>
                          </w:divBdr>
                        </w:div>
                        <w:div w:id="1067730255">
                          <w:marLeft w:val="640"/>
                          <w:marRight w:val="0"/>
                          <w:marTop w:val="0"/>
                          <w:marBottom w:val="0"/>
                          <w:divBdr>
                            <w:top w:val="none" w:sz="0" w:space="0" w:color="auto"/>
                            <w:left w:val="none" w:sz="0" w:space="0" w:color="auto"/>
                            <w:bottom w:val="none" w:sz="0" w:space="0" w:color="auto"/>
                            <w:right w:val="none" w:sz="0" w:space="0" w:color="auto"/>
                          </w:divBdr>
                        </w:div>
                        <w:div w:id="1190099596">
                          <w:marLeft w:val="640"/>
                          <w:marRight w:val="0"/>
                          <w:marTop w:val="0"/>
                          <w:marBottom w:val="0"/>
                          <w:divBdr>
                            <w:top w:val="none" w:sz="0" w:space="0" w:color="auto"/>
                            <w:left w:val="none" w:sz="0" w:space="0" w:color="auto"/>
                            <w:bottom w:val="none" w:sz="0" w:space="0" w:color="auto"/>
                            <w:right w:val="none" w:sz="0" w:space="0" w:color="auto"/>
                          </w:divBdr>
                        </w:div>
                        <w:div w:id="1304428868">
                          <w:marLeft w:val="640"/>
                          <w:marRight w:val="0"/>
                          <w:marTop w:val="0"/>
                          <w:marBottom w:val="0"/>
                          <w:divBdr>
                            <w:top w:val="none" w:sz="0" w:space="0" w:color="auto"/>
                            <w:left w:val="none" w:sz="0" w:space="0" w:color="auto"/>
                            <w:bottom w:val="none" w:sz="0" w:space="0" w:color="auto"/>
                            <w:right w:val="none" w:sz="0" w:space="0" w:color="auto"/>
                          </w:divBdr>
                        </w:div>
                        <w:div w:id="1345935076">
                          <w:marLeft w:val="640"/>
                          <w:marRight w:val="0"/>
                          <w:marTop w:val="0"/>
                          <w:marBottom w:val="0"/>
                          <w:divBdr>
                            <w:top w:val="none" w:sz="0" w:space="0" w:color="auto"/>
                            <w:left w:val="none" w:sz="0" w:space="0" w:color="auto"/>
                            <w:bottom w:val="none" w:sz="0" w:space="0" w:color="auto"/>
                            <w:right w:val="none" w:sz="0" w:space="0" w:color="auto"/>
                          </w:divBdr>
                        </w:div>
                        <w:div w:id="1709914060">
                          <w:marLeft w:val="640"/>
                          <w:marRight w:val="0"/>
                          <w:marTop w:val="0"/>
                          <w:marBottom w:val="0"/>
                          <w:divBdr>
                            <w:top w:val="none" w:sz="0" w:space="0" w:color="auto"/>
                            <w:left w:val="none" w:sz="0" w:space="0" w:color="auto"/>
                            <w:bottom w:val="none" w:sz="0" w:space="0" w:color="auto"/>
                            <w:right w:val="none" w:sz="0" w:space="0" w:color="auto"/>
                          </w:divBdr>
                        </w:div>
                        <w:div w:id="1764910225">
                          <w:marLeft w:val="640"/>
                          <w:marRight w:val="0"/>
                          <w:marTop w:val="0"/>
                          <w:marBottom w:val="0"/>
                          <w:divBdr>
                            <w:top w:val="none" w:sz="0" w:space="0" w:color="auto"/>
                            <w:left w:val="none" w:sz="0" w:space="0" w:color="auto"/>
                            <w:bottom w:val="none" w:sz="0" w:space="0" w:color="auto"/>
                            <w:right w:val="none" w:sz="0" w:space="0" w:color="auto"/>
                          </w:divBdr>
                        </w:div>
                        <w:div w:id="1879048316">
                          <w:marLeft w:val="640"/>
                          <w:marRight w:val="0"/>
                          <w:marTop w:val="0"/>
                          <w:marBottom w:val="0"/>
                          <w:divBdr>
                            <w:top w:val="none" w:sz="0" w:space="0" w:color="auto"/>
                            <w:left w:val="none" w:sz="0" w:space="0" w:color="auto"/>
                            <w:bottom w:val="none" w:sz="0" w:space="0" w:color="auto"/>
                            <w:right w:val="none" w:sz="0" w:space="0" w:color="auto"/>
                          </w:divBdr>
                        </w:div>
                        <w:div w:id="1881242070">
                          <w:marLeft w:val="640"/>
                          <w:marRight w:val="0"/>
                          <w:marTop w:val="0"/>
                          <w:marBottom w:val="0"/>
                          <w:divBdr>
                            <w:top w:val="none" w:sz="0" w:space="0" w:color="auto"/>
                            <w:left w:val="none" w:sz="0" w:space="0" w:color="auto"/>
                            <w:bottom w:val="none" w:sz="0" w:space="0" w:color="auto"/>
                            <w:right w:val="none" w:sz="0" w:space="0" w:color="auto"/>
                          </w:divBdr>
                        </w:div>
                        <w:div w:id="1937518749">
                          <w:marLeft w:val="640"/>
                          <w:marRight w:val="0"/>
                          <w:marTop w:val="0"/>
                          <w:marBottom w:val="0"/>
                          <w:divBdr>
                            <w:top w:val="none" w:sz="0" w:space="0" w:color="auto"/>
                            <w:left w:val="none" w:sz="0" w:space="0" w:color="auto"/>
                            <w:bottom w:val="none" w:sz="0" w:space="0" w:color="auto"/>
                            <w:right w:val="none" w:sz="0" w:space="0" w:color="auto"/>
                          </w:divBdr>
                        </w:div>
                        <w:div w:id="1966891061">
                          <w:marLeft w:val="640"/>
                          <w:marRight w:val="0"/>
                          <w:marTop w:val="0"/>
                          <w:marBottom w:val="0"/>
                          <w:divBdr>
                            <w:top w:val="none" w:sz="0" w:space="0" w:color="auto"/>
                            <w:left w:val="none" w:sz="0" w:space="0" w:color="auto"/>
                            <w:bottom w:val="none" w:sz="0" w:space="0" w:color="auto"/>
                            <w:right w:val="none" w:sz="0" w:space="0" w:color="auto"/>
                          </w:divBdr>
                        </w:div>
                        <w:div w:id="1973485828">
                          <w:marLeft w:val="640"/>
                          <w:marRight w:val="0"/>
                          <w:marTop w:val="0"/>
                          <w:marBottom w:val="0"/>
                          <w:divBdr>
                            <w:top w:val="none" w:sz="0" w:space="0" w:color="auto"/>
                            <w:left w:val="none" w:sz="0" w:space="0" w:color="auto"/>
                            <w:bottom w:val="none" w:sz="0" w:space="0" w:color="auto"/>
                            <w:right w:val="none" w:sz="0" w:space="0" w:color="auto"/>
                          </w:divBdr>
                        </w:div>
                        <w:div w:id="1974750146">
                          <w:marLeft w:val="640"/>
                          <w:marRight w:val="0"/>
                          <w:marTop w:val="0"/>
                          <w:marBottom w:val="0"/>
                          <w:divBdr>
                            <w:top w:val="none" w:sz="0" w:space="0" w:color="auto"/>
                            <w:left w:val="none" w:sz="0" w:space="0" w:color="auto"/>
                            <w:bottom w:val="none" w:sz="0" w:space="0" w:color="auto"/>
                            <w:right w:val="none" w:sz="0" w:space="0" w:color="auto"/>
                          </w:divBdr>
                        </w:div>
                        <w:div w:id="1985163449">
                          <w:marLeft w:val="640"/>
                          <w:marRight w:val="0"/>
                          <w:marTop w:val="0"/>
                          <w:marBottom w:val="0"/>
                          <w:divBdr>
                            <w:top w:val="none" w:sz="0" w:space="0" w:color="auto"/>
                            <w:left w:val="none" w:sz="0" w:space="0" w:color="auto"/>
                            <w:bottom w:val="none" w:sz="0" w:space="0" w:color="auto"/>
                            <w:right w:val="none" w:sz="0" w:space="0" w:color="auto"/>
                          </w:divBdr>
                        </w:div>
                        <w:div w:id="2019696326">
                          <w:marLeft w:val="640"/>
                          <w:marRight w:val="0"/>
                          <w:marTop w:val="0"/>
                          <w:marBottom w:val="0"/>
                          <w:divBdr>
                            <w:top w:val="none" w:sz="0" w:space="0" w:color="auto"/>
                            <w:left w:val="none" w:sz="0" w:space="0" w:color="auto"/>
                            <w:bottom w:val="none" w:sz="0" w:space="0" w:color="auto"/>
                            <w:right w:val="none" w:sz="0" w:space="0" w:color="auto"/>
                          </w:divBdr>
                        </w:div>
                        <w:div w:id="2090999750">
                          <w:marLeft w:val="640"/>
                          <w:marRight w:val="0"/>
                          <w:marTop w:val="0"/>
                          <w:marBottom w:val="0"/>
                          <w:divBdr>
                            <w:top w:val="none" w:sz="0" w:space="0" w:color="auto"/>
                            <w:left w:val="none" w:sz="0" w:space="0" w:color="auto"/>
                            <w:bottom w:val="none" w:sz="0" w:space="0" w:color="auto"/>
                            <w:right w:val="none" w:sz="0" w:space="0" w:color="auto"/>
                          </w:divBdr>
                        </w:div>
                        <w:div w:id="2120222260">
                          <w:marLeft w:val="640"/>
                          <w:marRight w:val="0"/>
                          <w:marTop w:val="0"/>
                          <w:marBottom w:val="0"/>
                          <w:divBdr>
                            <w:top w:val="none" w:sz="0" w:space="0" w:color="auto"/>
                            <w:left w:val="none" w:sz="0" w:space="0" w:color="auto"/>
                            <w:bottom w:val="none" w:sz="0" w:space="0" w:color="auto"/>
                            <w:right w:val="none" w:sz="0" w:space="0" w:color="auto"/>
                          </w:divBdr>
                        </w:div>
                      </w:divsChild>
                    </w:div>
                    <w:div w:id="2024361829">
                      <w:marLeft w:val="0"/>
                      <w:marRight w:val="0"/>
                      <w:marTop w:val="0"/>
                      <w:marBottom w:val="0"/>
                      <w:divBdr>
                        <w:top w:val="none" w:sz="0" w:space="0" w:color="auto"/>
                        <w:left w:val="none" w:sz="0" w:space="0" w:color="auto"/>
                        <w:bottom w:val="none" w:sz="0" w:space="0" w:color="auto"/>
                        <w:right w:val="none" w:sz="0" w:space="0" w:color="auto"/>
                      </w:divBdr>
                      <w:divsChild>
                        <w:div w:id="24520897">
                          <w:marLeft w:val="640"/>
                          <w:marRight w:val="0"/>
                          <w:marTop w:val="0"/>
                          <w:marBottom w:val="0"/>
                          <w:divBdr>
                            <w:top w:val="none" w:sz="0" w:space="0" w:color="auto"/>
                            <w:left w:val="none" w:sz="0" w:space="0" w:color="auto"/>
                            <w:bottom w:val="none" w:sz="0" w:space="0" w:color="auto"/>
                            <w:right w:val="none" w:sz="0" w:space="0" w:color="auto"/>
                          </w:divBdr>
                        </w:div>
                        <w:div w:id="32003067">
                          <w:marLeft w:val="640"/>
                          <w:marRight w:val="0"/>
                          <w:marTop w:val="0"/>
                          <w:marBottom w:val="0"/>
                          <w:divBdr>
                            <w:top w:val="none" w:sz="0" w:space="0" w:color="auto"/>
                            <w:left w:val="none" w:sz="0" w:space="0" w:color="auto"/>
                            <w:bottom w:val="none" w:sz="0" w:space="0" w:color="auto"/>
                            <w:right w:val="none" w:sz="0" w:space="0" w:color="auto"/>
                          </w:divBdr>
                        </w:div>
                        <w:div w:id="73093982">
                          <w:marLeft w:val="640"/>
                          <w:marRight w:val="0"/>
                          <w:marTop w:val="0"/>
                          <w:marBottom w:val="0"/>
                          <w:divBdr>
                            <w:top w:val="none" w:sz="0" w:space="0" w:color="auto"/>
                            <w:left w:val="none" w:sz="0" w:space="0" w:color="auto"/>
                            <w:bottom w:val="none" w:sz="0" w:space="0" w:color="auto"/>
                            <w:right w:val="none" w:sz="0" w:space="0" w:color="auto"/>
                          </w:divBdr>
                        </w:div>
                        <w:div w:id="125589510">
                          <w:marLeft w:val="640"/>
                          <w:marRight w:val="0"/>
                          <w:marTop w:val="0"/>
                          <w:marBottom w:val="0"/>
                          <w:divBdr>
                            <w:top w:val="none" w:sz="0" w:space="0" w:color="auto"/>
                            <w:left w:val="none" w:sz="0" w:space="0" w:color="auto"/>
                            <w:bottom w:val="none" w:sz="0" w:space="0" w:color="auto"/>
                            <w:right w:val="none" w:sz="0" w:space="0" w:color="auto"/>
                          </w:divBdr>
                        </w:div>
                        <w:div w:id="162598069">
                          <w:marLeft w:val="640"/>
                          <w:marRight w:val="0"/>
                          <w:marTop w:val="0"/>
                          <w:marBottom w:val="0"/>
                          <w:divBdr>
                            <w:top w:val="none" w:sz="0" w:space="0" w:color="auto"/>
                            <w:left w:val="none" w:sz="0" w:space="0" w:color="auto"/>
                            <w:bottom w:val="none" w:sz="0" w:space="0" w:color="auto"/>
                            <w:right w:val="none" w:sz="0" w:space="0" w:color="auto"/>
                          </w:divBdr>
                        </w:div>
                        <w:div w:id="168523579">
                          <w:marLeft w:val="640"/>
                          <w:marRight w:val="0"/>
                          <w:marTop w:val="0"/>
                          <w:marBottom w:val="0"/>
                          <w:divBdr>
                            <w:top w:val="none" w:sz="0" w:space="0" w:color="auto"/>
                            <w:left w:val="none" w:sz="0" w:space="0" w:color="auto"/>
                            <w:bottom w:val="none" w:sz="0" w:space="0" w:color="auto"/>
                            <w:right w:val="none" w:sz="0" w:space="0" w:color="auto"/>
                          </w:divBdr>
                        </w:div>
                        <w:div w:id="182475357">
                          <w:marLeft w:val="640"/>
                          <w:marRight w:val="0"/>
                          <w:marTop w:val="0"/>
                          <w:marBottom w:val="0"/>
                          <w:divBdr>
                            <w:top w:val="none" w:sz="0" w:space="0" w:color="auto"/>
                            <w:left w:val="none" w:sz="0" w:space="0" w:color="auto"/>
                            <w:bottom w:val="none" w:sz="0" w:space="0" w:color="auto"/>
                            <w:right w:val="none" w:sz="0" w:space="0" w:color="auto"/>
                          </w:divBdr>
                        </w:div>
                        <w:div w:id="206526181">
                          <w:marLeft w:val="640"/>
                          <w:marRight w:val="0"/>
                          <w:marTop w:val="0"/>
                          <w:marBottom w:val="0"/>
                          <w:divBdr>
                            <w:top w:val="none" w:sz="0" w:space="0" w:color="auto"/>
                            <w:left w:val="none" w:sz="0" w:space="0" w:color="auto"/>
                            <w:bottom w:val="none" w:sz="0" w:space="0" w:color="auto"/>
                            <w:right w:val="none" w:sz="0" w:space="0" w:color="auto"/>
                          </w:divBdr>
                        </w:div>
                        <w:div w:id="209461144">
                          <w:marLeft w:val="640"/>
                          <w:marRight w:val="0"/>
                          <w:marTop w:val="0"/>
                          <w:marBottom w:val="0"/>
                          <w:divBdr>
                            <w:top w:val="none" w:sz="0" w:space="0" w:color="auto"/>
                            <w:left w:val="none" w:sz="0" w:space="0" w:color="auto"/>
                            <w:bottom w:val="none" w:sz="0" w:space="0" w:color="auto"/>
                            <w:right w:val="none" w:sz="0" w:space="0" w:color="auto"/>
                          </w:divBdr>
                        </w:div>
                        <w:div w:id="295911512">
                          <w:marLeft w:val="640"/>
                          <w:marRight w:val="0"/>
                          <w:marTop w:val="0"/>
                          <w:marBottom w:val="0"/>
                          <w:divBdr>
                            <w:top w:val="none" w:sz="0" w:space="0" w:color="auto"/>
                            <w:left w:val="none" w:sz="0" w:space="0" w:color="auto"/>
                            <w:bottom w:val="none" w:sz="0" w:space="0" w:color="auto"/>
                            <w:right w:val="none" w:sz="0" w:space="0" w:color="auto"/>
                          </w:divBdr>
                        </w:div>
                        <w:div w:id="302007528">
                          <w:marLeft w:val="640"/>
                          <w:marRight w:val="0"/>
                          <w:marTop w:val="0"/>
                          <w:marBottom w:val="0"/>
                          <w:divBdr>
                            <w:top w:val="none" w:sz="0" w:space="0" w:color="auto"/>
                            <w:left w:val="none" w:sz="0" w:space="0" w:color="auto"/>
                            <w:bottom w:val="none" w:sz="0" w:space="0" w:color="auto"/>
                            <w:right w:val="none" w:sz="0" w:space="0" w:color="auto"/>
                          </w:divBdr>
                        </w:div>
                        <w:div w:id="339430429">
                          <w:marLeft w:val="640"/>
                          <w:marRight w:val="0"/>
                          <w:marTop w:val="0"/>
                          <w:marBottom w:val="0"/>
                          <w:divBdr>
                            <w:top w:val="none" w:sz="0" w:space="0" w:color="auto"/>
                            <w:left w:val="none" w:sz="0" w:space="0" w:color="auto"/>
                            <w:bottom w:val="none" w:sz="0" w:space="0" w:color="auto"/>
                            <w:right w:val="none" w:sz="0" w:space="0" w:color="auto"/>
                          </w:divBdr>
                        </w:div>
                        <w:div w:id="435442754">
                          <w:marLeft w:val="640"/>
                          <w:marRight w:val="0"/>
                          <w:marTop w:val="0"/>
                          <w:marBottom w:val="0"/>
                          <w:divBdr>
                            <w:top w:val="none" w:sz="0" w:space="0" w:color="auto"/>
                            <w:left w:val="none" w:sz="0" w:space="0" w:color="auto"/>
                            <w:bottom w:val="none" w:sz="0" w:space="0" w:color="auto"/>
                            <w:right w:val="none" w:sz="0" w:space="0" w:color="auto"/>
                          </w:divBdr>
                        </w:div>
                        <w:div w:id="522786890">
                          <w:marLeft w:val="640"/>
                          <w:marRight w:val="0"/>
                          <w:marTop w:val="0"/>
                          <w:marBottom w:val="0"/>
                          <w:divBdr>
                            <w:top w:val="none" w:sz="0" w:space="0" w:color="auto"/>
                            <w:left w:val="none" w:sz="0" w:space="0" w:color="auto"/>
                            <w:bottom w:val="none" w:sz="0" w:space="0" w:color="auto"/>
                            <w:right w:val="none" w:sz="0" w:space="0" w:color="auto"/>
                          </w:divBdr>
                        </w:div>
                        <w:div w:id="638271518">
                          <w:marLeft w:val="640"/>
                          <w:marRight w:val="0"/>
                          <w:marTop w:val="0"/>
                          <w:marBottom w:val="0"/>
                          <w:divBdr>
                            <w:top w:val="none" w:sz="0" w:space="0" w:color="auto"/>
                            <w:left w:val="none" w:sz="0" w:space="0" w:color="auto"/>
                            <w:bottom w:val="none" w:sz="0" w:space="0" w:color="auto"/>
                            <w:right w:val="none" w:sz="0" w:space="0" w:color="auto"/>
                          </w:divBdr>
                        </w:div>
                        <w:div w:id="710809419">
                          <w:marLeft w:val="640"/>
                          <w:marRight w:val="0"/>
                          <w:marTop w:val="0"/>
                          <w:marBottom w:val="0"/>
                          <w:divBdr>
                            <w:top w:val="none" w:sz="0" w:space="0" w:color="auto"/>
                            <w:left w:val="none" w:sz="0" w:space="0" w:color="auto"/>
                            <w:bottom w:val="none" w:sz="0" w:space="0" w:color="auto"/>
                            <w:right w:val="none" w:sz="0" w:space="0" w:color="auto"/>
                          </w:divBdr>
                        </w:div>
                        <w:div w:id="742726540">
                          <w:marLeft w:val="640"/>
                          <w:marRight w:val="0"/>
                          <w:marTop w:val="0"/>
                          <w:marBottom w:val="0"/>
                          <w:divBdr>
                            <w:top w:val="none" w:sz="0" w:space="0" w:color="auto"/>
                            <w:left w:val="none" w:sz="0" w:space="0" w:color="auto"/>
                            <w:bottom w:val="none" w:sz="0" w:space="0" w:color="auto"/>
                            <w:right w:val="none" w:sz="0" w:space="0" w:color="auto"/>
                          </w:divBdr>
                        </w:div>
                        <w:div w:id="774131133">
                          <w:marLeft w:val="640"/>
                          <w:marRight w:val="0"/>
                          <w:marTop w:val="0"/>
                          <w:marBottom w:val="0"/>
                          <w:divBdr>
                            <w:top w:val="none" w:sz="0" w:space="0" w:color="auto"/>
                            <w:left w:val="none" w:sz="0" w:space="0" w:color="auto"/>
                            <w:bottom w:val="none" w:sz="0" w:space="0" w:color="auto"/>
                            <w:right w:val="none" w:sz="0" w:space="0" w:color="auto"/>
                          </w:divBdr>
                        </w:div>
                        <w:div w:id="779566234">
                          <w:marLeft w:val="640"/>
                          <w:marRight w:val="0"/>
                          <w:marTop w:val="0"/>
                          <w:marBottom w:val="0"/>
                          <w:divBdr>
                            <w:top w:val="none" w:sz="0" w:space="0" w:color="auto"/>
                            <w:left w:val="none" w:sz="0" w:space="0" w:color="auto"/>
                            <w:bottom w:val="none" w:sz="0" w:space="0" w:color="auto"/>
                            <w:right w:val="none" w:sz="0" w:space="0" w:color="auto"/>
                          </w:divBdr>
                        </w:div>
                        <w:div w:id="812019467">
                          <w:marLeft w:val="640"/>
                          <w:marRight w:val="0"/>
                          <w:marTop w:val="0"/>
                          <w:marBottom w:val="0"/>
                          <w:divBdr>
                            <w:top w:val="none" w:sz="0" w:space="0" w:color="auto"/>
                            <w:left w:val="none" w:sz="0" w:space="0" w:color="auto"/>
                            <w:bottom w:val="none" w:sz="0" w:space="0" w:color="auto"/>
                            <w:right w:val="none" w:sz="0" w:space="0" w:color="auto"/>
                          </w:divBdr>
                        </w:div>
                        <w:div w:id="1093353980">
                          <w:marLeft w:val="640"/>
                          <w:marRight w:val="0"/>
                          <w:marTop w:val="0"/>
                          <w:marBottom w:val="0"/>
                          <w:divBdr>
                            <w:top w:val="none" w:sz="0" w:space="0" w:color="auto"/>
                            <w:left w:val="none" w:sz="0" w:space="0" w:color="auto"/>
                            <w:bottom w:val="none" w:sz="0" w:space="0" w:color="auto"/>
                            <w:right w:val="none" w:sz="0" w:space="0" w:color="auto"/>
                          </w:divBdr>
                        </w:div>
                        <w:div w:id="1142042347">
                          <w:marLeft w:val="640"/>
                          <w:marRight w:val="0"/>
                          <w:marTop w:val="0"/>
                          <w:marBottom w:val="0"/>
                          <w:divBdr>
                            <w:top w:val="none" w:sz="0" w:space="0" w:color="auto"/>
                            <w:left w:val="none" w:sz="0" w:space="0" w:color="auto"/>
                            <w:bottom w:val="none" w:sz="0" w:space="0" w:color="auto"/>
                            <w:right w:val="none" w:sz="0" w:space="0" w:color="auto"/>
                          </w:divBdr>
                        </w:div>
                        <w:div w:id="1195388233">
                          <w:marLeft w:val="640"/>
                          <w:marRight w:val="0"/>
                          <w:marTop w:val="0"/>
                          <w:marBottom w:val="0"/>
                          <w:divBdr>
                            <w:top w:val="none" w:sz="0" w:space="0" w:color="auto"/>
                            <w:left w:val="none" w:sz="0" w:space="0" w:color="auto"/>
                            <w:bottom w:val="none" w:sz="0" w:space="0" w:color="auto"/>
                            <w:right w:val="none" w:sz="0" w:space="0" w:color="auto"/>
                          </w:divBdr>
                        </w:div>
                        <w:div w:id="1200703140">
                          <w:marLeft w:val="640"/>
                          <w:marRight w:val="0"/>
                          <w:marTop w:val="0"/>
                          <w:marBottom w:val="0"/>
                          <w:divBdr>
                            <w:top w:val="none" w:sz="0" w:space="0" w:color="auto"/>
                            <w:left w:val="none" w:sz="0" w:space="0" w:color="auto"/>
                            <w:bottom w:val="none" w:sz="0" w:space="0" w:color="auto"/>
                            <w:right w:val="none" w:sz="0" w:space="0" w:color="auto"/>
                          </w:divBdr>
                        </w:div>
                        <w:div w:id="1387607093">
                          <w:marLeft w:val="640"/>
                          <w:marRight w:val="0"/>
                          <w:marTop w:val="0"/>
                          <w:marBottom w:val="0"/>
                          <w:divBdr>
                            <w:top w:val="none" w:sz="0" w:space="0" w:color="auto"/>
                            <w:left w:val="none" w:sz="0" w:space="0" w:color="auto"/>
                            <w:bottom w:val="none" w:sz="0" w:space="0" w:color="auto"/>
                            <w:right w:val="none" w:sz="0" w:space="0" w:color="auto"/>
                          </w:divBdr>
                        </w:div>
                        <w:div w:id="1597012465">
                          <w:marLeft w:val="640"/>
                          <w:marRight w:val="0"/>
                          <w:marTop w:val="0"/>
                          <w:marBottom w:val="0"/>
                          <w:divBdr>
                            <w:top w:val="none" w:sz="0" w:space="0" w:color="auto"/>
                            <w:left w:val="none" w:sz="0" w:space="0" w:color="auto"/>
                            <w:bottom w:val="none" w:sz="0" w:space="0" w:color="auto"/>
                            <w:right w:val="none" w:sz="0" w:space="0" w:color="auto"/>
                          </w:divBdr>
                        </w:div>
                        <w:div w:id="1642924311">
                          <w:marLeft w:val="640"/>
                          <w:marRight w:val="0"/>
                          <w:marTop w:val="0"/>
                          <w:marBottom w:val="0"/>
                          <w:divBdr>
                            <w:top w:val="none" w:sz="0" w:space="0" w:color="auto"/>
                            <w:left w:val="none" w:sz="0" w:space="0" w:color="auto"/>
                            <w:bottom w:val="none" w:sz="0" w:space="0" w:color="auto"/>
                            <w:right w:val="none" w:sz="0" w:space="0" w:color="auto"/>
                          </w:divBdr>
                        </w:div>
                        <w:div w:id="1729768156">
                          <w:marLeft w:val="640"/>
                          <w:marRight w:val="0"/>
                          <w:marTop w:val="0"/>
                          <w:marBottom w:val="0"/>
                          <w:divBdr>
                            <w:top w:val="none" w:sz="0" w:space="0" w:color="auto"/>
                            <w:left w:val="none" w:sz="0" w:space="0" w:color="auto"/>
                            <w:bottom w:val="none" w:sz="0" w:space="0" w:color="auto"/>
                            <w:right w:val="none" w:sz="0" w:space="0" w:color="auto"/>
                          </w:divBdr>
                        </w:div>
                        <w:div w:id="1795714560">
                          <w:marLeft w:val="640"/>
                          <w:marRight w:val="0"/>
                          <w:marTop w:val="0"/>
                          <w:marBottom w:val="0"/>
                          <w:divBdr>
                            <w:top w:val="none" w:sz="0" w:space="0" w:color="auto"/>
                            <w:left w:val="none" w:sz="0" w:space="0" w:color="auto"/>
                            <w:bottom w:val="none" w:sz="0" w:space="0" w:color="auto"/>
                            <w:right w:val="none" w:sz="0" w:space="0" w:color="auto"/>
                          </w:divBdr>
                        </w:div>
                        <w:div w:id="1837069587">
                          <w:marLeft w:val="640"/>
                          <w:marRight w:val="0"/>
                          <w:marTop w:val="0"/>
                          <w:marBottom w:val="0"/>
                          <w:divBdr>
                            <w:top w:val="none" w:sz="0" w:space="0" w:color="auto"/>
                            <w:left w:val="none" w:sz="0" w:space="0" w:color="auto"/>
                            <w:bottom w:val="none" w:sz="0" w:space="0" w:color="auto"/>
                            <w:right w:val="none" w:sz="0" w:space="0" w:color="auto"/>
                          </w:divBdr>
                        </w:div>
                        <w:div w:id="1892689575">
                          <w:marLeft w:val="640"/>
                          <w:marRight w:val="0"/>
                          <w:marTop w:val="0"/>
                          <w:marBottom w:val="0"/>
                          <w:divBdr>
                            <w:top w:val="none" w:sz="0" w:space="0" w:color="auto"/>
                            <w:left w:val="none" w:sz="0" w:space="0" w:color="auto"/>
                            <w:bottom w:val="none" w:sz="0" w:space="0" w:color="auto"/>
                            <w:right w:val="none" w:sz="0" w:space="0" w:color="auto"/>
                          </w:divBdr>
                        </w:div>
                        <w:div w:id="1957443921">
                          <w:marLeft w:val="640"/>
                          <w:marRight w:val="0"/>
                          <w:marTop w:val="0"/>
                          <w:marBottom w:val="0"/>
                          <w:divBdr>
                            <w:top w:val="none" w:sz="0" w:space="0" w:color="auto"/>
                            <w:left w:val="none" w:sz="0" w:space="0" w:color="auto"/>
                            <w:bottom w:val="none" w:sz="0" w:space="0" w:color="auto"/>
                            <w:right w:val="none" w:sz="0" w:space="0" w:color="auto"/>
                          </w:divBdr>
                        </w:div>
                        <w:div w:id="2018120462">
                          <w:marLeft w:val="640"/>
                          <w:marRight w:val="0"/>
                          <w:marTop w:val="0"/>
                          <w:marBottom w:val="0"/>
                          <w:divBdr>
                            <w:top w:val="none" w:sz="0" w:space="0" w:color="auto"/>
                            <w:left w:val="none" w:sz="0" w:space="0" w:color="auto"/>
                            <w:bottom w:val="none" w:sz="0" w:space="0" w:color="auto"/>
                            <w:right w:val="none" w:sz="0" w:space="0" w:color="auto"/>
                          </w:divBdr>
                        </w:div>
                        <w:div w:id="21123122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70639617">
                  <w:marLeft w:val="640"/>
                  <w:marRight w:val="0"/>
                  <w:marTop w:val="0"/>
                  <w:marBottom w:val="0"/>
                  <w:divBdr>
                    <w:top w:val="none" w:sz="0" w:space="0" w:color="auto"/>
                    <w:left w:val="none" w:sz="0" w:space="0" w:color="auto"/>
                    <w:bottom w:val="none" w:sz="0" w:space="0" w:color="auto"/>
                    <w:right w:val="none" w:sz="0" w:space="0" w:color="auto"/>
                  </w:divBdr>
                </w:div>
                <w:div w:id="570504924">
                  <w:marLeft w:val="640"/>
                  <w:marRight w:val="0"/>
                  <w:marTop w:val="0"/>
                  <w:marBottom w:val="0"/>
                  <w:divBdr>
                    <w:top w:val="none" w:sz="0" w:space="0" w:color="auto"/>
                    <w:left w:val="none" w:sz="0" w:space="0" w:color="auto"/>
                    <w:bottom w:val="none" w:sz="0" w:space="0" w:color="auto"/>
                    <w:right w:val="none" w:sz="0" w:space="0" w:color="auto"/>
                  </w:divBdr>
                </w:div>
                <w:div w:id="575553550">
                  <w:marLeft w:val="640"/>
                  <w:marRight w:val="0"/>
                  <w:marTop w:val="0"/>
                  <w:marBottom w:val="0"/>
                  <w:divBdr>
                    <w:top w:val="none" w:sz="0" w:space="0" w:color="auto"/>
                    <w:left w:val="none" w:sz="0" w:space="0" w:color="auto"/>
                    <w:bottom w:val="none" w:sz="0" w:space="0" w:color="auto"/>
                    <w:right w:val="none" w:sz="0" w:space="0" w:color="auto"/>
                  </w:divBdr>
                </w:div>
                <w:div w:id="588856608">
                  <w:marLeft w:val="640"/>
                  <w:marRight w:val="0"/>
                  <w:marTop w:val="0"/>
                  <w:marBottom w:val="0"/>
                  <w:divBdr>
                    <w:top w:val="none" w:sz="0" w:space="0" w:color="auto"/>
                    <w:left w:val="none" w:sz="0" w:space="0" w:color="auto"/>
                    <w:bottom w:val="none" w:sz="0" w:space="0" w:color="auto"/>
                    <w:right w:val="none" w:sz="0" w:space="0" w:color="auto"/>
                  </w:divBdr>
                </w:div>
                <w:div w:id="800418391">
                  <w:marLeft w:val="640"/>
                  <w:marRight w:val="0"/>
                  <w:marTop w:val="0"/>
                  <w:marBottom w:val="0"/>
                  <w:divBdr>
                    <w:top w:val="none" w:sz="0" w:space="0" w:color="auto"/>
                    <w:left w:val="none" w:sz="0" w:space="0" w:color="auto"/>
                    <w:bottom w:val="none" w:sz="0" w:space="0" w:color="auto"/>
                    <w:right w:val="none" w:sz="0" w:space="0" w:color="auto"/>
                  </w:divBdr>
                </w:div>
                <w:div w:id="809059062">
                  <w:marLeft w:val="640"/>
                  <w:marRight w:val="0"/>
                  <w:marTop w:val="0"/>
                  <w:marBottom w:val="0"/>
                  <w:divBdr>
                    <w:top w:val="none" w:sz="0" w:space="0" w:color="auto"/>
                    <w:left w:val="none" w:sz="0" w:space="0" w:color="auto"/>
                    <w:bottom w:val="none" w:sz="0" w:space="0" w:color="auto"/>
                    <w:right w:val="none" w:sz="0" w:space="0" w:color="auto"/>
                  </w:divBdr>
                </w:div>
                <w:div w:id="827945344">
                  <w:marLeft w:val="640"/>
                  <w:marRight w:val="0"/>
                  <w:marTop w:val="0"/>
                  <w:marBottom w:val="0"/>
                  <w:divBdr>
                    <w:top w:val="none" w:sz="0" w:space="0" w:color="auto"/>
                    <w:left w:val="none" w:sz="0" w:space="0" w:color="auto"/>
                    <w:bottom w:val="none" w:sz="0" w:space="0" w:color="auto"/>
                    <w:right w:val="none" w:sz="0" w:space="0" w:color="auto"/>
                  </w:divBdr>
                </w:div>
                <w:div w:id="954600511">
                  <w:marLeft w:val="640"/>
                  <w:marRight w:val="0"/>
                  <w:marTop w:val="0"/>
                  <w:marBottom w:val="0"/>
                  <w:divBdr>
                    <w:top w:val="none" w:sz="0" w:space="0" w:color="auto"/>
                    <w:left w:val="none" w:sz="0" w:space="0" w:color="auto"/>
                    <w:bottom w:val="none" w:sz="0" w:space="0" w:color="auto"/>
                    <w:right w:val="none" w:sz="0" w:space="0" w:color="auto"/>
                  </w:divBdr>
                </w:div>
                <w:div w:id="967277720">
                  <w:marLeft w:val="640"/>
                  <w:marRight w:val="0"/>
                  <w:marTop w:val="0"/>
                  <w:marBottom w:val="0"/>
                  <w:divBdr>
                    <w:top w:val="none" w:sz="0" w:space="0" w:color="auto"/>
                    <w:left w:val="none" w:sz="0" w:space="0" w:color="auto"/>
                    <w:bottom w:val="none" w:sz="0" w:space="0" w:color="auto"/>
                    <w:right w:val="none" w:sz="0" w:space="0" w:color="auto"/>
                  </w:divBdr>
                </w:div>
                <w:div w:id="1355033559">
                  <w:marLeft w:val="640"/>
                  <w:marRight w:val="0"/>
                  <w:marTop w:val="0"/>
                  <w:marBottom w:val="0"/>
                  <w:divBdr>
                    <w:top w:val="none" w:sz="0" w:space="0" w:color="auto"/>
                    <w:left w:val="none" w:sz="0" w:space="0" w:color="auto"/>
                    <w:bottom w:val="none" w:sz="0" w:space="0" w:color="auto"/>
                    <w:right w:val="none" w:sz="0" w:space="0" w:color="auto"/>
                  </w:divBdr>
                </w:div>
                <w:div w:id="1500272971">
                  <w:marLeft w:val="640"/>
                  <w:marRight w:val="0"/>
                  <w:marTop w:val="0"/>
                  <w:marBottom w:val="0"/>
                  <w:divBdr>
                    <w:top w:val="none" w:sz="0" w:space="0" w:color="auto"/>
                    <w:left w:val="none" w:sz="0" w:space="0" w:color="auto"/>
                    <w:bottom w:val="none" w:sz="0" w:space="0" w:color="auto"/>
                    <w:right w:val="none" w:sz="0" w:space="0" w:color="auto"/>
                  </w:divBdr>
                </w:div>
                <w:div w:id="1634405270">
                  <w:marLeft w:val="640"/>
                  <w:marRight w:val="0"/>
                  <w:marTop w:val="0"/>
                  <w:marBottom w:val="0"/>
                  <w:divBdr>
                    <w:top w:val="none" w:sz="0" w:space="0" w:color="auto"/>
                    <w:left w:val="none" w:sz="0" w:space="0" w:color="auto"/>
                    <w:bottom w:val="none" w:sz="0" w:space="0" w:color="auto"/>
                    <w:right w:val="none" w:sz="0" w:space="0" w:color="auto"/>
                  </w:divBdr>
                </w:div>
                <w:div w:id="1698584068">
                  <w:marLeft w:val="640"/>
                  <w:marRight w:val="0"/>
                  <w:marTop w:val="0"/>
                  <w:marBottom w:val="0"/>
                  <w:divBdr>
                    <w:top w:val="none" w:sz="0" w:space="0" w:color="auto"/>
                    <w:left w:val="none" w:sz="0" w:space="0" w:color="auto"/>
                    <w:bottom w:val="none" w:sz="0" w:space="0" w:color="auto"/>
                    <w:right w:val="none" w:sz="0" w:space="0" w:color="auto"/>
                  </w:divBdr>
                </w:div>
                <w:div w:id="1704289057">
                  <w:marLeft w:val="640"/>
                  <w:marRight w:val="0"/>
                  <w:marTop w:val="0"/>
                  <w:marBottom w:val="0"/>
                  <w:divBdr>
                    <w:top w:val="none" w:sz="0" w:space="0" w:color="auto"/>
                    <w:left w:val="none" w:sz="0" w:space="0" w:color="auto"/>
                    <w:bottom w:val="none" w:sz="0" w:space="0" w:color="auto"/>
                    <w:right w:val="none" w:sz="0" w:space="0" w:color="auto"/>
                  </w:divBdr>
                </w:div>
                <w:div w:id="1717780154">
                  <w:marLeft w:val="640"/>
                  <w:marRight w:val="0"/>
                  <w:marTop w:val="0"/>
                  <w:marBottom w:val="0"/>
                  <w:divBdr>
                    <w:top w:val="none" w:sz="0" w:space="0" w:color="auto"/>
                    <w:left w:val="none" w:sz="0" w:space="0" w:color="auto"/>
                    <w:bottom w:val="none" w:sz="0" w:space="0" w:color="auto"/>
                    <w:right w:val="none" w:sz="0" w:space="0" w:color="auto"/>
                  </w:divBdr>
                </w:div>
                <w:div w:id="1796025839">
                  <w:marLeft w:val="640"/>
                  <w:marRight w:val="0"/>
                  <w:marTop w:val="0"/>
                  <w:marBottom w:val="0"/>
                  <w:divBdr>
                    <w:top w:val="none" w:sz="0" w:space="0" w:color="auto"/>
                    <w:left w:val="none" w:sz="0" w:space="0" w:color="auto"/>
                    <w:bottom w:val="none" w:sz="0" w:space="0" w:color="auto"/>
                    <w:right w:val="none" w:sz="0" w:space="0" w:color="auto"/>
                  </w:divBdr>
                </w:div>
                <w:div w:id="1862888916">
                  <w:marLeft w:val="640"/>
                  <w:marRight w:val="0"/>
                  <w:marTop w:val="0"/>
                  <w:marBottom w:val="0"/>
                  <w:divBdr>
                    <w:top w:val="none" w:sz="0" w:space="0" w:color="auto"/>
                    <w:left w:val="none" w:sz="0" w:space="0" w:color="auto"/>
                    <w:bottom w:val="none" w:sz="0" w:space="0" w:color="auto"/>
                    <w:right w:val="none" w:sz="0" w:space="0" w:color="auto"/>
                  </w:divBdr>
                </w:div>
                <w:div w:id="1884519328">
                  <w:marLeft w:val="640"/>
                  <w:marRight w:val="0"/>
                  <w:marTop w:val="0"/>
                  <w:marBottom w:val="0"/>
                  <w:divBdr>
                    <w:top w:val="none" w:sz="0" w:space="0" w:color="auto"/>
                    <w:left w:val="none" w:sz="0" w:space="0" w:color="auto"/>
                    <w:bottom w:val="none" w:sz="0" w:space="0" w:color="auto"/>
                    <w:right w:val="none" w:sz="0" w:space="0" w:color="auto"/>
                  </w:divBdr>
                </w:div>
                <w:div w:id="1892232453">
                  <w:marLeft w:val="640"/>
                  <w:marRight w:val="0"/>
                  <w:marTop w:val="0"/>
                  <w:marBottom w:val="0"/>
                  <w:divBdr>
                    <w:top w:val="none" w:sz="0" w:space="0" w:color="auto"/>
                    <w:left w:val="none" w:sz="0" w:space="0" w:color="auto"/>
                    <w:bottom w:val="none" w:sz="0" w:space="0" w:color="auto"/>
                    <w:right w:val="none" w:sz="0" w:space="0" w:color="auto"/>
                  </w:divBdr>
                </w:div>
                <w:div w:id="1913082768">
                  <w:marLeft w:val="640"/>
                  <w:marRight w:val="0"/>
                  <w:marTop w:val="0"/>
                  <w:marBottom w:val="0"/>
                  <w:divBdr>
                    <w:top w:val="none" w:sz="0" w:space="0" w:color="auto"/>
                    <w:left w:val="none" w:sz="0" w:space="0" w:color="auto"/>
                    <w:bottom w:val="none" w:sz="0" w:space="0" w:color="auto"/>
                    <w:right w:val="none" w:sz="0" w:space="0" w:color="auto"/>
                  </w:divBdr>
                </w:div>
                <w:div w:id="1922564967">
                  <w:marLeft w:val="640"/>
                  <w:marRight w:val="0"/>
                  <w:marTop w:val="0"/>
                  <w:marBottom w:val="0"/>
                  <w:divBdr>
                    <w:top w:val="none" w:sz="0" w:space="0" w:color="auto"/>
                    <w:left w:val="none" w:sz="0" w:space="0" w:color="auto"/>
                    <w:bottom w:val="none" w:sz="0" w:space="0" w:color="auto"/>
                    <w:right w:val="none" w:sz="0" w:space="0" w:color="auto"/>
                  </w:divBdr>
                </w:div>
                <w:div w:id="1942374175">
                  <w:marLeft w:val="640"/>
                  <w:marRight w:val="0"/>
                  <w:marTop w:val="0"/>
                  <w:marBottom w:val="0"/>
                  <w:divBdr>
                    <w:top w:val="none" w:sz="0" w:space="0" w:color="auto"/>
                    <w:left w:val="none" w:sz="0" w:space="0" w:color="auto"/>
                    <w:bottom w:val="none" w:sz="0" w:space="0" w:color="auto"/>
                    <w:right w:val="none" w:sz="0" w:space="0" w:color="auto"/>
                  </w:divBdr>
                </w:div>
                <w:div w:id="2025864993">
                  <w:marLeft w:val="640"/>
                  <w:marRight w:val="0"/>
                  <w:marTop w:val="0"/>
                  <w:marBottom w:val="0"/>
                  <w:divBdr>
                    <w:top w:val="none" w:sz="0" w:space="0" w:color="auto"/>
                    <w:left w:val="none" w:sz="0" w:space="0" w:color="auto"/>
                    <w:bottom w:val="none" w:sz="0" w:space="0" w:color="auto"/>
                    <w:right w:val="none" w:sz="0" w:space="0" w:color="auto"/>
                  </w:divBdr>
                </w:div>
                <w:div w:id="2055889964">
                  <w:marLeft w:val="640"/>
                  <w:marRight w:val="0"/>
                  <w:marTop w:val="0"/>
                  <w:marBottom w:val="0"/>
                  <w:divBdr>
                    <w:top w:val="none" w:sz="0" w:space="0" w:color="auto"/>
                    <w:left w:val="none" w:sz="0" w:space="0" w:color="auto"/>
                    <w:bottom w:val="none" w:sz="0" w:space="0" w:color="auto"/>
                    <w:right w:val="none" w:sz="0" w:space="0" w:color="auto"/>
                  </w:divBdr>
                </w:div>
                <w:div w:id="2089421719">
                  <w:marLeft w:val="640"/>
                  <w:marRight w:val="0"/>
                  <w:marTop w:val="0"/>
                  <w:marBottom w:val="0"/>
                  <w:divBdr>
                    <w:top w:val="none" w:sz="0" w:space="0" w:color="auto"/>
                    <w:left w:val="none" w:sz="0" w:space="0" w:color="auto"/>
                    <w:bottom w:val="none" w:sz="0" w:space="0" w:color="auto"/>
                    <w:right w:val="none" w:sz="0" w:space="0" w:color="auto"/>
                  </w:divBdr>
                </w:div>
                <w:div w:id="2136948755">
                  <w:marLeft w:val="640"/>
                  <w:marRight w:val="0"/>
                  <w:marTop w:val="0"/>
                  <w:marBottom w:val="0"/>
                  <w:divBdr>
                    <w:top w:val="none" w:sz="0" w:space="0" w:color="auto"/>
                    <w:left w:val="none" w:sz="0" w:space="0" w:color="auto"/>
                    <w:bottom w:val="none" w:sz="0" w:space="0" w:color="auto"/>
                    <w:right w:val="none" w:sz="0" w:space="0" w:color="auto"/>
                  </w:divBdr>
                </w:div>
              </w:divsChild>
            </w:div>
            <w:div w:id="1084690929">
              <w:marLeft w:val="0"/>
              <w:marRight w:val="0"/>
              <w:marTop w:val="0"/>
              <w:marBottom w:val="0"/>
              <w:divBdr>
                <w:top w:val="none" w:sz="0" w:space="0" w:color="auto"/>
                <w:left w:val="none" w:sz="0" w:space="0" w:color="auto"/>
                <w:bottom w:val="none" w:sz="0" w:space="0" w:color="auto"/>
                <w:right w:val="none" w:sz="0" w:space="0" w:color="auto"/>
              </w:divBdr>
              <w:divsChild>
                <w:div w:id="37515063">
                  <w:marLeft w:val="640"/>
                  <w:marRight w:val="0"/>
                  <w:marTop w:val="0"/>
                  <w:marBottom w:val="0"/>
                  <w:divBdr>
                    <w:top w:val="none" w:sz="0" w:space="0" w:color="auto"/>
                    <w:left w:val="none" w:sz="0" w:space="0" w:color="auto"/>
                    <w:bottom w:val="none" w:sz="0" w:space="0" w:color="auto"/>
                    <w:right w:val="none" w:sz="0" w:space="0" w:color="auto"/>
                  </w:divBdr>
                </w:div>
                <w:div w:id="60256635">
                  <w:marLeft w:val="640"/>
                  <w:marRight w:val="0"/>
                  <w:marTop w:val="0"/>
                  <w:marBottom w:val="0"/>
                  <w:divBdr>
                    <w:top w:val="none" w:sz="0" w:space="0" w:color="auto"/>
                    <w:left w:val="none" w:sz="0" w:space="0" w:color="auto"/>
                    <w:bottom w:val="none" w:sz="0" w:space="0" w:color="auto"/>
                    <w:right w:val="none" w:sz="0" w:space="0" w:color="auto"/>
                  </w:divBdr>
                </w:div>
                <w:div w:id="125392824">
                  <w:marLeft w:val="640"/>
                  <w:marRight w:val="0"/>
                  <w:marTop w:val="0"/>
                  <w:marBottom w:val="0"/>
                  <w:divBdr>
                    <w:top w:val="none" w:sz="0" w:space="0" w:color="auto"/>
                    <w:left w:val="none" w:sz="0" w:space="0" w:color="auto"/>
                    <w:bottom w:val="none" w:sz="0" w:space="0" w:color="auto"/>
                    <w:right w:val="none" w:sz="0" w:space="0" w:color="auto"/>
                  </w:divBdr>
                </w:div>
                <w:div w:id="171729024">
                  <w:marLeft w:val="640"/>
                  <w:marRight w:val="0"/>
                  <w:marTop w:val="0"/>
                  <w:marBottom w:val="0"/>
                  <w:divBdr>
                    <w:top w:val="none" w:sz="0" w:space="0" w:color="auto"/>
                    <w:left w:val="none" w:sz="0" w:space="0" w:color="auto"/>
                    <w:bottom w:val="none" w:sz="0" w:space="0" w:color="auto"/>
                    <w:right w:val="none" w:sz="0" w:space="0" w:color="auto"/>
                  </w:divBdr>
                </w:div>
                <w:div w:id="252134647">
                  <w:marLeft w:val="640"/>
                  <w:marRight w:val="0"/>
                  <w:marTop w:val="0"/>
                  <w:marBottom w:val="0"/>
                  <w:divBdr>
                    <w:top w:val="none" w:sz="0" w:space="0" w:color="auto"/>
                    <w:left w:val="none" w:sz="0" w:space="0" w:color="auto"/>
                    <w:bottom w:val="none" w:sz="0" w:space="0" w:color="auto"/>
                    <w:right w:val="none" w:sz="0" w:space="0" w:color="auto"/>
                  </w:divBdr>
                </w:div>
                <w:div w:id="300697831">
                  <w:marLeft w:val="640"/>
                  <w:marRight w:val="0"/>
                  <w:marTop w:val="0"/>
                  <w:marBottom w:val="0"/>
                  <w:divBdr>
                    <w:top w:val="none" w:sz="0" w:space="0" w:color="auto"/>
                    <w:left w:val="none" w:sz="0" w:space="0" w:color="auto"/>
                    <w:bottom w:val="none" w:sz="0" w:space="0" w:color="auto"/>
                    <w:right w:val="none" w:sz="0" w:space="0" w:color="auto"/>
                  </w:divBdr>
                </w:div>
                <w:div w:id="390229795">
                  <w:marLeft w:val="640"/>
                  <w:marRight w:val="0"/>
                  <w:marTop w:val="0"/>
                  <w:marBottom w:val="0"/>
                  <w:divBdr>
                    <w:top w:val="none" w:sz="0" w:space="0" w:color="auto"/>
                    <w:left w:val="none" w:sz="0" w:space="0" w:color="auto"/>
                    <w:bottom w:val="none" w:sz="0" w:space="0" w:color="auto"/>
                    <w:right w:val="none" w:sz="0" w:space="0" w:color="auto"/>
                  </w:divBdr>
                </w:div>
                <w:div w:id="423646903">
                  <w:marLeft w:val="640"/>
                  <w:marRight w:val="0"/>
                  <w:marTop w:val="0"/>
                  <w:marBottom w:val="0"/>
                  <w:divBdr>
                    <w:top w:val="none" w:sz="0" w:space="0" w:color="auto"/>
                    <w:left w:val="none" w:sz="0" w:space="0" w:color="auto"/>
                    <w:bottom w:val="none" w:sz="0" w:space="0" w:color="auto"/>
                    <w:right w:val="none" w:sz="0" w:space="0" w:color="auto"/>
                  </w:divBdr>
                </w:div>
                <w:div w:id="508640562">
                  <w:marLeft w:val="640"/>
                  <w:marRight w:val="0"/>
                  <w:marTop w:val="0"/>
                  <w:marBottom w:val="0"/>
                  <w:divBdr>
                    <w:top w:val="none" w:sz="0" w:space="0" w:color="auto"/>
                    <w:left w:val="none" w:sz="0" w:space="0" w:color="auto"/>
                    <w:bottom w:val="none" w:sz="0" w:space="0" w:color="auto"/>
                    <w:right w:val="none" w:sz="0" w:space="0" w:color="auto"/>
                  </w:divBdr>
                </w:div>
                <w:div w:id="576862677">
                  <w:marLeft w:val="640"/>
                  <w:marRight w:val="0"/>
                  <w:marTop w:val="0"/>
                  <w:marBottom w:val="0"/>
                  <w:divBdr>
                    <w:top w:val="none" w:sz="0" w:space="0" w:color="auto"/>
                    <w:left w:val="none" w:sz="0" w:space="0" w:color="auto"/>
                    <w:bottom w:val="none" w:sz="0" w:space="0" w:color="auto"/>
                    <w:right w:val="none" w:sz="0" w:space="0" w:color="auto"/>
                  </w:divBdr>
                </w:div>
                <w:div w:id="652804166">
                  <w:marLeft w:val="640"/>
                  <w:marRight w:val="0"/>
                  <w:marTop w:val="0"/>
                  <w:marBottom w:val="0"/>
                  <w:divBdr>
                    <w:top w:val="none" w:sz="0" w:space="0" w:color="auto"/>
                    <w:left w:val="none" w:sz="0" w:space="0" w:color="auto"/>
                    <w:bottom w:val="none" w:sz="0" w:space="0" w:color="auto"/>
                    <w:right w:val="none" w:sz="0" w:space="0" w:color="auto"/>
                  </w:divBdr>
                </w:div>
                <w:div w:id="739906741">
                  <w:marLeft w:val="640"/>
                  <w:marRight w:val="0"/>
                  <w:marTop w:val="0"/>
                  <w:marBottom w:val="0"/>
                  <w:divBdr>
                    <w:top w:val="none" w:sz="0" w:space="0" w:color="auto"/>
                    <w:left w:val="none" w:sz="0" w:space="0" w:color="auto"/>
                    <w:bottom w:val="none" w:sz="0" w:space="0" w:color="auto"/>
                    <w:right w:val="none" w:sz="0" w:space="0" w:color="auto"/>
                  </w:divBdr>
                </w:div>
                <w:div w:id="835847209">
                  <w:marLeft w:val="640"/>
                  <w:marRight w:val="0"/>
                  <w:marTop w:val="0"/>
                  <w:marBottom w:val="0"/>
                  <w:divBdr>
                    <w:top w:val="none" w:sz="0" w:space="0" w:color="auto"/>
                    <w:left w:val="none" w:sz="0" w:space="0" w:color="auto"/>
                    <w:bottom w:val="none" w:sz="0" w:space="0" w:color="auto"/>
                    <w:right w:val="none" w:sz="0" w:space="0" w:color="auto"/>
                  </w:divBdr>
                </w:div>
                <w:div w:id="863136957">
                  <w:marLeft w:val="640"/>
                  <w:marRight w:val="0"/>
                  <w:marTop w:val="0"/>
                  <w:marBottom w:val="0"/>
                  <w:divBdr>
                    <w:top w:val="none" w:sz="0" w:space="0" w:color="auto"/>
                    <w:left w:val="none" w:sz="0" w:space="0" w:color="auto"/>
                    <w:bottom w:val="none" w:sz="0" w:space="0" w:color="auto"/>
                    <w:right w:val="none" w:sz="0" w:space="0" w:color="auto"/>
                  </w:divBdr>
                </w:div>
                <w:div w:id="911238198">
                  <w:marLeft w:val="640"/>
                  <w:marRight w:val="0"/>
                  <w:marTop w:val="0"/>
                  <w:marBottom w:val="0"/>
                  <w:divBdr>
                    <w:top w:val="none" w:sz="0" w:space="0" w:color="auto"/>
                    <w:left w:val="none" w:sz="0" w:space="0" w:color="auto"/>
                    <w:bottom w:val="none" w:sz="0" w:space="0" w:color="auto"/>
                    <w:right w:val="none" w:sz="0" w:space="0" w:color="auto"/>
                  </w:divBdr>
                </w:div>
                <w:div w:id="965770608">
                  <w:marLeft w:val="640"/>
                  <w:marRight w:val="0"/>
                  <w:marTop w:val="0"/>
                  <w:marBottom w:val="0"/>
                  <w:divBdr>
                    <w:top w:val="none" w:sz="0" w:space="0" w:color="auto"/>
                    <w:left w:val="none" w:sz="0" w:space="0" w:color="auto"/>
                    <w:bottom w:val="none" w:sz="0" w:space="0" w:color="auto"/>
                    <w:right w:val="none" w:sz="0" w:space="0" w:color="auto"/>
                  </w:divBdr>
                </w:div>
                <w:div w:id="1020277920">
                  <w:marLeft w:val="640"/>
                  <w:marRight w:val="0"/>
                  <w:marTop w:val="0"/>
                  <w:marBottom w:val="0"/>
                  <w:divBdr>
                    <w:top w:val="none" w:sz="0" w:space="0" w:color="auto"/>
                    <w:left w:val="none" w:sz="0" w:space="0" w:color="auto"/>
                    <w:bottom w:val="none" w:sz="0" w:space="0" w:color="auto"/>
                    <w:right w:val="none" w:sz="0" w:space="0" w:color="auto"/>
                  </w:divBdr>
                </w:div>
                <w:div w:id="1098789614">
                  <w:marLeft w:val="640"/>
                  <w:marRight w:val="0"/>
                  <w:marTop w:val="0"/>
                  <w:marBottom w:val="0"/>
                  <w:divBdr>
                    <w:top w:val="none" w:sz="0" w:space="0" w:color="auto"/>
                    <w:left w:val="none" w:sz="0" w:space="0" w:color="auto"/>
                    <w:bottom w:val="none" w:sz="0" w:space="0" w:color="auto"/>
                    <w:right w:val="none" w:sz="0" w:space="0" w:color="auto"/>
                  </w:divBdr>
                </w:div>
                <w:div w:id="1154031292">
                  <w:marLeft w:val="640"/>
                  <w:marRight w:val="0"/>
                  <w:marTop w:val="0"/>
                  <w:marBottom w:val="0"/>
                  <w:divBdr>
                    <w:top w:val="none" w:sz="0" w:space="0" w:color="auto"/>
                    <w:left w:val="none" w:sz="0" w:space="0" w:color="auto"/>
                    <w:bottom w:val="none" w:sz="0" w:space="0" w:color="auto"/>
                    <w:right w:val="none" w:sz="0" w:space="0" w:color="auto"/>
                  </w:divBdr>
                </w:div>
                <w:div w:id="1177354802">
                  <w:marLeft w:val="640"/>
                  <w:marRight w:val="0"/>
                  <w:marTop w:val="0"/>
                  <w:marBottom w:val="0"/>
                  <w:divBdr>
                    <w:top w:val="none" w:sz="0" w:space="0" w:color="auto"/>
                    <w:left w:val="none" w:sz="0" w:space="0" w:color="auto"/>
                    <w:bottom w:val="none" w:sz="0" w:space="0" w:color="auto"/>
                    <w:right w:val="none" w:sz="0" w:space="0" w:color="auto"/>
                  </w:divBdr>
                </w:div>
                <w:div w:id="1196965092">
                  <w:marLeft w:val="640"/>
                  <w:marRight w:val="0"/>
                  <w:marTop w:val="0"/>
                  <w:marBottom w:val="0"/>
                  <w:divBdr>
                    <w:top w:val="none" w:sz="0" w:space="0" w:color="auto"/>
                    <w:left w:val="none" w:sz="0" w:space="0" w:color="auto"/>
                    <w:bottom w:val="none" w:sz="0" w:space="0" w:color="auto"/>
                    <w:right w:val="none" w:sz="0" w:space="0" w:color="auto"/>
                  </w:divBdr>
                </w:div>
                <w:div w:id="1225216049">
                  <w:marLeft w:val="640"/>
                  <w:marRight w:val="0"/>
                  <w:marTop w:val="0"/>
                  <w:marBottom w:val="0"/>
                  <w:divBdr>
                    <w:top w:val="none" w:sz="0" w:space="0" w:color="auto"/>
                    <w:left w:val="none" w:sz="0" w:space="0" w:color="auto"/>
                    <w:bottom w:val="none" w:sz="0" w:space="0" w:color="auto"/>
                    <w:right w:val="none" w:sz="0" w:space="0" w:color="auto"/>
                  </w:divBdr>
                </w:div>
                <w:div w:id="1241720668">
                  <w:marLeft w:val="640"/>
                  <w:marRight w:val="0"/>
                  <w:marTop w:val="0"/>
                  <w:marBottom w:val="0"/>
                  <w:divBdr>
                    <w:top w:val="none" w:sz="0" w:space="0" w:color="auto"/>
                    <w:left w:val="none" w:sz="0" w:space="0" w:color="auto"/>
                    <w:bottom w:val="none" w:sz="0" w:space="0" w:color="auto"/>
                    <w:right w:val="none" w:sz="0" w:space="0" w:color="auto"/>
                  </w:divBdr>
                </w:div>
                <w:div w:id="1302075253">
                  <w:marLeft w:val="640"/>
                  <w:marRight w:val="0"/>
                  <w:marTop w:val="0"/>
                  <w:marBottom w:val="0"/>
                  <w:divBdr>
                    <w:top w:val="none" w:sz="0" w:space="0" w:color="auto"/>
                    <w:left w:val="none" w:sz="0" w:space="0" w:color="auto"/>
                    <w:bottom w:val="none" w:sz="0" w:space="0" w:color="auto"/>
                    <w:right w:val="none" w:sz="0" w:space="0" w:color="auto"/>
                  </w:divBdr>
                </w:div>
                <w:div w:id="1384989733">
                  <w:marLeft w:val="640"/>
                  <w:marRight w:val="0"/>
                  <w:marTop w:val="0"/>
                  <w:marBottom w:val="0"/>
                  <w:divBdr>
                    <w:top w:val="none" w:sz="0" w:space="0" w:color="auto"/>
                    <w:left w:val="none" w:sz="0" w:space="0" w:color="auto"/>
                    <w:bottom w:val="none" w:sz="0" w:space="0" w:color="auto"/>
                    <w:right w:val="none" w:sz="0" w:space="0" w:color="auto"/>
                  </w:divBdr>
                </w:div>
                <w:div w:id="1632206557">
                  <w:marLeft w:val="640"/>
                  <w:marRight w:val="0"/>
                  <w:marTop w:val="0"/>
                  <w:marBottom w:val="0"/>
                  <w:divBdr>
                    <w:top w:val="none" w:sz="0" w:space="0" w:color="auto"/>
                    <w:left w:val="none" w:sz="0" w:space="0" w:color="auto"/>
                    <w:bottom w:val="none" w:sz="0" w:space="0" w:color="auto"/>
                    <w:right w:val="none" w:sz="0" w:space="0" w:color="auto"/>
                  </w:divBdr>
                </w:div>
                <w:div w:id="1659575282">
                  <w:marLeft w:val="640"/>
                  <w:marRight w:val="0"/>
                  <w:marTop w:val="0"/>
                  <w:marBottom w:val="0"/>
                  <w:divBdr>
                    <w:top w:val="none" w:sz="0" w:space="0" w:color="auto"/>
                    <w:left w:val="none" w:sz="0" w:space="0" w:color="auto"/>
                    <w:bottom w:val="none" w:sz="0" w:space="0" w:color="auto"/>
                    <w:right w:val="none" w:sz="0" w:space="0" w:color="auto"/>
                  </w:divBdr>
                </w:div>
                <w:div w:id="1677222823">
                  <w:marLeft w:val="640"/>
                  <w:marRight w:val="0"/>
                  <w:marTop w:val="0"/>
                  <w:marBottom w:val="0"/>
                  <w:divBdr>
                    <w:top w:val="none" w:sz="0" w:space="0" w:color="auto"/>
                    <w:left w:val="none" w:sz="0" w:space="0" w:color="auto"/>
                    <w:bottom w:val="none" w:sz="0" w:space="0" w:color="auto"/>
                    <w:right w:val="none" w:sz="0" w:space="0" w:color="auto"/>
                  </w:divBdr>
                </w:div>
                <w:div w:id="1690333157">
                  <w:marLeft w:val="640"/>
                  <w:marRight w:val="0"/>
                  <w:marTop w:val="0"/>
                  <w:marBottom w:val="0"/>
                  <w:divBdr>
                    <w:top w:val="none" w:sz="0" w:space="0" w:color="auto"/>
                    <w:left w:val="none" w:sz="0" w:space="0" w:color="auto"/>
                    <w:bottom w:val="none" w:sz="0" w:space="0" w:color="auto"/>
                    <w:right w:val="none" w:sz="0" w:space="0" w:color="auto"/>
                  </w:divBdr>
                </w:div>
                <w:div w:id="1829397431">
                  <w:marLeft w:val="640"/>
                  <w:marRight w:val="0"/>
                  <w:marTop w:val="0"/>
                  <w:marBottom w:val="0"/>
                  <w:divBdr>
                    <w:top w:val="none" w:sz="0" w:space="0" w:color="auto"/>
                    <w:left w:val="none" w:sz="0" w:space="0" w:color="auto"/>
                    <w:bottom w:val="none" w:sz="0" w:space="0" w:color="auto"/>
                    <w:right w:val="none" w:sz="0" w:space="0" w:color="auto"/>
                  </w:divBdr>
                </w:div>
                <w:div w:id="1833136591">
                  <w:marLeft w:val="640"/>
                  <w:marRight w:val="0"/>
                  <w:marTop w:val="0"/>
                  <w:marBottom w:val="0"/>
                  <w:divBdr>
                    <w:top w:val="none" w:sz="0" w:space="0" w:color="auto"/>
                    <w:left w:val="none" w:sz="0" w:space="0" w:color="auto"/>
                    <w:bottom w:val="none" w:sz="0" w:space="0" w:color="auto"/>
                    <w:right w:val="none" w:sz="0" w:space="0" w:color="auto"/>
                  </w:divBdr>
                </w:div>
                <w:div w:id="1891917105">
                  <w:marLeft w:val="640"/>
                  <w:marRight w:val="0"/>
                  <w:marTop w:val="0"/>
                  <w:marBottom w:val="0"/>
                  <w:divBdr>
                    <w:top w:val="none" w:sz="0" w:space="0" w:color="auto"/>
                    <w:left w:val="none" w:sz="0" w:space="0" w:color="auto"/>
                    <w:bottom w:val="none" w:sz="0" w:space="0" w:color="auto"/>
                    <w:right w:val="none" w:sz="0" w:space="0" w:color="auto"/>
                  </w:divBdr>
                </w:div>
                <w:div w:id="1965235423">
                  <w:marLeft w:val="640"/>
                  <w:marRight w:val="0"/>
                  <w:marTop w:val="0"/>
                  <w:marBottom w:val="0"/>
                  <w:divBdr>
                    <w:top w:val="none" w:sz="0" w:space="0" w:color="auto"/>
                    <w:left w:val="none" w:sz="0" w:space="0" w:color="auto"/>
                    <w:bottom w:val="none" w:sz="0" w:space="0" w:color="auto"/>
                    <w:right w:val="none" w:sz="0" w:space="0" w:color="auto"/>
                  </w:divBdr>
                </w:div>
                <w:div w:id="199054716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64591159">
          <w:marLeft w:val="640"/>
          <w:marRight w:val="0"/>
          <w:marTop w:val="0"/>
          <w:marBottom w:val="0"/>
          <w:divBdr>
            <w:top w:val="none" w:sz="0" w:space="0" w:color="auto"/>
            <w:left w:val="none" w:sz="0" w:space="0" w:color="auto"/>
            <w:bottom w:val="none" w:sz="0" w:space="0" w:color="auto"/>
            <w:right w:val="none" w:sz="0" w:space="0" w:color="auto"/>
          </w:divBdr>
        </w:div>
        <w:div w:id="477110681">
          <w:marLeft w:val="640"/>
          <w:marRight w:val="0"/>
          <w:marTop w:val="0"/>
          <w:marBottom w:val="0"/>
          <w:divBdr>
            <w:top w:val="none" w:sz="0" w:space="0" w:color="auto"/>
            <w:left w:val="none" w:sz="0" w:space="0" w:color="auto"/>
            <w:bottom w:val="none" w:sz="0" w:space="0" w:color="auto"/>
            <w:right w:val="none" w:sz="0" w:space="0" w:color="auto"/>
          </w:divBdr>
        </w:div>
        <w:div w:id="513615882">
          <w:marLeft w:val="640"/>
          <w:marRight w:val="0"/>
          <w:marTop w:val="0"/>
          <w:marBottom w:val="0"/>
          <w:divBdr>
            <w:top w:val="none" w:sz="0" w:space="0" w:color="auto"/>
            <w:left w:val="none" w:sz="0" w:space="0" w:color="auto"/>
            <w:bottom w:val="none" w:sz="0" w:space="0" w:color="auto"/>
            <w:right w:val="none" w:sz="0" w:space="0" w:color="auto"/>
          </w:divBdr>
        </w:div>
        <w:div w:id="518390551">
          <w:marLeft w:val="640"/>
          <w:marRight w:val="0"/>
          <w:marTop w:val="0"/>
          <w:marBottom w:val="0"/>
          <w:divBdr>
            <w:top w:val="none" w:sz="0" w:space="0" w:color="auto"/>
            <w:left w:val="none" w:sz="0" w:space="0" w:color="auto"/>
            <w:bottom w:val="none" w:sz="0" w:space="0" w:color="auto"/>
            <w:right w:val="none" w:sz="0" w:space="0" w:color="auto"/>
          </w:divBdr>
        </w:div>
        <w:div w:id="760444695">
          <w:marLeft w:val="640"/>
          <w:marRight w:val="0"/>
          <w:marTop w:val="0"/>
          <w:marBottom w:val="0"/>
          <w:divBdr>
            <w:top w:val="none" w:sz="0" w:space="0" w:color="auto"/>
            <w:left w:val="none" w:sz="0" w:space="0" w:color="auto"/>
            <w:bottom w:val="none" w:sz="0" w:space="0" w:color="auto"/>
            <w:right w:val="none" w:sz="0" w:space="0" w:color="auto"/>
          </w:divBdr>
        </w:div>
        <w:div w:id="828986811">
          <w:marLeft w:val="640"/>
          <w:marRight w:val="0"/>
          <w:marTop w:val="0"/>
          <w:marBottom w:val="0"/>
          <w:divBdr>
            <w:top w:val="none" w:sz="0" w:space="0" w:color="auto"/>
            <w:left w:val="none" w:sz="0" w:space="0" w:color="auto"/>
            <w:bottom w:val="none" w:sz="0" w:space="0" w:color="auto"/>
            <w:right w:val="none" w:sz="0" w:space="0" w:color="auto"/>
          </w:divBdr>
        </w:div>
        <w:div w:id="868294314">
          <w:marLeft w:val="640"/>
          <w:marRight w:val="0"/>
          <w:marTop w:val="0"/>
          <w:marBottom w:val="0"/>
          <w:divBdr>
            <w:top w:val="none" w:sz="0" w:space="0" w:color="auto"/>
            <w:left w:val="none" w:sz="0" w:space="0" w:color="auto"/>
            <w:bottom w:val="none" w:sz="0" w:space="0" w:color="auto"/>
            <w:right w:val="none" w:sz="0" w:space="0" w:color="auto"/>
          </w:divBdr>
        </w:div>
        <w:div w:id="1157064904">
          <w:marLeft w:val="640"/>
          <w:marRight w:val="0"/>
          <w:marTop w:val="0"/>
          <w:marBottom w:val="0"/>
          <w:divBdr>
            <w:top w:val="none" w:sz="0" w:space="0" w:color="auto"/>
            <w:left w:val="none" w:sz="0" w:space="0" w:color="auto"/>
            <w:bottom w:val="none" w:sz="0" w:space="0" w:color="auto"/>
            <w:right w:val="none" w:sz="0" w:space="0" w:color="auto"/>
          </w:divBdr>
        </w:div>
        <w:div w:id="1185484551">
          <w:marLeft w:val="640"/>
          <w:marRight w:val="0"/>
          <w:marTop w:val="0"/>
          <w:marBottom w:val="0"/>
          <w:divBdr>
            <w:top w:val="none" w:sz="0" w:space="0" w:color="auto"/>
            <w:left w:val="none" w:sz="0" w:space="0" w:color="auto"/>
            <w:bottom w:val="none" w:sz="0" w:space="0" w:color="auto"/>
            <w:right w:val="none" w:sz="0" w:space="0" w:color="auto"/>
          </w:divBdr>
        </w:div>
        <w:div w:id="1187787714">
          <w:marLeft w:val="640"/>
          <w:marRight w:val="0"/>
          <w:marTop w:val="0"/>
          <w:marBottom w:val="0"/>
          <w:divBdr>
            <w:top w:val="none" w:sz="0" w:space="0" w:color="auto"/>
            <w:left w:val="none" w:sz="0" w:space="0" w:color="auto"/>
            <w:bottom w:val="none" w:sz="0" w:space="0" w:color="auto"/>
            <w:right w:val="none" w:sz="0" w:space="0" w:color="auto"/>
          </w:divBdr>
        </w:div>
        <w:div w:id="1225721605">
          <w:marLeft w:val="640"/>
          <w:marRight w:val="0"/>
          <w:marTop w:val="0"/>
          <w:marBottom w:val="0"/>
          <w:divBdr>
            <w:top w:val="none" w:sz="0" w:space="0" w:color="auto"/>
            <w:left w:val="none" w:sz="0" w:space="0" w:color="auto"/>
            <w:bottom w:val="none" w:sz="0" w:space="0" w:color="auto"/>
            <w:right w:val="none" w:sz="0" w:space="0" w:color="auto"/>
          </w:divBdr>
        </w:div>
        <w:div w:id="1237088946">
          <w:marLeft w:val="640"/>
          <w:marRight w:val="0"/>
          <w:marTop w:val="0"/>
          <w:marBottom w:val="0"/>
          <w:divBdr>
            <w:top w:val="none" w:sz="0" w:space="0" w:color="auto"/>
            <w:left w:val="none" w:sz="0" w:space="0" w:color="auto"/>
            <w:bottom w:val="none" w:sz="0" w:space="0" w:color="auto"/>
            <w:right w:val="none" w:sz="0" w:space="0" w:color="auto"/>
          </w:divBdr>
        </w:div>
        <w:div w:id="1412390279">
          <w:marLeft w:val="640"/>
          <w:marRight w:val="0"/>
          <w:marTop w:val="0"/>
          <w:marBottom w:val="0"/>
          <w:divBdr>
            <w:top w:val="none" w:sz="0" w:space="0" w:color="auto"/>
            <w:left w:val="none" w:sz="0" w:space="0" w:color="auto"/>
            <w:bottom w:val="none" w:sz="0" w:space="0" w:color="auto"/>
            <w:right w:val="none" w:sz="0" w:space="0" w:color="auto"/>
          </w:divBdr>
        </w:div>
        <w:div w:id="1596548108">
          <w:marLeft w:val="640"/>
          <w:marRight w:val="0"/>
          <w:marTop w:val="0"/>
          <w:marBottom w:val="0"/>
          <w:divBdr>
            <w:top w:val="none" w:sz="0" w:space="0" w:color="auto"/>
            <w:left w:val="none" w:sz="0" w:space="0" w:color="auto"/>
            <w:bottom w:val="none" w:sz="0" w:space="0" w:color="auto"/>
            <w:right w:val="none" w:sz="0" w:space="0" w:color="auto"/>
          </w:divBdr>
        </w:div>
        <w:div w:id="1649626987">
          <w:marLeft w:val="640"/>
          <w:marRight w:val="0"/>
          <w:marTop w:val="0"/>
          <w:marBottom w:val="0"/>
          <w:divBdr>
            <w:top w:val="none" w:sz="0" w:space="0" w:color="auto"/>
            <w:left w:val="none" w:sz="0" w:space="0" w:color="auto"/>
            <w:bottom w:val="none" w:sz="0" w:space="0" w:color="auto"/>
            <w:right w:val="none" w:sz="0" w:space="0" w:color="auto"/>
          </w:divBdr>
        </w:div>
        <w:div w:id="1655378759">
          <w:marLeft w:val="640"/>
          <w:marRight w:val="0"/>
          <w:marTop w:val="0"/>
          <w:marBottom w:val="0"/>
          <w:divBdr>
            <w:top w:val="none" w:sz="0" w:space="0" w:color="auto"/>
            <w:left w:val="none" w:sz="0" w:space="0" w:color="auto"/>
            <w:bottom w:val="none" w:sz="0" w:space="0" w:color="auto"/>
            <w:right w:val="none" w:sz="0" w:space="0" w:color="auto"/>
          </w:divBdr>
        </w:div>
        <w:div w:id="1708526677">
          <w:marLeft w:val="640"/>
          <w:marRight w:val="0"/>
          <w:marTop w:val="0"/>
          <w:marBottom w:val="0"/>
          <w:divBdr>
            <w:top w:val="none" w:sz="0" w:space="0" w:color="auto"/>
            <w:left w:val="none" w:sz="0" w:space="0" w:color="auto"/>
            <w:bottom w:val="none" w:sz="0" w:space="0" w:color="auto"/>
            <w:right w:val="none" w:sz="0" w:space="0" w:color="auto"/>
          </w:divBdr>
        </w:div>
        <w:div w:id="1714689016">
          <w:marLeft w:val="640"/>
          <w:marRight w:val="0"/>
          <w:marTop w:val="0"/>
          <w:marBottom w:val="0"/>
          <w:divBdr>
            <w:top w:val="none" w:sz="0" w:space="0" w:color="auto"/>
            <w:left w:val="none" w:sz="0" w:space="0" w:color="auto"/>
            <w:bottom w:val="none" w:sz="0" w:space="0" w:color="auto"/>
            <w:right w:val="none" w:sz="0" w:space="0" w:color="auto"/>
          </w:divBdr>
        </w:div>
        <w:div w:id="1743720374">
          <w:marLeft w:val="640"/>
          <w:marRight w:val="0"/>
          <w:marTop w:val="0"/>
          <w:marBottom w:val="0"/>
          <w:divBdr>
            <w:top w:val="none" w:sz="0" w:space="0" w:color="auto"/>
            <w:left w:val="none" w:sz="0" w:space="0" w:color="auto"/>
            <w:bottom w:val="none" w:sz="0" w:space="0" w:color="auto"/>
            <w:right w:val="none" w:sz="0" w:space="0" w:color="auto"/>
          </w:divBdr>
        </w:div>
        <w:div w:id="1745376644">
          <w:marLeft w:val="640"/>
          <w:marRight w:val="0"/>
          <w:marTop w:val="0"/>
          <w:marBottom w:val="0"/>
          <w:divBdr>
            <w:top w:val="none" w:sz="0" w:space="0" w:color="auto"/>
            <w:left w:val="none" w:sz="0" w:space="0" w:color="auto"/>
            <w:bottom w:val="none" w:sz="0" w:space="0" w:color="auto"/>
            <w:right w:val="none" w:sz="0" w:space="0" w:color="auto"/>
          </w:divBdr>
        </w:div>
        <w:div w:id="1761370487">
          <w:marLeft w:val="640"/>
          <w:marRight w:val="0"/>
          <w:marTop w:val="0"/>
          <w:marBottom w:val="0"/>
          <w:divBdr>
            <w:top w:val="none" w:sz="0" w:space="0" w:color="auto"/>
            <w:left w:val="none" w:sz="0" w:space="0" w:color="auto"/>
            <w:bottom w:val="none" w:sz="0" w:space="0" w:color="auto"/>
            <w:right w:val="none" w:sz="0" w:space="0" w:color="auto"/>
          </w:divBdr>
        </w:div>
        <w:div w:id="1803225701">
          <w:marLeft w:val="640"/>
          <w:marRight w:val="0"/>
          <w:marTop w:val="0"/>
          <w:marBottom w:val="0"/>
          <w:divBdr>
            <w:top w:val="none" w:sz="0" w:space="0" w:color="auto"/>
            <w:left w:val="none" w:sz="0" w:space="0" w:color="auto"/>
            <w:bottom w:val="none" w:sz="0" w:space="0" w:color="auto"/>
            <w:right w:val="none" w:sz="0" w:space="0" w:color="auto"/>
          </w:divBdr>
        </w:div>
        <w:div w:id="1896314474">
          <w:marLeft w:val="640"/>
          <w:marRight w:val="0"/>
          <w:marTop w:val="0"/>
          <w:marBottom w:val="0"/>
          <w:divBdr>
            <w:top w:val="none" w:sz="0" w:space="0" w:color="auto"/>
            <w:left w:val="none" w:sz="0" w:space="0" w:color="auto"/>
            <w:bottom w:val="none" w:sz="0" w:space="0" w:color="auto"/>
            <w:right w:val="none" w:sz="0" w:space="0" w:color="auto"/>
          </w:divBdr>
        </w:div>
        <w:div w:id="2022587359">
          <w:marLeft w:val="640"/>
          <w:marRight w:val="0"/>
          <w:marTop w:val="0"/>
          <w:marBottom w:val="0"/>
          <w:divBdr>
            <w:top w:val="none" w:sz="0" w:space="0" w:color="auto"/>
            <w:left w:val="none" w:sz="0" w:space="0" w:color="auto"/>
            <w:bottom w:val="none" w:sz="0" w:space="0" w:color="auto"/>
            <w:right w:val="none" w:sz="0" w:space="0" w:color="auto"/>
          </w:divBdr>
        </w:div>
        <w:div w:id="2059283372">
          <w:marLeft w:val="640"/>
          <w:marRight w:val="0"/>
          <w:marTop w:val="0"/>
          <w:marBottom w:val="0"/>
          <w:divBdr>
            <w:top w:val="none" w:sz="0" w:space="0" w:color="auto"/>
            <w:left w:val="none" w:sz="0" w:space="0" w:color="auto"/>
            <w:bottom w:val="none" w:sz="0" w:space="0" w:color="auto"/>
            <w:right w:val="none" w:sz="0" w:space="0" w:color="auto"/>
          </w:divBdr>
        </w:div>
        <w:div w:id="2092505214">
          <w:marLeft w:val="640"/>
          <w:marRight w:val="0"/>
          <w:marTop w:val="0"/>
          <w:marBottom w:val="0"/>
          <w:divBdr>
            <w:top w:val="none" w:sz="0" w:space="0" w:color="auto"/>
            <w:left w:val="none" w:sz="0" w:space="0" w:color="auto"/>
            <w:bottom w:val="none" w:sz="0" w:space="0" w:color="auto"/>
            <w:right w:val="none" w:sz="0" w:space="0" w:color="auto"/>
          </w:divBdr>
        </w:div>
        <w:div w:id="2135950639">
          <w:marLeft w:val="640"/>
          <w:marRight w:val="0"/>
          <w:marTop w:val="0"/>
          <w:marBottom w:val="0"/>
          <w:divBdr>
            <w:top w:val="none" w:sz="0" w:space="0" w:color="auto"/>
            <w:left w:val="none" w:sz="0" w:space="0" w:color="auto"/>
            <w:bottom w:val="none" w:sz="0" w:space="0" w:color="auto"/>
            <w:right w:val="none" w:sz="0" w:space="0" w:color="auto"/>
          </w:divBdr>
        </w:div>
      </w:divsChild>
    </w:div>
    <w:div w:id="1229532441">
      <w:bodyDiv w:val="1"/>
      <w:marLeft w:val="0"/>
      <w:marRight w:val="0"/>
      <w:marTop w:val="0"/>
      <w:marBottom w:val="0"/>
      <w:divBdr>
        <w:top w:val="none" w:sz="0" w:space="0" w:color="auto"/>
        <w:left w:val="none" w:sz="0" w:space="0" w:color="auto"/>
        <w:bottom w:val="none" w:sz="0" w:space="0" w:color="auto"/>
        <w:right w:val="none" w:sz="0" w:space="0" w:color="auto"/>
      </w:divBdr>
      <w:divsChild>
        <w:div w:id="15279074">
          <w:marLeft w:val="640"/>
          <w:marRight w:val="0"/>
          <w:marTop w:val="0"/>
          <w:marBottom w:val="0"/>
          <w:divBdr>
            <w:top w:val="none" w:sz="0" w:space="0" w:color="auto"/>
            <w:left w:val="none" w:sz="0" w:space="0" w:color="auto"/>
            <w:bottom w:val="none" w:sz="0" w:space="0" w:color="auto"/>
            <w:right w:val="none" w:sz="0" w:space="0" w:color="auto"/>
          </w:divBdr>
        </w:div>
        <w:div w:id="31923834">
          <w:marLeft w:val="640"/>
          <w:marRight w:val="0"/>
          <w:marTop w:val="0"/>
          <w:marBottom w:val="0"/>
          <w:divBdr>
            <w:top w:val="none" w:sz="0" w:space="0" w:color="auto"/>
            <w:left w:val="none" w:sz="0" w:space="0" w:color="auto"/>
            <w:bottom w:val="none" w:sz="0" w:space="0" w:color="auto"/>
            <w:right w:val="none" w:sz="0" w:space="0" w:color="auto"/>
          </w:divBdr>
        </w:div>
        <w:div w:id="180314979">
          <w:marLeft w:val="640"/>
          <w:marRight w:val="0"/>
          <w:marTop w:val="0"/>
          <w:marBottom w:val="0"/>
          <w:divBdr>
            <w:top w:val="none" w:sz="0" w:space="0" w:color="auto"/>
            <w:left w:val="none" w:sz="0" w:space="0" w:color="auto"/>
            <w:bottom w:val="none" w:sz="0" w:space="0" w:color="auto"/>
            <w:right w:val="none" w:sz="0" w:space="0" w:color="auto"/>
          </w:divBdr>
        </w:div>
        <w:div w:id="208153654">
          <w:marLeft w:val="640"/>
          <w:marRight w:val="0"/>
          <w:marTop w:val="0"/>
          <w:marBottom w:val="0"/>
          <w:divBdr>
            <w:top w:val="none" w:sz="0" w:space="0" w:color="auto"/>
            <w:left w:val="none" w:sz="0" w:space="0" w:color="auto"/>
            <w:bottom w:val="none" w:sz="0" w:space="0" w:color="auto"/>
            <w:right w:val="none" w:sz="0" w:space="0" w:color="auto"/>
          </w:divBdr>
        </w:div>
        <w:div w:id="301808924">
          <w:marLeft w:val="640"/>
          <w:marRight w:val="0"/>
          <w:marTop w:val="0"/>
          <w:marBottom w:val="0"/>
          <w:divBdr>
            <w:top w:val="none" w:sz="0" w:space="0" w:color="auto"/>
            <w:left w:val="none" w:sz="0" w:space="0" w:color="auto"/>
            <w:bottom w:val="none" w:sz="0" w:space="0" w:color="auto"/>
            <w:right w:val="none" w:sz="0" w:space="0" w:color="auto"/>
          </w:divBdr>
        </w:div>
        <w:div w:id="411243489">
          <w:marLeft w:val="640"/>
          <w:marRight w:val="0"/>
          <w:marTop w:val="0"/>
          <w:marBottom w:val="0"/>
          <w:divBdr>
            <w:top w:val="none" w:sz="0" w:space="0" w:color="auto"/>
            <w:left w:val="none" w:sz="0" w:space="0" w:color="auto"/>
            <w:bottom w:val="none" w:sz="0" w:space="0" w:color="auto"/>
            <w:right w:val="none" w:sz="0" w:space="0" w:color="auto"/>
          </w:divBdr>
        </w:div>
        <w:div w:id="520899886">
          <w:marLeft w:val="640"/>
          <w:marRight w:val="0"/>
          <w:marTop w:val="0"/>
          <w:marBottom w:val="0"/>
          <w:divBdr>
            <w:top w:val="none" w:sz="0" w:space="0" w:color="auto"/>
            <w:left w:val="none" w:sz="0" w:space="0" w:color="auto"/>
            <w:bottom w:val="none" w:sz="0" w:space="0" w:color="auto"/>
            <w:right w:val="none" w:sz="0" w:space="0" w:color="auto"/>
          </w:divBdr>
        </w:div>
        <w:div w:id="536554028">
          <w:marLeft w:val="640"/>
          <w:marRight w:val="0"/>
          <w:marTop w:val="0"/>
          <w:marBottom w:val="0"/>
          <w:divBdr>
            <w:top w:val="none" w:sz="0" w:space="0" w:color="auto"/>
            <w:left w:val="none" w:sz="0" w:space="0" w:color="auto"/>
            <w:bottom w:val="none" w:sz="0" w:space="0" w:color="auto"/>
            <w:right w:val="none" w:sz="0" w:space="0" w:color="auto"/>
          </w:divBdr>
        </w:div>
        <w:div w:id="1031106811">
          <w:marLeft w:val="640"/>
          <w:marRight w:val="0"/>
          <w:marTop w:val="0"/>
          <w:marBottom w:val="0"/>
          <w:divBdr>
            <w:top w:val="none" w:sz="0" w:space="0" w:color="auto"/>
            <w:left w:val="none" w:sz="0" w:space="0" w:color="auto"/>
            <w:bottom w:val="none" w:sz="0" w:space="0" w:color="auto"/>
            <w:right w:val="none" w:sz="0" w:space="0" w:color="auto"/>
          </w:divBdr>
        </w:div>
        <w:div w:id="1072697313">
          <w:marLeft w:val="640"/>
          <w:marRight w:val="0"/>
          <w:marTop w:val="0"/>
          <w:marBottom w:val="0"/>
          <w:divBdr>
            <w:top w:val="none" w:sz="0" w:space="0" w:color="auto"/>
            <w:left w:val="none" w:sz="0" w:space="0" w:color="auto"/>
            <w:bottom w:val="none" w:sz="0" w:space="0" w:color="auto"/>
            <w:right w:val="none" w:sz="0" w:space="0" w:color="auto"/>
          </w:divBdr>
        </w:div>
        <w:div w:id="1083070933">
          <w:marLeft w:val="640"/>
          <w:marRight w:val="0"/>
          <w:marTop w:val="0"/>
          <w:marBottom w:val="0"/>
          <w:divBdr>
            <w:top w:val="none" w:sz="0" w:space="0" w:color="auto"/>
            <w:left w:val="none" w:sz="0" w:space="0" w:color="auto"/>
            <w:bottom w:val="none" w:sz="0" w:space="0" w:color="auto"/>
            <w:right w:val="none" w:sz="0" w:space="0" w:color="auto"/>
          </w:divBdr>
        </w:div>
        <w:div w:id="1620721260">
          <w:marLeft w:val="640"/>
          <w:marRight w:val="0"/>
          <w:marTop w:val="0"/>
          <w:marBottom w:val="0"/>
          <w:divBdr>
            <w:top w:val="none" w:sz="0" w:space="0" w:color="auto"/>
            <w:left w:val="none" w:sz="0" w:space="0" w:color="auto"/>
            <w:bottom w:val="none" w:sz="0" w:space="0" w:color="auto"/>
            <w:right w:val="none" w:sz="0" w:space="0" w:color="auto"/>
          </w:divBdr>
        </w:div>
        <w:div w:id="1677532535">
          <w:marLeft w:val="640"/>
          <w:marRight w:val="0"/>
          <w:marTop w:val="0"/>
          <w:marBottom w:val="0"/>
          <w:divBdr>
            <w:top w:val="none" w:sz="0" w:space="0" w:color="auto"/>
            <w:left w:val="none" w:sz="0" w:space="0" w:color="auto"/>
            <w:bottom w:val="none" w:sz="0" w:space="0" w:color="auto"/>
            <w:right w:val="none" w:sz="0" w:space="0" w:color="auto"/>
          </w:divBdr>
        </w:div>
        <w:div w:id="1748991188">
          <w:marLeft w:val="640"/>
          <w:marRight w:val="0"/>
          <w:marTop w:val="0"/>
          <w:marBottom w:val="0"/>
          <w:divBdr>
            <w:top w:val="none" w:sz="0" w:space="0" w:color="auto"/>
            <w:left w:val="none" w:sz="0" w:space="0" w:color="auto"/>
            <w:bottom w:val="none" w:sz="0" w:space="0" w:color="auto"/>
            <w:right w:val="none" w:sz="0" w:space="0" w:color="auto"/>
          </w:divBdr>
        </w:div>
        <w:div w:id="1796367297">
          <w:marLeft w:val="640"/>
          <w:marRight w:val="0"/>
          <w:marTop w:val="0"/>
          <w:marBottom w:val="0"/>
          <w:divBdr>
            <w:top w:val="none" w:sz="0" w:space="0" w:color="auto"/>
            <w:left w:val="none" w:sz="0" w:space="0" w:color="auto"/>
            <w:bottom w:val="none" w:sz="0" w:space="0" w:color="auto"/>
            <w:right w:val="none" w:sz="0" w:space="0" w:color="auto"/>
          </w:divBdr>
        </w:div>
        <w:div w:id="1809323407">
          <w:marLeft w:val="640"/>
          <w:marRight w:val="0"/>
          <w:marTop w:val="0"/>
          <w:marBottom w:val="0"/>
          <w:divBdr>
            <w:top w:val="none" w:sz="0" w:space="0" w:color="auto"/>
            <w:left w:val="none" w:sz="0" w:space="0" w:color="auto"/>
            <w:bottom w:val="none" w:sz="0" w:space="0" w:color="auto"/>
            <w:right w:val="none" w:sz="0" w:space="0" w:color="auto"/>
          </w:divBdr>
        </w:div>
        <w:div w:id="1864051532">
          <w:marLeft w:val="640"/>
          <w:marRight w:val="0"/>
          <w:marTop w:val="0"/>
          <w:marBottom w:val="0"/>
          <w:divBdr>
            <w:top w:val="none" w:sz="0" w:space="0" w:color="auto"/>
            <w:left w:val="none" w:sz="0" w:space="0" w:color="auto"/>
            <w:bottom w:val="none" w:sz="0" w:space="0" w:color="auto"/>
            <w:right w:val="none" w:sz="0" w:space="0" w:color="auto"/>
          </w:divBdr>
        </w:div>
        <w:div w:id="1985424451">
          <w:marLeft w:val="640"/>
          <w:marRight w:val="0"/>
          <w:marTop w:val="0"/>
          <w:marBottom w:val="0"/>
          <w:divBdr>
            <w:top w:val="none" w:sz="0" w:space="0" w:color="auto"/>
            <w:left w:val="none" w:sz="0" w:space="0" w:color="auto"/>
            <w:bottom w:val="none" w:sz="0" w:space="0" w:color="auto"/>
            <w:right w:val="none" w:sz="0" w:space="0" w:color="auto"/>
          </w:divBdr>
        </w:div>
        <w:div w:id="2004233242">
          <w:marLeft w:val="640"/>
          <w:marRight w:val="0"/>
          <w:marTop w:val="0"/>
          <w:marBottom w:val="0"/>
          <w:divBdr>
            <w:top w:val="none" w:sz="0" w:space="0" w:color="auto"/>
            <w:left w:val="none" w:sz="0" w:space="0" w:color="auto"/>
            <w:bottom w:val="none" w:sz="0" w:space="0" w:color="auto"/>
            <w:right w:val="none" w:sz="0" w:space="0" w:color="auto"/>
          </w:divBdr>
        </w:div>
      </w:divsChild>
    </w:div>
    <w:div w:id="1230188982">
      <w:bodyDiv w:val="1"/>
      <w:marLeft w:val="0"/>
      <w:marRight w:val="0"/>
      <w:marTop w:val="0"/>
      <w:marBottom w:val="0"/>
      <w:divBdr>
        <w:top w:val="none" w:sz="0" w:space="0" w:color="auto"/>
        <w:left w:val="none" w:sz="0" w:space="0" w:color="auto"/>
        <w:bottom w:val="none" w:sz="0" w:space="0" w:color="auto"/>
        <w:right w:val="none" w:sz="0" w:space="0" w:color="auto"/>
      </w:divBdr>
      <w:divsChild>
        <w:div w:id="9766986">
          <w:marLeft w:val="640"/>
          <w:marRight w:val="0"/>
          <w:marTop w:val="0"/>
          <w:marBottom w:val="0"/>
          <w:divBdr>
            <w:top w:val="none" w:sz="0" w:space="0" w:color="auto"/>
            <w:left w:val="none" w:sz="0" w:space="0" w:color="auto"/>
            <w:bottom w:val="none" w:sz="0" w:space="0" w:color="auto"/>
            <w:right w:val="none" w:sz="0" w:space="0" w:color="auto"/>
          </w:divBdr>
        </w:div>
        <w:div w:id="125048100">
          <w:marLeft w:val="640"/>
          <w:marRight w:val="0"/>
          <w:marTop w:val="0"/>
          <w:marBottom w:val="0"/>
          <w:divBdr>
            <w:top w:val="none" w:sz="0" w:space="0" w:color="auto"/>
            <w:left w:val="none" w:sz="0" w:space="0" w:color="auto"/>
            <w:bottom w:val="none" w:sz="0" w:space="0" w:color="auto"/>
            <w:right w:val="none" w:sz="0" w:space="0" w:color="auto"/>
          </w:divBdr>
        </w:div>
        <w:div w:id="211236498">
          <w:marLeft w:val="640"/>
          <w:marRight w:val="0"/>
          <w:marTop w:val="0"/>
          <w:marBottom w:val="0"/>
          <w:divBdr>
            <w:top w:val="none" w:sz="0" w:space="0" w:color="auto"/>
            <w:left w:val="none" w:sz="0" w:space="0" w:color="auto"/>
            <w:bottom w:val="none" w:sz="0" w:space="0" w:color="auto"/>
            <w:right w:val="none" w:sz="0" w:space="0" w:color="auto"/>
          </w:divBdr>
        </w:div>
        <w:div w:id="261306682">
          <w:marLeft w:val="640"/>
          <w:marRight w:val="0"/>
          <w:marTop w:val="0"/>
          <w:marBottom w:val="0"/>
          <w:divBdr>
            <w:top w:val="none" w:sz="0" w:space="0" w:color="auto"/>
            <w:left w:val="none" w:sz="0" w:space="0" w:color="auto"/>
            <w:bottom w:val="none" w:sz="0" w:space="0" w:color="auto"/>
            <w:right w:val="none" w:sz="0" w:space="0" w:color="auto"/>
          </w:divBdr>
        </w:div>
        <w:div w:id="275606395">
          <w:marLeft w:val="640"/>
          <w:marRight w:val="0"/>
          <w:marTop w:val="0"/>
          <w:marBottom w:val="0"/>
          <w:divBdr>
            <w:top w:val="none" w:sz="0" w:space="0" w:color="auto"/>
            <w:left w:val="none" w:sz="0" w:space="0" w:color="auto"/>
            <w:bottom w:val="none" w:sz="0" w:space="0" w:color="auto"/>
            <w:right w:val="none" w:sz="0" w:space="0" w:color="auto"/>
          </w:divBdr>
        </w:div>
        <w:div w:id="281348624">
          <w:marLeft w:val="640"/>
          <w:marRight w:val="0"/>
          <w:marTop w:val="0"/>
          <w:marBottom w:val="0"/>
          <w:divBdr>
            <w:top w:val="none" w:sz="0" w:space="0" w:color="auto"/>
            <w:left w:val="none" w:sz="0" w:space="0" w:color="auto"/>
            <w:bottom w:val="none" w:sz="0" w:space="0" w:color="auto"/>
            <w:right w:val="none" w:sz="0" w:space="0" w:color="auto"/>
          </w:divBdr>
        </w:div>
        <w:div w:id="285624907">
          <w:marLeft w:val="640"/>
          <w:marRight w:val="0"/>
          <w:marTop w:val="0"/>
          <w:marBottom w:val="0"/>
          <w:divBdr>
            <w:top w:val="none" w:sz="0" w:space="0" w:color="auto"/>
            <w:left w:val="none" w:sz="0" w:space="0" w:color="auto"/>
            <w:bottom w:val="none" w:sz="0" w:space="0" w:color="auto"/>
            <w:right w:val="none" w:sz="0" w:space="0" w:color="auto"/>
          </w:divBdr>
        </w:div>
        <w:div w:id="299195279">
          <w:marLeft w:val="640"/>
          <w:marRight w:val="0"/>
          <w:marTop w:val="0"/>
          <w:marBottom w:val="0"/>
          <w:divBdr>
            <w:top w:val="none" w:sz="0" w:space="0" w:color="auto"/>
            <w:left w:val="none" w:sz="0" w:space="0" w:color="auto"/>
            <w:bottom w:val="none" w:sz="0" w:space="0" w:color="auto"/>
            <w:right w:val="none" w:sz="0" w:space="0" w:color="auto"/>
          </w:divBdr>
        </w:div>
        <w:div w:id="299849252">
          <w:marLeft w:val="640"/>
          <w:marRight w:val="0"/>
          <w:marTop w:val="0"/>
          <w:marBottom w:val="0"/>
          <w:divBdr>
            <w:top w:val="none" w:sz="0" w:space="0" w:color="auto"/>
            <w:left w:val="none" w:sz="0" w:space="0" w:color="auto"/>
            <w:bottom w:val="none" w:sz="0" w:space="0" w:color="auto"/>
            <w:right w:val="none" w:sz="0" w:space="0" w:color="auto"/>
          </w:divBdr>
        </w:div>
        <w:div w:id="346448379">
          <w:marLeft w:val="640"/>
          <w:marRight w:val="0"/>
          <w:marTop w:val="0"/>
          <w:marBottom w:val="0"/>
          <w:divBdr>
            <w:top w:val="none" w:sz="0" w:space="0" w:color="auto"/>
            <w:left w:val="none" w:sz="0" w:space="0" w:color="auto"/>
            <w:bottom w:val="none" w:sz="0" w:space="0" w:color="auto"/>
            <w:right w:val="none" w:sz="0" w:space="0" w:color="auto"/>
          </w:divBdr>
        </w:div>
        <w:div w:id="399133402">
          <w:marLeft w:val="640"/>
          <w:marRight w:val="0"/>
          <w:marTop w:val="0"/>
          <w:marBottom w:val="0"/>
          <w:divBdr>
            <w:top w:val="none" w:sz="0" w:space="0" w:color="auto"/>
            <w:left w:val="none" w:sz="0" w:space="0" w:color="auto"/>
            <w:bottom w:val="none" w:sz="0" w:space="0" w:color="auto"/>
            <w:right w:val="none" w:sz="0" w:space="0" w:color="auto"/>
          </w:divBdr>
        </w:div>
        <w:div w:id="404257492">
          <w:marLeft w:val="640"/>
          <w:marRight w:val="0"/>
          <w:marTop w:val="0"/>
          <w:marBottom w:val="0"/>
          <w:divBdr>
            <w:top w:val="none" w:sz="0" w:space="0" w:color="auto"/>
            <w:left w:val="none" w:sz="0" w:space="0" w:color="auto"/>
            <w:bottom w:val="none" w:sz="0" w:space="0" w:color="auto"/>
            <w:right w:val="none" w:sz="0" w:space="0" w:color="auto"/>
          </w:divBdr>
        </w:div>
        <w:div w:id="547842814">
          <w:marLeft w:val="640"/>
          <w:marRight w:val="0"/>
          <w:marTop w:val="0"/>
          <w:marBottom w:val="0"/>
          <w:divBdr>
            <w:top w:val="none" w:sz="0" w:space="0" w:color="auto"/>
            <w:left w:val="none" w:sz="0" w:space="0" w:color="auto"/>
            <w:bottom w:val="none" w:sz="0" w:space="0" w:color="auto"/>
            <w:right w:val="none" w:sz="0" w:space="0" w:color="auto"/>
          </w:divBdr>
        </w:div>
        <w:div w:id="594364718">
          <w:marLeft w:val="640"/>
          <w:marRight w:val="0"/>
          <w:marTop w:val="0"/>
          <w:marBottom w:val="0"/>
          <w:divBdr>
            <w:top w:val="none" w:sz="0" w:space="0" w:color="auto"/>
            <w:left w:val="none" w:sz="0" w:space="0" w:color="auto"/>
            <w:bottom w:val="none" w:sz="0" w:space="0" w:color="auto"/>
            <w:right w:val="none" w:sz="0" w:space="0" w:color="auto"/>
          </w:divBdr>
        </w:div>
        <w:div w:id="613294875">
          <w:marLeft w:val="640"/>
          <w:marRight w:val="0"/>
          <w:marTop w:val="0"/>
          <w:marBottom w:val="0"/>
          <w:divBdr>
            <w:top w:val="none" w:sz="0" w:space="0" w:color="auto"/>
            <w:left w:val="none" w:sz="0" w:space="0" w:color="auto"/>
            <w:bottom w:val="none" w:sz="0" w:space="0" w:color="auto"/>
            <w:right w:val="none" w:sz="0" w:space="0" w:color="auto"/>
          </w:divBdr>
        </w:div>
        <w:div w:id="617176581">
          <w:marLeft w:val="640"/>
          <w:marRight w:val="0"/>
          <w:marTop w:val="0"/>
          <w:marBottom w:val="0"/>
          <w:divBdr>
            <w:top w:val="none" w:sz="0" w:space="0" w:color="auto"/>
            <w:left w:val="none" w:sz="0" w:space="0" w:color="auto"/>
            <w:bottom w:val="none" w:sz="0" w:space="0" w:color="auto"/>
            <w:right w:val="none" w:sz="0" w:space="0" w:color="auto"/>
          </w:divBdr>
        </w:div>
        <w:div w:id="657996182">
          <w:marLeft w:val="640"/>
          <w:marRight w:val="0"/>
          <w:marTop w:val="0"/>
          <w:marBottom w:val="0"/>
          <w:divBdr>
            <w:top w:val="none" w:sz="0" w:space="0" w:color="auto"/>
            <w:left w:val="none" w:sz="0" w:space="0" w:color="auto"/>
            <w:bottom w:val="none" w:sz="0" w:space="0" w:color="auto"/>
            <w:right w:val="none" w:sz="0" w:space="0" w:color="auto"/>
          </w:divBdr>
        </w:div>
        <w:div w:id="738403990">
          <w:marLeft w:val="640"/>
          <w:marRight w:val="0"/>
          <w:marTop w:val="0"/>
          <w:marBottom w:val="0"/>
          <w:divBdr>
            <w:top w:val="none" w:sz="0" w:space="0" w:color="auto"/>
            <w:left w:val="none" w:sz="0" w:space="0" w:color="auto"/>
            <w:bottom w:val="none" w:sz="0" w:space="0" w:color="auto"/>
            <w:right w:val="none" w:sz="0" w:space="0" w:color="auto"/>
          </w:divBdr>
        </w:div>
        <w:div w:id="816605346">
          <w:marLeft w:val="640"/>
          <w:marRight w:val="0"/>
          <w:marTop w:val="0"/>
          <w:marBottom w:val="0"/>
          <w:divBdr>
            <w:top w:val="none" w:sz="0" w:space="0" w:color="auto"/>
            <w:left w:val="none" w:sz="0" w:space="0" w:color="auto"/>
            <w:bottom w:val="none" w:sz="0" w:space="0" w:color="auto"/>
            <w:right w:val="none" w:sz="0" w:space="0" w:color="auto"/>
          </w:divBdr>
        </w:div>
        <w:div w:id="853568747">
          <w:marLeft w:val="640"/>
          <w:marRight w:val="0"/>
          <w:marTop w:val="0"/>
          <w:marBottom w:val="0"/>
          <w:divBdr>
            <w:top w:val="none" w:sz="0" w:space="0" w:color="auto"/>
            <w:left w:val="none" w:sz="0" w:space="0" w:color="auto"/>
            <w:bottom w:val="none" w:sz="0" w:space="0" w:color="auto"/>
            <w:right w:val="none" w:sz="0" w:space="0" w:color="auto"/>
          </w:divBdr>
        </w:div>
        <w:div w:id="886648303">
          <w:marLeft w:val="640"/>
          <w:marRight w:val="0"/>
          <w:marTop w:val="0"/>
          <w:marBottom w:val="0"/>
          <w:divBdr>
            <w:top w:val="none" w:sz="0" w:space="0" w:color="auto"/>
            <w:left w:val="none" w:sz="0" w:space="0" w:color="auto"/>
            <w:bottom w:val="none" w:sz="0" w:space="0" w:color="auto"/>
            <w:right w:val="none" w:sz="0" w:space="0" w:color="auto"/>
          </w:divBdr>
        </w:div>
        <w:div w:id="889151890">
          <w:marLeft w:val="640"/>
          <w:marRight w:val="0"/>
          <w:marTop w:val="0"/>
          <w:marBottom w:val="0"/>
          <w:divBdr>
            <w:top w:val="none" w:sz="0" w:space="0" w:color="auto"/>
            <w:left w:val="none" w:sz="0" w:space="0" w:color="auto"/>
            <w:bottom w:val="none" w:sz="0" w:space="0" w:color="auto"/>
            <w:right w:val="none" w:sz="0" w:space="0" w:color="auto"/>
          </w:divBdr>
        </w:div>
        <w:div w:id="926890433">
          <w:marLeft w:val="640"/>
          <w:marRight w:val="0"/>
          <w:marTop w:val="0"/>
          <w:marBottom w:val="0"/>
          <w:divBdr>
            <w:top w:val="none" w:sz="0" w:space="0" w:color="auto"/>
            <w:left w:val="none" w:sz="0" w:space="0" w:color="auto"/>
            <w:bottom w:val="none" w:sz="0" w:space="0" w:color="auto"/>
            <w:right w:val="none" w:sz="0" w:space="0" w:color="auto"/>
          </w:divBdr>
        </w:div>
        <w:div w:id="982930157">
          <w:marLeft w:val="640"/>
          <w:marRight w:val="0"/>
          <w:marTop w:val="0"/>
          <w:marBottom w:val="0"/>
          <w:divBdr>
            <w:top w:val="none" w:sz="0" w:space="0" w:color="auto"/>
            <w:left w:val="none" w:sz="0" w:space="0" w:color="auto"/>
            <w:bottom w:val="none" w:sz="0" w:space="0" w:color="auto"/>
            <w:right w:val="none" w:sz="0" w:space="0" w:color="auto"/>
          </w:divBdr>
        </w:div>
        <w:div w:id="1010373563">
          <w:marLeft w:val="640"/>
          <w:marRight w:val="0"/>
          <w:marTop w:val="0"/>
          <w:marBottom w:val="0"/>
          <w:divBdr>
            <w:top w:val="none" w:sz="0" w:space="0" w:color="auto"/>
            <w:left w:val="none" w:sz="0" w:space="0" w:color="auto"/>
            <w:bottom w:val="none" w:sz="0" w:space="0" w:color="auto"/>
            <w:right w:val="none" w:sz="0" w:space="0" w:color="auto"/>
          </w:divBdr>
        </w:div>
        <w:div w:id="1197738350">
          <w:marLeft w:val="640"/>
          <w:marRight w:val="0"/>
          <w:marTop w:val="0"/>
          <w:marBottom w:val="0"/>
          <w:divBdr>
            <w:top w:val="none" w:sz="0" w:space="0" w:color="auto"/>
            <w:left w:val="none" w:sz="0" w:space="0" w:color="auto"/>
            <w:bottom w:val="none" w:sz="0" w:space="0" w:color="auto"/>
            <w:right w:val="none" w:sz="0" w:space="0" w:color="auto"/>
          </w:divBdr>
        </w:div>
        <w:div w:id="1234849566">
          <w:marLeft w:val="640"/>
          <w:marRight w:val="0"/>
          <w:marTop w:val="0"/>
          <w:marBottom w:val="0"/>
          <w:divBdr>
            <w:top w:val="none" w:sz="0" w:space="0" w:color="auto"/>
            <w:left w:val="none" w:sz="0" w:space="0" w:color="auto"/>
            <w:bottom w:val="none" w:sz="0" w:space="0" w:color="auto"/>
            <w:right w:val="none" w:sz="0" w:space="0" w:color="auto"/>
          </w:divBdr>
        </w:div>
        <w:div w:id="1299921121">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53799021">
          <w:marLeft w:val="640"/>
          <w:marRight w:val="0"/>
          <w:marTop w:val="0"/>
          <w:marBottom w:val="0"/>
          <w:divBdr>
            <w:top w:val="none" w:sz="0" w:space="0" w:color="auto"/>
            <w:left w:val="none" w:sz="0" w:space="0" w:color="auto"/>
            <w:bottom w:val="none" w:sz="0" w:space="0" w:color="auto"/>
            <w:right w:val="none" w:sz="0" w:space="0" w:color="auto"/>
          </w:divBdr>
        </w:div>
        <w:div w:id="1371144561">
          <w:marLeft w:val="640"/>
          <w:marRight w:val="0"/>
          <w:marTop w:val="0"/>
          <w:marBottom w:val="0"/>
          <w:divBdr>
            <w:top w:val="none" w:sz="0" w:space="0" w:color="auto"/>
            <w:left w:val="none" w:sz="0" w:space="0" w:color="auto"/>
            <w:bottom w:val="none" w:sz="0" w:space="0" w:color="auto"/>
            <w:right w:val="none" w:sz="0" w:space="0" w:color="auto"/>
          </w:divBdr>
        </w:div>
        <w:div w:id="1408771866">
          <w:marLeft w:val="640"/>
          <w:marRight w:val="0"/>
          <w:marTop w:val="0"/>
          <w:marBottom w:val="0"/>
          <w:divBdr>
            <w:top w:val="none" w:sz="0" w:space="0" w:color="auto"/>
            <w:left w:val="none" w:sz="0" w:space="0" w:color="auto"/>
            <w:bottom w:val="none" w:sz="0" w:space="0" w:color="auto"/>
            <w:right w:val="none" w:sz="0" w:space="0" w:color="auto"/>
          </w:divBdr>
        </w:div>
        <w:div w:id="1441995185">
          <w:marLeft w:val="640"/>
          <w:marRight w:val="0"/>
          <w:marTop w:val="0"/>
          <w:marBottom w:val="0"/>
          <w:divBdr>
            <w:top w:val="none" w:sz="0" w:space="0" w:color="auto"/>
            <w:left w:val="none" w:sz="0" w:space="0" w:color="auto"/>
            <w:bottom w:val="none" w:sz="0" w:space="0" w:color="auto"/>
            <w:right w:val="none" w:sz="0" w:space="0" w:color="auto"/>
          </w:divBdr>
        </w:div>
        <w:div w:id="1563566558">
          <w:marLeft w:val="640"/>
          <w:marRight w:val="0"/>
          <w:marTop w:val="0"/>
          <w:marBottom w:val="0"/>
          <w:divBdr>
            <w:top w:val="none" w:sz="0" w:space="0" w:color="auto"/>
            <w:left w:val="none" w:sz="0" w:space="0" w:color="auto"/>
            <w:bottom w:val="none" w:sz="0" w:space="0" w:color="auto"/>
            <w:right w:val="none" w:sz="0" w:space="0" w:color="auto"/>
          </w:divBdr>
        </w:div>
        <w:div w:id="1598252272">
          <w:marLeft w:val="640"/>
          <w:marRight w:val="0"/>
          <w:marTop w:val="0"/>
          <w:marBottom w:val="0"/>
          <w:divBdr>
            <w:top w:val="none" w:sz="0" w:space="0" w:color="auto"/>
            <w:left w:val="none" w:sz="0" w:space="0" w:color="auto"/>
            <w:bottom w:val="none" w:sz="0" w:space="0" w:color="auto"/>
            <w:right w:val="none" w:sz="0" w:space="0" w:color="auto"/>
          </w:divBdr>
        </w:div>
        <w:div w:id="1615793324">
          <w:marLeft w:val="640"/>
          <w:marRight w:val="0"/>
          <w:marTop w:val="0"/>
          <w:marBottom w:val="0"/>
          <w:divBdr>
            <w:top w:val="none" w:sz="0" w:space="0" w:color="auto"/>
            <w:left w:val="none" w:sz="0" w:space="0" w:color="auto"/>
            <w:bottom w:val="none" w:sz="0" w:space="0" w:color="auto"/>
            <w:right w:val="none" w:sz="0" w:space="0" w:color="auto"/>
          </w:divBdr>
          <w:divsChild>
            <w:div w:id="1052925752">
              <w:marLeft w:val="0"/>
              <w:marRight w:val="0"/>
              <w:marTop w:val="0"/>
              <w:marBottom w:val="0"/>
              <w:divBdr>
                <w:top w:val="none" w:sz="0" w:space="0" w:color="auto"/>
                <w:left w:val="none" w:sz="0" w:space="0" w:color="auto"/>
                <w:bottom w:val="none" w:sz="0" w:space="0" w:color="auto"/>
                <w:right w:val="none" w:sz="0" w:space="0" w:color="auto"/>
              </w:divBdr>
              <w:divsChild>
                <w:div w:id="8876211">
                  <w:marLeft w:val="640"/>
                  <w:marRight w:val="0"/>
                  <w:marTop w:val="0"/>
                  <w:marBottom w:val="0"/>
                  <w:divBdr>
                    <w:top w:val="none" w:sz="0" w:space="0" w:color="auto"/>
                    <w:left w:val="none" w:sz="0" w:space="0" w:color="auto"/>
                    <w:bottom w:val="none" w:sz="0" w:space="0" w:color="auto"/>
                    <w:right w:val="none" w:sz="0" w:space="0" w:color="auto"/>
                  </w:divBdr>
                </w:div>
                <w:div w:id="20589865">
                  <w:marLeft w:val="640"/>
                  <w:marRight w:val="0"/>
                  <w:marTop w:val="0"/>
                  <w:marBottom w:val="0"/>
                  <w:divBdr>
                    <w:top w:val="none" w:sz="0" w:space="0" w:color="auto"/>
                    <w:left w:val="none" w:sz="0" w:space="0" w:color="auto"/>
                    <w:bottom w:val="none" w:sz="0" w:space="0" w:color="auto"/>
                    <w:right w:val="none" w:sz="0" w:space="0" w:color="auto"/>
                  </w:divBdr>
                </w:div>
                <w:div w:id="49038430">
                  <w:marLeft w:val="640"/>
                  <w:marRight w:val="0"/>
                  <w:marTop w:val="0"/>
                  <w:marBottom w:val="0"/>
                  <w:divBdr>
                    <w:top w:val="none" w:sz="0" w:space="0" w:color="auto"/>
                    <w:left w:val="none" w:sz="0" w:space="0" w:color="auto"/>
                    <w:bottom w:val="none" w:sz="0" w:space="0" w:color="auto"/>
                    <w:right w:val="none" w:sz="0" w:space="0" w:color="auto"/>
                  </w:divBdr>
                </w:div>
                <w:div w:id="91511572">
                  <w:marLeft w:val="640"/>
                  <w:marRight w:val="0"/>
                  <w:marTop w:val="0"/>
                  <w:marBottom w:val="0"/>
                  <w:divBdr>
                    <w:top w:val="none" w:sz="0" w:space="0" w:color="auto"/>
                    <w:left w:val="none" w:sz="0" w:space="0" w:color="auto"/>
                    <w:bottom w:val="none" w:sz="0" w:space="0" w:color="auto"/>
                    <w:right w:val="none" w:sz="0" w:space="0" w:color="auto"/>
                  </w:divBdr>
                </w:div>
                <w:div w:id="105580993">
                  <w:marLeft w:val="640"/>
                  <w:marRight w:val="0"/>
                  <w:marTop w:val="0"/>
                  <w:marBottom w:val="0"/>
                  <w:divBdr>
                    <w:top w:val="none" w:sz="0" w:space="0" w:color="auto"/>
                    <w:left w:val="none" w:sz="0" w:space="0" w:color="auto"/>
                    <w:bottom w:val="none" w:sz="0" w:space="0" w:color="auto"/>
                    <w:right w:val="none" w:sz="0" w:space="0" w:color="auto"/>
                  </w:divBdr>
                </w:div>
                <w:div w:id="167524224">
                  <w:marLeft w:val="640"/>
                  <w:marRight w:val="0"/>
                  <w:marTop w:val="0"/>
                  <w:marBottom w:val="0"/>
                  <w:divBdr>
                    <w:top w:val="none" w:sz="0" w:space="0" w:color="auto"/>
                    <w:left w:val="none" w:sz="0" w:space="0" w:color="auto"/>
                    <w:bottom w:val="none" w:sz="0" w:space="0" w:color="auto"/>
                    <w:right w:val="none" w:sz="0" w:space="0" w:color="auto"/>
                  </w:divBdr>
                </w:div>
                <w:div w:id="207108666">
                  <w:marLeft w:val="640"/>
                  <w:marRight w:val="0"/>
                  <w:marTop w:val="0"/>
                  <w:marBottom w:val="0"/>
                  <w:divBdr>
                    <w:top w:val="none" w:sz="0" w:space="0" w:color="auto"/>
                    <w:left w:val="none" w:sz="0" w:space="0" w:color="auto"/>
                    <w:bottom w:val="none" w:sz="0" w:space="0" w:color="auto"/>
                    <w:right w:val="none" w:sz="0" w:space="0" w:color="auto"/>
                  </w:divBdr>
                </w:div>
                <w:div w:id="265889255">
                  <w:marLeft w:val="640"/>
                  <w:marRight w:val="0"/>
                  <w:marTop w:val="0"/>
                  <w:marBottom w:val="0"/>
                  <w:divBdr>
                    <w:top w:val="none" w:sz="0" w:space="0" w:color="auto"/>
                    <w:left w:val="none" w:sz="0" w:space="0" w:color="auto"/>
                    <w:bottom w:val="none" w:sz="0" w:space="0" w:color="auto"/>
                    <w:right w:val="none" w:sz="0" w:space="0" w:color="auto"/>
                  </w:divBdr>
                </w:div>
                <w:div w:id="268239607">
                  <w:marLeft w:val="640"/>
                  <w:marRight w:val="0"/>
                  <w:marTop w:val="0"/>
                  <w:marBottom w:val="0"/>
                  <w:divBdr>
                    <w:top w:val="none" w:sz="0" w:space="0" w:color="auto"/>
                    <w:left w:val="none" w:sz="0" w:space="0" w:color="auto"/>
                    <w:bottom w:val="none" w:sz="0" w:space="0" w:color="auto"/>
                    <w:right w:val="none" w:sz="0" w:space="0" w:color="auto"/>
                  </w:divBdr>
                </w:div>
                <w:div w:id="311523100">
                  <w:marLeft w:val="640"/>
                  <w:marRight w:val="0"/>
                  <w:marTop w:val="0"/>
                  <w:marBottom w:val="0"/>
                  <w:divBdr>
                    <w:top w:val="none" w:sz="0" w:space="0" w:color="auto"/>
                    <w:left w:val="none" w:sz="0" w:space="0" w:color="auto"/>
                    <w:bottom w:val="none" w:sz="0" w:space="0" w:color="auto"/>
                    <w:right w:val="none" w:sz="0" w:space="0" w:color="auto"/>
                  </w:divBdr>
                </w:div>
                <w:div w:id="336615887">
                  <w:marLeft w:val="640"/>
                  <w:marRight w:val="0"/>
                  <w:marTop w:val="0"/>
                  <w:marBottom w:val="0"/>
                  <w:divBdr>
                    <w:top w:val="none" w:sz="0" w:space="0" w:color="auto"/>
                    <w:left w:val="none" w:sz="0" w:space="0" w:color="auto"/>
                    <w:bottom w:val="none" w:sz="0" w:space="0" w:color="auto"/>
                    <w:right w:val="none" w:sz="0" w:space="0" w:color="auto"/>
                  </w:divBdr>
                </w:div>
                <w:div w:id="353307872">
                  <w:marLeft w:val="640"/>
                  <w:marRight w:val="0"/>
                  <w:marTop w:val="0"/>
                  <w:marBottom w:val="0"/>
                  <w:divBdr>
                    <w:top w:val="none" w:sz="0" w:space="0" w:color="auto"/>
                    <w:left w:val="none" w:sz="0" w:space="0" w:color="auto"/>
                    <w:bottom w:val="none" w:sz="0" w:space="0" w:color="auto"/>
                    <w:right w:val="none" w:sz="0" w:space="0" w:color="auto"/>
                  </w:divBdr>
                </w:div>
                <w:div w:id="361590841">
                  <w:marLeft w:val="640"/>
                  <w:marRight w:val="0"/>
                  <w:marTop w:val="0"/>
                  <w:marBottom w:val="0"/>
                  <w:divBdr>
                    <w:top w:val="none" w:sz="0" w:space="0" w:color="auto"/>
                    <w:left w:val="none" w:sz="0" w:space="0" w:color="auto"/>
                    <w:bottom w:val="none" w:sz="0" w:space="0" w:color="auto"/>
                    <w:right w:val="none" w:sz="0" w:space="0" w:color="auto"/>
                  </w:divBdr>
                </w:div>
                <w:div w:id="443305269">
                  <w:marLeft w:val="640"/>
                  <w:marRight w:val="0"/>
                  <w:marTop w:val="0"/>
                  <w:marBottom w:val="0"/>
                  <w:divBdr>
                    <w:top w:val="none" w:sz="0" w:space="0" w:color="auto"/>
                    <w:left w:val="none" w:sz="0" w:space="0" w:color="auto"/>
                    <w:bottom w:val="none" w:sz="0" w:space="0" w:color="auto"/>
                    <w:right w:val="none" w:sz="0" w:space="0" w:color="auto"/>
                  </w:divBdr>
                </w:div>
                <w:div w:id="483593627">
                  <w:marLeft w:val="640"/>
                  <w:marRight w:val="0"/>
                  <w:marTop w:val="0"/>
                  <w:marBottom w:val="0"/>
                  <w:divBdr>
                    <w:top w:val="none" w:sz="0" w:space="0" w:color="auto"/>
                    <w:left w:val="none" w:sz="0" w:space="0" w:color="auto"/>
                    <w:bottom w:val="none" w:sz="0" w:space="0" w:color="auto"/>
                    <w:right w:val="none" w:sz="0" w:space="0" w:color="auto"/>
                  </w:divBdr>
                </w:div>
                <w:div w:id="608858804">
                  <w:marLeft w:val="640"/>
                  <w:marRight w:val="0"/>
                  <w:marTop w:val="0"/>
                  <w:marBottom w:val="0"/>
                  <w:divBdr>
                    <w:top w:val="none" w:sz="0" w:space="0" w:color="auto"/>
                    <w:left w:val="none" w:sz="0" w:space="0" w:color="auto"/>
                    <w:bottom w:val="none" w:sz="0" w:space="0" w:color="auto"/>
                    <w:right w:val="none" w:sz="0" w:space="0" w:color="auto"/>
                  </w:divBdr>
                </w:div>
                <w:div w:id="726414131">
                  <w:marLeft w:val="640"/>
                  <w:marRight w:val="0"/>
                  <w:marTop w:val="0"/>
                  <w:marBottom w:val="0"/>
                  <w:divBdr>
                    <w:top w:val="none" w:sz="0" w:space="0" w:color="auto"/>
                    <w:left w:val="none" w:sz="0" w:space="0" w:color="auto"/>
                    <w:bottom w:val="none" w:sz="0" w:space="0" w:color="auto"/>
                    <w:right w:val="none" w:sz="0" w:space="0" w:color="auto"/>
                  </w:divBdr>
                </w:div>
                <w:div w:id="727612582">
                  <w:marLeft w:val="640"/>
                  <w:marRight w:val="0"/>
                  <w:marTop w:val="0"/>
                  <w:marBottom w:val="0"/>
                  <w:divBdr>
                    <w:top w:val="none" w:sz="0" w:space="0" w:color="auto"/>
                    <w:left w:val="none" w:sz="0" w:space="0" w:color="auto"/>
                    <w:bottom w:val="none" w:sz="0" w:space="0" w:color="auto"/>
                    <w:right w:val="none" w:sz="0" w:space="0" w:color="auto"/>
                  </w:divBdr>
                </w:div>
                <w:div w:id="732892418">
                  <w:marLeft w:val="640"/>
                  <w:marRight w:val="0"/>
                  <w:marTop w:val="0"/>
                  <w:marBottom w:val="0"/>
                  <w:divBdr>
                    <w:top w:val="none" w:sz="0" w:space="0" w:color="auto"/>
                    <w:left w:val="none" w:sz="0" w:space="0" w:color="auto"/>
                    <w:bottom w:val="none" w:sz="0" w:space="0" w:color="auto"/>
                    <w:right w:val="none" w:sz="0" w:space="0" w:color="auto"/>
                  </w:divBdr>
                </w:div>
                <w:div w:id="758797290">
                  <w:marLeft w:val="640"/>
                  <w:marRight w:val="0"/>
                  <w:marTop w:val="0"/>
                  <w:marBottom w:val="0"/>
                  <w:divBdr>
                    <w:top w:val="none" w:sz="0" w:space="0" w:color="auto"/>
                    <w:left w:val="none" w:sz="0" w:space="0" w:color="auto"/>
                    <w:bottom w:val="none" w:sz="0" w:space="0" w:color="auto"/>
                    <w:right w:val="none" w:sz="0" w:space="0" w:color="auto"/>
                  </w:divBdr>
                </w:div>
                <w:div w:id="883444944">
                  <w:marLeft w:val="640"/>
                  <w:marRight w:val="0"/>
                  <w:marTop w:val="0"/>
                  <w:marBottom w:val="0"/>
                  <w:divBdr>
                    <w:top w:val="none" w:sz="0" w:space="0" w:color="auto"/>
                    <w:left w:val="none" w:sz="0" w:space="0" w:color="auto"/>
                    <w:bottom w:val="none" w:sz="0" w:space="0" w:color="auto"/>
                    <w:right w:val="none" w:sz="0" w:space="0" w:color="auto"/>
                  </w:divBdr>
                </w:div>
                <w:div w:id="928580547">
                  <w:marLeft w:val="640"/>
                  <w:marRight w:val="0"/>
                  <w:marTop w:val="0"/>
                  <w:marBottom w:val="0"/>
                  <w:divBdr>
                    <w:top w:val="none" w:sz="0" w:space="0" w:color="auto"/>
                    <w:left w:val="none" w:sz="0" w:space="0" w:color="auto"/>
                    <w:bottom w:val="none" w:sz="0" w:space="0" w:color="auto"/>
                    <w:right w:val="none" w:sz="0" w:space="0" w:color="auto"/>
                  </w:divBdr>
                </w:div>
                <w:div w:id="951859984">
                  <w:marLeft w:val="640"/>
                  <w:marRight w:val="0"/>
                  <w:marTop w:val="0"/>
                  <w:marBottom w:val="0"/>
                  <w:divBdr>
                    <w:top w:val="none" w:sz="0" w:space="0" w:color="auto"/>
                    <w:left w:val="none" w:sz="0" w:space="0" w:color="auto"/>
                    <w:bottom w:val="none" w:sz="0" w:space="0" w:color="auto"/>
                    <w:right w:val="none" w:sz="0" w:space="0" w:color="auto"/>
                  </w:divBdr>
                </w:div>
                <w:div w:id="968705693">
                  <w:marLeft w:val="640"/>
                  <w:marRight w:val="0"/>
                  <w:marTop w:val="0"/>
                  <w:marBottom w:val="0"/>
                  <w:divBdr>
                    <w:top w:val="none" w:sz="0" w:space="0" w:color="auto"/>
                    <w:left w:val="none" w:sz="0" w:space="0" w:color="auto"/>
                    <w:bottom w:val="none" w:sz="0" w:space="0" w:color="auto"/>
                    <w:right w:val="none" w:sz="0" w:space="0" w:color="auto"/>
                  </w:divBdr>
                </w:div>
                <w:div w:id="993223503">
                  <w:marLeft w:val="640"/>
                  <w:marRight w:val="0"/>
                  <w:marTop w:val="0"/>
                  <w:marBottom w:val="0"/>
                  <w:divBdr>
                    <w:top w:val="none" w:sz="0" w:space="0" w:color="auto"/>
                    <w:left w:val="none" w:sz="0" w:space="0" w:color="auto"/>
                    <w:bottom w:val="none" w:sz="0" w:space="0" w:color="auto"/>
                    <w:right w:val="none" w:sz="0" w:space="0" w:color="auto"/>
                  </w:divBdr>
                </w:div>
                <w:div w:id="998462962">
                  <w:marLeft w:val="640"/>
                  <w:marRight w:val="0"/>
                  <w:marTop w:val="0"/>
                  <w:marBottom w:val="0"/>
                  <w:divBdr>
                    <w:top w:val="none" w:sz="0" w:space="0" w:color="auto"/>
                    <w:left w:val="none" w:sz="0" w:space="0" w:color="auto"/>
                    <w:bottom w:val="none" w:sz="0" w:space="0" w:color="auto"/>
                    <w:right w:val="none" w:sz="0" w:space="0" w:color="auto"/>
                  </w:divBdr>
                </w:div>
                <w:div w:id="1008405923">
                  <w:marLeft w:val="640"/>
                  <w:marRight w:val="0"/>
                  <w:marTop w:val="0"/>
                  <w:marBottom w:val="0"/>
                  <w:divBdr>
                    <w:top w:val="none" w:sz="0" w:space="0" w:color="auto"/>
                    <w:left w:val="none" w:sz="0" w:space="0" w:color="auto"/>
                    <w:bottom w:val="none" w:sz="0" w:space="0" w:color="auto"/>
                    <w:right w:val="none" w:sz="0" w:space="0" w:color="auto"/>
                  </w:divBdr>
                </w:div>
                <w:div w:id="1120958723">
                  <w:marLeft w:val="640"/>
                  <w:marRight w:val="0"/>
                  <w:marTop w:val="0"/>
                  <w:marBottom w:val="0"/>
                  <w:divBdr>
                    <w:top w:val="none" w:sz="0" w:space="0" w:color="auto"/>
                    <w:left w:val="none" w:sz="0" w:space="0" w:color="auto"/>
                    <w:bottom w:val="none" w:sz="0" w:space="0" w:color="auto"/>
                    <w:right w:val="none" w:sz="0" w:space="0" w:color="auto"/>
                  </w:divBdr>
                </w:div>
                <w:div w:id="1143893510">
                  <w:marLeft w:val="640"/>
                  <w:marRight w:val="0"/>
                  <w:marTop w:val="0"/>
                  <w:marBottom w:val="0"/>
                  <w:divBdr>
                    <w:top w:val="none" w:sz="0" w:space="0" w:color="auto"/>
                    <w:left w:val="none" w:sz="0" w:space="0" w:color="auto"/>
                    <w:bottom w:val="none" w:sz="0" w:space="0" w:color="auto"/>
                    <w:right w:val="none" w:sz="0" w:space="0" w:color="auto"/>
                  </w:divBdr>
                </w:div>
                <w:div w:id="1244142685">
                  <w:marLeft w:val="640"/>
                  <w:marRight w:val="0"/>
                  <w:marTop w:val="0"/>
                  <w:marBottom w:val="0"/>
                  <w:divBdr>
                    <w:top w:val="none" w:sz="0" w:space="0" w:color="auto"/>
                    <w:left w:val="none" w:sz="0" w:space="0" w:color="auto"/>
                    <w:bottom w:val="none" w:sz="0" w:space="0" w:color="auto"/>
                    <w:right w:val="none" w:sz="0" w:space="0" w:color="auto"/>
                  </w:divBdr>
                </w:div>
                <w:div w:id="1300958851">
                  <w:marLeft w:val="640"/>
                  <w:marRight w:val="0"/>
                  <w:marTop w:val="0"/>
                  <w:marBottom w:val="0"/>
                  <w:divBdr>
                    <w:top w:val="none" w:sz="0" w:space="0" w:color="auto"/>
                    <w:left w:val="none" w:sz="0" w:space="0" w:color="auto"/>
                    <w:bottom w:val="none" w:sz="0" w:space="0" w:color="auto"/>
                    <w:right w:val="none" w:sz="0" w:space="0" w:color="auto"/>
                  </w:divBdr>
                </w:div>
                <w:div w:id="1304123157">
                  <w:marLeft w:val="640"/>
                  <w:marRight w:val="0"/>
                  <w:marTop w:val="0"/>
                  <w:marBottom w:val="0"/>
                  <w:divBdr>
                    <w:top w:val="none" w:sz="0" w:space="0" w:color="auto"/>
                    <w:left w:val="none" w:sz="0" w:space="0" w:color="auto"/>
                    <w:bottom w:val="none" w:sz="0" w:space="0" w:color="auto"/>
                    <w:right w:val="none" w:sz="0" w:space="0" w:color="auto"/>
                  </w:divBdr>
                </w:div>
                <w:div w:id="1357388602">
                  <w:marLeft w:val="640"/>
                  <w:marRight w:val="0"/>
                  <w:marTop w:val="0"/>
                  <w:marBottom w:val="0"/>
                  <w:divBdr>
                    <w:top w:val="none" w:sz="0" w:space="0" w:color="auto"/>
                    <w:left w:val="none" w:sz="0" w:space="0" w:color="auto"/>
                    <w:bottom w:val="none" w:sz="0" w:space="0" w:color="auto"/>
                    <w:right w:val="none" w:sz="0" w:space="0" w:color="auto"/>
                  </w:divBdr>
                </w:div>
                <w:div w:id="1390030313">
                  <w:marLeft w:val="640"/>
                  <w:marRight w:val="0"/>
                  <w:marTop w:val="0"/>
                  <w:marBottom w:val="0"/>
                  <w:divBdr>
                    <w:top w:val="none" w:sz="0" w:space="0" w:color="auto"/>
                    <w:left w:val="none" w:sz="0" w:space="0" w:color="auto"/>
                    <w:bottom w:val="none" w:sz="0" w:space="0" w:color="auto"/>
                    <w:right w:val="none" w:sz="0" w:space="0" w:color="auto"/>
                  </w:divBdr>
                </w:div>
                <w:div w:id="1405567344">
                  <w:marLeft w:val="640"/>
                  <w:marRight w:val="0"/>
                  <w:marTop w:val="0"/>
                  <w:marBottom w:val="0"/>
                  <w:divBdr>
                    <w:top w:val="none" w:sz="0" w:space="0" w:color="auto"/>
                    <w:left w:val="none" w:sz="0" w:space="0" w:color="auto"/>
                    <w:bottom w:val="none" w:sz="0" w:space="0" w:color="auto"/>
                    <w:right w:val="none" w:sz="0" w:space="0" w:color="auto"/>
                  </w:divBdr>
                </w:div>
                <w:div w:id="1449933121">
                  <w:marLeft w:val="640"/>
                  <w:marRight w:val="0"/>
                  <w:marTop w:val="0"/>
                  <w:marBottom w:val="0"/>
                  <w:divBdr>
                    <w:top w:val="none" w:sz="0" w:space="0" w:color="auto"/>
                    <w:left w:val="none" w:sz="0" w:space="0" w:color="auto"/>
                    <w:bottom w:val="none" w:sz="0" w:space="0" w:color="auto"/>
                    <w:right w:val="none" w:sz="0" w:space="0" w:color="auto"/>
                  </w:divBdr>
                </w:div>
                <w:div w:id="1497837825">
                  <w:marLeft w:val="640"/>
                  <w:marRight w:val="0"/>
                  <w:marTop w:val="0"/>
                  <w:marBottom w:val="0"/>
                  <w:divBdr>
                    <w:top w:val="none" w:sz="0" w:space="0" w:color="auto"/>
                    <w:left w:val="none" w:sz="0" w:space="0" w:color="auto"/>
                    <w:bottom w:val="none" w:sz="0" w:space="0" w:color="auto"/>
                    <w:right w:val="none" w:sz="0" w:space="0" w:color="auto"/>
                  </w:divBdr>
                </w:div>
                <w:div w:id="1577399264">
                  <w:marLeft w:val="640"/>
                  <w:marRight w:val="0"/>
                  <w:marTop w:val="0"/>
                  <w:marBottom w:val="0"/>
                  <w:divBdr>
                    <w:top w:val="none" w:sz="0" w:space="0" w:color="auto"/>
                    <w:left w:val="none" w:sz="0" w:space="0" w:color="auto"/>
                    <w:bottom w:val="none" w:sz="0" w:space="0" w:color="auto"/>
                    <w:right w:val="none" w:sz="0" w:space="0" w:color="auto"/>
                  </w:divBdr>
                </w:div>
                <w:div w:id="1732536625">
                  <w:marLeft w:val="640"/>
                  <w:marRight w:val="0"/>
                  <w:marTop w:val="0"/>
                  <w:marBottom w:val="0"/>
                  <w:divBdr>
                    <w:top w:val="none" w:sz="0" w:space="0" w:color="auto"/>
                    <w:left w:val="none" w:sz="0" w:space="0" w:color="auto"/>
                    <w:bottom w:val="none" w:sz="0" w:space="0" w:color="auto"/>
                    <w:right w:val="none" w:sz="0" w:space="0" w:color="auto"/>
                  </w:divBdr>
                </w:div>
                <w:div w:id="1739788981">
                  <w:marLeft w:val="640"/>
                  <w:marRight w:val="0"/>
                  <w:marTop w:val="0"/>
                  <w:marBottom w:val="0"/>
                  <w:divBdr>
                    <w:top w:val="none" w:sz="0" w:space="0" w:color="auto"/>
                    <w:left w:val="none" w:sz="0" w:space="0" w:color="auto"/>
                    <w:bottom w:val="none" w:sz="0" w:space="0" w:color="auto"/>
                    <w:right w:val="none" w:sz="0" w:space="0" w:color="auto"/>
                  </w:divBdr>
                </w:div>
                <w:div w:id="1846168364">
                  <w:marLeft w:val="640"/>
                  <w:marRight w:val="0"/>
                  <w:marTop w:val="0"/>
                  <w:marBottom w:val="0"/>
                  <w:divBdr>
                    <w:top w:val="none" w:sz="0" w:space="0" w:color="auto"/>
                    <w:left w:val="none" w:sz="0" w:space="0" w:color="auto"/>
                    <w:bottom w:val="none" w:sz="0" w:space="0" w:color="auto"/>
                    <w:right w:val="none" w:sz="0" w:space="0" w:color="auto"/>
                  </w:divBdr>
                </w:div>
                <w:div w:id="1900747779">
                  <w:marLeft w:val="640"/>
                  <w:marRight w:val="0"/>
                  <w:marTop w:val="0"/>
                  <w:marBottom w:val="0"/>
                  <w:divBdr>
                    <w:top w:val="none" w:sz="0" w:space="0" w:color="auto"/>
                    <w:left w:val="none" w:sz="0" w:space="0" w:color="auto"/>
                    <w:bottom w:val="none" w:sz="0" w:space="0" w:color="auto"/>
                    <w:right w:val="none" w:sz="0" w:space="0" w:color="auto"/>
                  </w:divBdr>
                </w:div>
                <w:div w:id="1904632367">
                  <w:marLeft w:val="640"/>
                  <w:marRight w:val="0"/>
                  <w:marTop w:val="0"/>
                  <w:marBottom w:val="0"/>
                  <w:divBdr>
                    <w:top w:val="none" w:sz="0" w:space="0" w:color="auto"/>
                    <w:left w:val="none" w:sz="0" w:space="0" w:color="auto"/>
                    <w:bottom w:val="none" w:sz="0" w:space="0" w:color="auto"/>
                    <w:right w:val="none" w:sz="0" w:space="0" w:color="auto"/>
                  </w:divBdr>
                </w:div>
                <w:div w:id="1907763614">
                  <w:marLeft w:val="640"/>
                  <w:marRight w:val="0"/>
                  <w:marTop w:val="0"/>
                  <w:marBottom w:val="0"/>
                  <w:divBdr>
                    <w:top w:val="none" w:sz="0" w:space="0" w:color="auto"/>
                    <w:left w:val="none" w:sz="0" w:space="0" w:color="auto"/>
                    <w:bottom w:val="none" w:sz="0" w:space="0" w:color="auto"/>
                    <w:right w:val="none" w:sz="0" w:space="0" w:color="auto"/>
                  </w:divBdr>
                </w:div>
                <w:div w:id="2004427460">
                  <w:marLeft w:val="640"/>
                  <w:marRight w:val="0"/>
                  <w:marTop w:val="0"/>
                  <w:marBottom w:val="0"/>
                  <w:divBdr>
                    <w:top w:val="none" w:sz="0" w:space="0" w:color="auto"/>
                    <w:left w:val="none" w:sz="0" w:space="0" w:color="auto"/>
                    <w:bottom w:val="none" w:sz="0" w:space="0" w:color="auto"/>
                    <w:right w:val="none" w:sz="0" w:space="0" w:color="auto"/>
                  </w:divBdr>
                </w:div>
              </w:divsChild>
            </w:div>
            <w:div w:id="1579098503">
              <w:marLeft w:val="0"/>
              <w:marRight w:val="0"/>
              <w:marTop w:val="0"/>
              <w:marBottom w:val="0"/>
              <w:divBdr>
                <w:top w:val="none" w:sz="0" w:space="0" w:color="auto"/>
                <w:left w:val="none" w:sz="0" w:space="0" w:color="auto"/>
                <w:bottom w:val="none" w:sz="0" w:space="0" w:color="auto"/>
                <w:right w:val="none" w:sz="0" w:space="0" w:color="auto"/>
              </w:divBdr>
              <w:divsChild>
                <w:div w:id="28534018">
                  <w:marLeft w:val="640"/>
                  <w:marRight w:val="0"/>
                  <w:marTop w:val="0"/>
                  <w:marBottom w:val="0"/>
                  <w:divBdr>
                    <w:top w:val="none" w:sz="0" w:space="0" w:color="auto"/>
                    <w:left w:val="none" w:sz="0" w:space="0" w:color="auto"/>
                    <w:bottom w:val="none" w:sz="0" w:space="0" w:color="auto"/>
                    <w:right w:val="none" w:sz="0" w:space="0" w:color="auto"/>
                  </w:divBdr>
                </w:div>
                <w:div w:id="73859119">
                  <w:marLeft w:val="640"/>
                  <w:marRight w:val="0"/>
                  <w:marTop w:val="0"/>
                  <w:marBottom w:val="0"/>
                  <w:divBdr>
                    <w:top w:val="none" w:sz="0" w:space="0" w:color="auto"/>
                    <w:left w:val="none" w:sz="0" w:space="0" w:color="auto"/>
                    <w:bottom w:val="none" w:sz="0" w:space="0" w:color="auto"/>
                    <w:right w:val="none" w:sz="0" w:space="0" w:color="auto"/>
                  </w:divBdr>
                </w:div>
                <w:div w:id="142088921">
                  <w:marLeft w:val="640"/>
                  <w:marRight w:val="0"/>
                  <w:marTop w:val="0"/>
                  <w:marBottom w:val="0"/>
                  <w:divBdr>
                    <w:top w:val="none" w:sz="0" w:space="0" w:color="auto"/>
                    <w:left w:val="none" w:sz="0" w:space="0" w:color="auto"/>
                    <w:bottom w:val="none" w:sz="0" w:space="0" w:color="auto"/>
                    <w:right w:val="none" w:sz="0" w:space="0" w:color="auto"/>
                  </w:divBdr>
                </w:div>
                <w:div w:id="201207444">
                  <w:marLeft w:val="640"/>
                  <w:marRight w:val="0"/>
                  <w:marTop w:val="0"/>
                  <w:marBottom w:val="0"/>
                  <w:divBdr>
                    <w:top w:val="none" w:sz="0" w:space="0" w:color="auto"/>
                    <w:left w:val="none" w:sz="0" w:space="0" w:color="auto"/>
                    <w:bottom w:val="none" w:sz="0" w:space="0" w:color="auto"/>
                    <w:right w:val="none" w:sz="0" w:space="0" w:color="auto"/>
                  </w:divBdr>
                </w:div>
                <w:div w:id="209154193">
                  <w:marLeft w:val="640"/>
                  <w:marRight w:val="0"/>
                  <w:marTop w:val="0"/>
                  <w:marBottom w:val="0"/>
                  <w:divBdr>
                    <w:top w:val="none" w:sz="0" w:space="0" w:color="auto"/>
                    <w:left w:val="none" w:sz="0" w:space="0" w:color="auto"/>
                    <w:bottom w:val="none" w:sz="0" w:space="0" w:color="auto"/>
                    <w:right w:val="none" w:sz="0" w:space="0" w:color="auto"/>
                  </w:divBdr>
                </w:div>
                <w:div w:id="212277240">
                  <w:marLeft w:val="640"/>
                  <w:marRight w:val="0"/>
                  <w:marTop w:val="0"/>
                  <w:marBottom w:val="0"/>
                  <w:divBdr>
                    <w:top w:val="none" w:sz="0" w:space="0" w:color="auto"/>
                    <w:left w:val="none" w:sz="0" w:space="0" w:color="auto"/>
                    <w:bottom w:val="none" w:sz="0" w:space="0" w:color="auto"/>
                    <w:right w:val="none" w:sz="0" w:space="0" w:color="auto"/>
                  </w:divBdr>
                </w:div>
                <w:div w:id="351418109">
                  <w:marLeft w:val="640"/>
                  <w:marRight w:val="0"/>
                  <w:marTop w:val="0"/>
                  <w:marBottom w:val="0"/>
                  <w:divBdr>
                    <w:top w:val="none" w:sz="0" w:space="0" w:color="auto"/>
                    <w:left w:val="none" w:sz="0" w:space="0" w:color="auto"/>
                    <w:bottom w:val="none" w:sz="0" w:space="0" w:color="auto"/>
                    <w:right w:val="none" w:sz="0" w:space="0" w:color="auto"/>
                  </w:divBdr>
                </w:div>
                <w:div w:id="447435088">
                  <w:marLeft w:val="640"/>
                  <w:marRight w:val="0"/>
                  <w:marTop w:val="0"/>
                  <w:marBottom w:val="0"/>
                  <w:divBdr>
                    <w:top w:val="none" w:sz="0" w:space="0" w:color="auto"/>
                    <w:left w:val="none" w:sz="0" w:space="0" w:color="auto"/>
                    <w:bottom w:val="none" w:sz="0" w:space="0" w:color="auto"/>
                    <w:right w:val="none" w:sz="0" w:space="0" w:color="auto"/>
                  </w:divBdr>
                </w:div>
                <w:div w:id="461778075">
                  <w:marLeft w:val="640"/>
                  <w:marRight w:val="0"/>
                  <w:marTop w:val="0"/>
                  <w:marBottom w:val="0"/>
                  <w:divBdr>
                    <w:top w:val="none" w:sz="0" w:space="0" w:color="auto"/>
                    <w:left w:val="none" w:sz="0" w:space="0" w:color="auto"/>
                    <w:bottom w:val="none" w:sz="0" w:space="0" w:color="auto"/>
                    <w:right w:val="none" w:sz="0" w:space="0" w:color="auto"/>
                  </w:divBdr>
                </w:div>
                <w:div w:id="586695735">
                  <w:marLeft w:val="640"/>
                  <w:marRight w:val="0"/>
                  <w:marTop w:val="0"/>
                  <w:marBottom w:val="0"/>
                  <w:divBdr>
                    <w:top w:val="none" w:sz="0" w:space="0" w:color="auto"/>
                    <w:left w:val="none" w:sz="0" w:space="0" w:color="auto"/>
                    <w:bottom w:val="none" w:sz="0" w:space="0" w:color="auto"/>
                    <w:right w:val="none" w:sz="0" w:space="0" w:color="auto"/>
                  </w:divBdr>
                </w:div>
                <w:div w:id="640305099">
                  <w:marLeft w:val="640"/>
                  <w:marRight w:val="0"/>
                  <w:marTop w:val="0"/>
                  <w:marBottom w:val="0"/>
                  <w:divBdr>
                    <w:top w:val="none" w:sz="0" w:space="0" w:color="auto"/>
                    <w:left w:val="none" w:sz="0" w:space="0" w:color="auto"/>
                    <w:bottom w:val="none" w:sz="0" w:space="0" w:color="auto"/>
                    <w:right w:val="none" w:sz="0" w:space="0" w:color="auto"/>
                  </w:divBdr>
                </w:div>
                <w:div w:id="640306528">
                  <w:marLeft w:val="640"/>
                  <w:marRight w:val="0"/>
                  <w:marTop w:val="0"/>
                  <w:marBottom w:val="0"/>
                  <w:divBdr>
                    <w:top w:val="none" w:sz="0" w:space="0" w:color="auto"/>
                    <w:left w:val="none" w:sz="0" w:space="0" w:color="auto"/>
                    <w:bottom w:val="none" w:sz="0" w:space="0" w:color="auto"/>
                    <w:right w:val="none" w:sz="0" w:space="0" w:color="auto"/>
                  </w:divBdr>
                </w:div>
                <w:div w:id="674068969">
                  <w:marLeft w:val="640"/>
                  <w:marRight w:val="0"/>
                  <w:marTop w:val="0"/>
                  <w:marBottom w:val="0"/>
                  <w:divBdr>
                    <w:top w:val="none" w:sz="0" w:space="0" w:color="auto"/>
                    <w:left w:val="none" w:sz="0" w:space="0" w:color="auto"/>
                    <w:bottom w:val="none" w:sz="0" w:space="0" w:color="auto"/>
                    <w:right w:val="none" w:sz="0" w:space="0" w:color="auto"/>
                  </w:divBdr>
                </w:div>
                <w:div w:id="700517625">
                  <w:marLeft w:val="640"/>
                  <w:marRight w:val="0"/>
                  <w:marTop w:val="0"/>
                  <w:marBottom w:val="0"/>
                  <w:divBdr>
                    <w:top w:val="none" w:sz="0" w:space="0" w:color="auto"/>
                    <w:left w:val="none" w:sz="0" w:space="0" w:color="auto"/>
                    <w:bottom w:val="none" w:sz="0" w:space="0" w:color="auto"/>
                    <w:right w:val="none" w:sz="0" w:space="0" w:color="auto"/>
                  </w:divBdr>
                </w:div>
                <w:div w:id="720832414">
                  <w:marLeft w:val="640"/>
                  <w:marRight w:val="0"/>
                  <w:marTop w:val="0"/>
                  <w:marBottom w:val="0"/>
                  <w:divBdr>
                    <w:top w:val="none" w:sz="0" w:space="0" w:color="auto"/>
                    <w:left w:val="none" w:sz="0" w:space="0" w:color="auto"/>
                    <w:bottom w:val="none" w:sz="0" w:space="0" w:color="auto"/>
                    <w:right w:val="none" w:sz="0" w:space="0" w:color="auto"/>
                  </w:divBdr>
                </w:div>
                <w:div w:id="761611004">
                  <w:marLeft w:val="640"/>
                  <w:marRight w:val="0"/>
                  <w:marTop w:val="0"/>
                  <w:marBottom w:val="0"/>
                  <w:divBdr>
                    <w:top w:val="none" w:sz="0" w:space="0" w:color="auto"/>
                    <w:left w:val="none" w:sz="0" w:space="0" w:color="auto"/>
                    <w:bottom w:val="none" w:sz="0" w:space="0" w:color="auto"/>
                    <w:right w:val="none" w:sz="0" w:space="0" w:color="auto"/>
                  </w:divBdr>
                </w:div>
                <w:div w:id="766343779">
                  <w:marLeft w:val="640"/>
                  <w:marRight w:val="0"/>
                  <w:marTop w:val="0"/>
                  <w:marBottom w:val="0"/>
                  <w:divBdr>
                    <w:top w:val="none" w:sz="0" w:space="0" w:color="auto"/>
                    <w:left w:val="none" w:sz="0" w:space="0" w:color="auto"/>
                    <w:bottom w:val="none" w:sz="0" w:space="0" w:color="auto"/>
                    <w:right w:val="none" w:sz="0" w:space="0" w:color="auto"/>
                  </w:divBdr>
                </w:div>
                <w:div w:id="812721400">
                  <w:marLeft w:val="640"/>
                  <w:marRight w:val="0"/>
                  <w:marTop w:val="0"/>
                  <w:marBottom w:val="0"/>
                  <w:divBdr>
                    <w:top w:val="none" w:sz="0" w:space="0" w:color="auto"/>
                    <w:left w:val="none" w:sz="0" w:space="0" w:color="auto"/>
                    <w:bottom w:val="none" w:sz="0" w:space="0" w:color="auto"/>
                    <w:right w:val="none" w:sz="0" w:space="0" w:color="auto"/>
                  </w:divBdr>
                </w:div>
                <w:div w:id="813373948">
                  <w:marLeft w:val="640"/>
                  <w:marRight w:val="0"/>
                  <w:marTop w:val="0"/>
                  <w:marBottom w:val="0"/>
                  <w:divBdr>
                    <w:top w:val="none" w:sz="0" w:space="0" w:color="auto"/>
                    <w:left w:val="none" w:sz="0" w:space="0" w:color="auto"/>
                    <w:bottom w:val="none" w:sz="0" w:space="0" w:color="auto"/>
                    <w:right w:val="none" w:sz="0" w:space="0" w:color="auto"/>
                  </w:divBdr>
                </w:div>
                <w:div w:id="864709729">
                  <w:marLeft w:val="640"/>
                  <w:marRight w:val="0"/>
                  <w:marTop w:val="0"/>
                  <w:marBottom w:val="0"/>
                  <w:divBdr>
                    <w:top w:val="none" w:sz="0" w:space="0" w:color="auto"/>
                    <w:left w:val="none" w:sz="0" w:space="0" w:color="auto"/>
                    <w:bottom w:val="none" w:sz="0" w:space="0" w:color="auto"/>
                    <w:right w:val="none" w:sz="0" w:space="0" w:color="auto"/>
                  </w:divBdr>
                </w:div>
                <w:div w:id="934169986">
                  <w:marLeft w:val="640"/>
                  <w:marRight w:val="0"/>
                  <w:marTop w:val="0"/>
                  <w:marBottom w:val="0"/>
                  <w:divBdr>
                    <w:top w:val="none" w:sz="0" w:space="0" w:color="auto"/>
                    <w:left w:val="none" w:sz="0" w:space="0" w:color="auto"/>
                    <w:bottom w:val="none" w:sz="0" w:space="0" w:color="auto"/>
                    <w:right w:val="none" w:sz="0" w:space="0" w:color="auto"/>
                  </w:divBdr>
                </w:div>
                <w:div w:id="1091127806">
                  <w:marLeft w:val="640"/>
                  <w:marRight w:val="0"/>
                  <w:marTop w:val="0"/>
                  <w:marBottom w:val="0"/>
                  <w:divBdr>
                    <w:top w:val="none" w:sz="0" w:space="0" w:color="auto"/>
                    <w:left w:val="none" w:sz="0" w:space="0" w:color="auto"/>
                    <w:bottom w:val="none" w:sz="0" w:space="0" w:color="auto"/>
                    <w:right w:val="none" w:sz="0" w:space="0" w:color="auto"/>
                  </w:divBdr>
                </w:div>
                <w:div w:id="1095130924">
                  <w:marLeft w:val="640"/>
                  <w:marRight w:val="0"/>
                  <w:marTop w:val="0"/>
                  <w:marBottom w:val="0"/>
                  <w:divBdr>
                    <w:top w:val="none" w:sz="0" w:space="0" w:color="auto"/>
                    <w:left w:val="none" w:sz="0" w:space="0" w:color="auto"/>
                    <w:bottom w:val="none" w:sz="0" w:space="0" w:color="auto"/>
                    <w:right w:val="none" w:sz="0" w:space="0" w:color="auto"/>
                  </w:divBdr>
                </w:div>
                <w:div w:id="1132484135">
                  <w:marLeft w:val="640"/>
                  <w:marRight w:val="0"/>
                  <w:marTop w:val="0"/>
                  <w:marBottom w:val="0"/>
                  <w:divBdr>
                    <w:top w:val="none" w:sz="0" w:space="0" w:color="auto"/>
                    <w:left w:val="none" w:sz="0" w:space="0" w:color="auto"/>
                    <w:bottom w:val="none" w:sz="0" w:space="0" w:color="auto"/>
                    <w:right w:val="none" w:sz="0" w:space="0" w:color="auto"/>
                  </w:divBdr>
                </w:div>
                <w:div w:id="1189097989">
                  <w:marLeft w:val="640"/>
                  <w:marRight w:val="0"/>
                  <w:marTop w:val="0"/>
                  <w:marBottom w:val="0"/>
                  <w:divBdr>
                    <w:top w:val="none" w:sz="0" w:space="0" w:color="auto"/>
                    <w:left w:val="none" w:sz="0" w:space="0" w:color="auto"/>
                    <w:bottom w:val="none" w:sz="0" w:space="0" w:color="auto"/>
                    <w:right w:val="none" w:sz="0" w:space="0" w:color="auto"/>
                  </w:divBdr>
                </w:div>
                <w:div w:id="1199005700">
                  <w:marLeft w:val="640"/>
                  <w:marRight w:val="0"/>
                  <w:marTop w:val="0"/>
                  <w:marBottom w:val="0"/>
                  <w:divBdr>
                    <w:top w:val="none" w:sz="0" w:space="0" w:color="auto"/>
                    <w:left w:val="none" w:sz="0" w:space="0" w:color="auto"/>
                    <w:bottom w:val="none" w:sz="0" w:space="0" w:color="auto"/>
                    <w:right w:val="none" w:sz="0" w:space="0" w:color="auto"/>
                  </w:divBdr>
                </w:div>
                <w:div w:id="1266890802">
                  <w:marLeft w:val="640"/>
                  <w:marRight w:val="0"/>
                  <w:marTop w:val="0"/>
                  <w:marBottom w:val="0"/>
                  <w:divBdr>
                    <w:top w:val="none" w:sz="0" w:space="0" w:color="auto"/>
                    <w:left w:val="none" w:sz="0" w:space="0" w:color="auto"/>
                    <w:bottom w:val="none" w:sz="0" w:space="0" w:color="auto"/>
                    <w:right w:val="none" w:sz="0" w:space="0" w:color="auto"/>
                  </w:divBdr>
                </w:div>
                <w:div w:id="1310596911">
                  <w:marLeft w:val="640"/>
                  <w:marRight w:val="0"/>
                  <w:marTop w:val="0"/>
                  <w:marBottom w:val="0"/>
                  <w:divBdr>
                    <w:top w:val="none" w:sz="0" w:space="0" w:color="auto"/>
                    <w:left w:val="none" w:sz="0" w:space="0" w:color="auto"/>
                    <w:bottom w:val="none" w:sz="0" w:space="0" w:color="auto"/>
                    <w:right w:val="none" w:sz="0" w:space="0" w:color="auto"/>
                  </w:divBdr>
                </w:div>
                <w:div w:id="1353605528">
                  <w:marLeft w:val="640"/>
                  <w:marRight w:val="0"/>
                  <w:marTop w:val="0"/>
                  <w:marBottom w:val="0"/>
                  <w:divBdr>
                    <w:top w:val="none" w:sz="0" w:space="0" w:color="auto"/>
                    <w:left w:val="none" w:sz="0" w:space="0" w:color="auto"/>
                    <w:bottom w:val="none" w:sz="0" w:space="0" w:color="auto"/>
                    <w:right w:val="none" w:sz="0" w:space="0" w:color="auto"/>
                  </w:divBdr>
                </w:div>
                <w:div w:id="1418090301">
                  <w:marLeft w:val="640"/>
                  <w:marRight w:val="0"/>
                  <w:marTop w:val="0"/>
                  <w:marBottom w:val="0"/>
                  <w:divBdr>
                    <w:top w:val="none" w:sz="0" w:space="0" w:color="auto"/>
                    <w:left w:val="none" w:sz="0" w:space="0" w:color="auto"/>
                    <w:bottom w:val="none" w:sz="0" w:space="0" w:color="auto"/>
                    <w:right w:val="none" w:sz="0" w:space="0" w:color="auto"/>
                  </w:divBdr>
                </w:div>
                <w:div w:id="1420910253">
                  <w:marLeft w:val="640"/>
                  <w:marRight w:val="0"/>
                  <w:marTop w:val="0"/>
                  <w:marBottom w:val="0"/>
                  <w:divBdr>
                    <w:top w:val="none" w:sz="0" w:space="0" w:color="auto"/>
                    <w:left w:val="none" w:sz="0" w:space="0" w:color="auto"/>
                    <w:bottom w:val="none" w:sz="0" w:space="0" w:color="auto"/>
                    <w:right w:val="none" w:sz="0" w:space="0" w:color="auto"/>
                  </w:divBdr>
                </w:div>
                <w:div w:id="1490366165">
                  <w:marLeft w:val="640"/>
                  <w:marRight w:val="0"/>
                  <w:marTop w:val="0"/>
                  <w:marBottom w:val="0"/>
                  <w:divBdr>
                    <w:top w:val="none" w:sz="0" w:space="0" w:color="auto"/>
                    <w:left w:val="none" w:sz="0" w:space="0" w:color="auto"/>
                    <w:bottom w:val="none" w:sz="0" w:space="0" w:color="auto"/>
                    <w:right w:val="none" w:sz="0" w:space="0" w:color="auto"/>
                  </w:divBdr>
                </w:div>
                <w:div w:id="1503857634">
                  <w:marLeft w:val="640"/>
                  <w:marRight w:val="0"/>
                  <w:marTop w:val="0"/>
                  <w:marBottom w:val="0"/>
                  <w:divBdr>
                    <w:top w:val="none" w:sz="0" w:space="0" w:color="auto"/>
                    <w:left w:val="none" w:sz="0" w:space="0" w:color="auto"/>
                    <w:bottom w:val="none" w:sz="0" w:space="0" w:color="auto"/>
                    <w:right w:val="none" w:sz="0" w:space="0" w:color="auto"/>
                  </w:divBdr>
                </w:div>
                <w:div w:id="1507288113">
                  <w:marLeft w:val="640"/>
                  <w:marRight w:val="0"/>
                  <w:marTop w:val="0"/>
                  <w:marBottom w:val="0"/>
                  <w:divBdr>
                    <w:top w:val="none" w:sz="0" w:space="0" w:color="auto"/>
                    <w:left w:val="none" w:sz="0" w:space="0" w:color="auto"/>
                    <w:bottom w:val="none" w:sz="0" w:space="0" w:color="auto"/>
                    <w:right w:val="none" w:sz="0" w:space="0" w:color="auto"/>
                  </w:divBdr>
                </w:div>
                <w:div w:id="1551304179">
                  <w:marLeft w:val="640"/>
                  <w:marRight w:val="0"/>
                  <w:marTop w:val="0"/>
                  <w:marBottom w:val="0"/>
                  <w:divBdr>
                    <w:top w:val="none" w:sz="0" w:space="0" w:color="auto"/>
                    <w:left w:val="none" w:sz="0" w:space="0" w:color="auto"/>
                    <w:bottom w:val="none" w:sz="0" w:space="0" w:color="auto"/>
                    <w:right w:val="none" w:sz="0" w:space="0" w:color="auto"/>
                  </w:divBdr>
                </w:div>
                <w:div w:id="1634561454">
                  <w:marLeft w:val="640"/>
                  <w:marRight w:val="0"/>
                  <w:marTop w:val="0"/>
                  <w:marBottom w:val="0"/>
                  <w:divBdr>
                    <w:top w:val="none" w:sz="0" w:space="0" w:color="auto"/>
                    <w:left w:val="none" w:sz="0" w:space="0" w:color="auto"/>
                    <w:bottom w:val="none" w:sz="0" w:space="0" w:color="auto"/>
                    <w:right w:val="none" w:sz="0" w:space="0" w:color="auto"/>
                  </w:divBdr>
                </w:div>
                <w:div w:id="1640501521">
                  <w:marLeft w:val="640"/>
                  <w:marRight w:val="0"/>
                  <w:marTop w:val="0"/>
                  <w:marBottom w:val="0"/>
                  <w:divBdr>
                    <w:top w:val="none" w:sz="0" w:space="0" w:color="auto"/>
                    <w:left w:val="none" w:sz="0" w:space="0" w:color="auto"/>
                    <w:bottom w:val="none" w:sz="0" w:space="0" w:color="auto"/>
                    <w:right w:val="none" w:sz="0" w:space="0" w:color="auto"/>
                  </w:divBdr>
                </w:div>
                <w:div w:id="1760174900">
                  <w:marLeft w:val="640"/>
                  <w:marRight w:val="0"/>
                  <w:marTop w:val="0"/>
                  <w:marBottom w:val="0"/>
                  <w:divBdr>
                    <w:top w:val="none" w:sz="0" w:space="0" w:color="auto"/>
                    <w:left w:val="none" w:sz="0" w:space="0" w:color="auto"/>
                    <w:bottom w:val="none" w:sz="0" w:space="0" w:color="auto"/>
                    <w:right w:val="none" w:sz="0" w:space="0" w:color="auto"/>
                  </w:divBdr>
                </w:div>
                <w:div w:id="1775202296">
                  <w:marLeft w:val="640"/>
                  <w:marRight w:val="0"/>
                  <w:marTop w:val="0"/>
                  <w:marBottom w:val="0"/>
                  <w:divBdr>
                    <w:top w:val="none" w:sz="0" w:space="0" w:color="auto"/>
                    <w:left w:val="none" w:sz="0" w:space="0" w:color="auto"/>
                    <w:bottom w:val="none" w:sz="0" w:space="0" w:color="auto"/>
                    <w:right w:val="none" w:sz="0" w:space="0" w:color="auto"/>
                  </w:divBdr>
                </w:div>
                <w:div w:id="1908219870">
                  <w:marLeft w:val="640"/>
                  <w:marRight w:val="0"/>
                  <w:marTop w:val="0"/>
                  <w:marBottom w:val="0"/>
                  <w:divBdr>
                    <w:top w:val="none" w:sz="0" w:space="0" w:color="auto"/>
                    <w:left w:val="none" w:sz="0" w:space="0" w:color="auto"/>
                    <w:bottom w:val="none" w:sz="0" w:space="0" w:color="auto"/>
                    <w:right w:val="none" w:sz="0" w:space="0" w:color="auto"/>
                  </w:divBdr>
                </w:div>
                <w:div w:id="1939827362">
                  <w:marLeft w:val="640"/>
                  <w:marRight w:val="0"/>
                  <w:marTop w:val="0"/>
                  <w:marBottom w:val="0"/>
                  <w:divBdr>
                    <w:top w:val="none" w:sz="0" w:space="0" w:color="auto"/>
                    <w:left w:val="none" w:sz="0" w:space="0" w:color="auto"/>
                    <w:bottom w:val="none" w:sz="0" w:space="0" w:color="auto"/>
                    <w:right w:val="none" w:sz="0" w:space="0" w:color="auto"/>
                  </w:divBdr>
                </w:div>
                <w:div w:id="1944264364">
                  <w:marLeft w:val="640"/>
                  <w:marRight w:val="0"/>
                  <w:marTop w:val="0"/>
                  <w:marBottom w:val="0"/>
                  <w:divBdr>
                    <w:top w:val="none" w:sz="0" w:space="0" w:color="auto"/>
                    <w:left w:val="none" w:sz="0" w:space="0" w:color="auto"/>
                    <w:bottom w:val="none" w:sz="0" w:space="0" w:color="auto"/>
                    <w:right w:val="none" w:sz="0" w:space="0" w:color="auto"/>
                  </w:divBdr>
                </w:div>
                <w:div w:id="1949002978">
                  <w:marLeft w:val="640"/>
                  <w:marRight w:val="0"/>
                  <w:marTop w:val="0"/>
                  <w:marBottom w:val="0"/>
                  <w:divBdr>
                    <w:top w:val="none" w:sz="0" w:space="0" w:color="auto"/>
                    <w:left w:val="none" w:sz="0" w:space="0" w:color="auto"/>
                    <w:bottom w:val="none" w:sz="0" w:space="0" w:color="auto"/>
                    <w:right w:val="none" w:sz="0" w:space="0" w:color="auto"/>
                  </w:divBdr>
                </w:div>
                <w:div w:id="2040888888">
                  <w:marLeft w:val="640"/>
                  <w:marRight w:val="0"/>
                  <w:marTop w:val="0"/>
                  <w:marBottom w:val="0"/>
                  <w:divBdr>
                    <w:top w:val="none" w:sz="0" w:space="0" w:color="auto"/>
                    <w:left w:val="none" w:sz="0" w:space="0" w:color="auto"/>
                    <w:bottom w:val="none" w:sz="0" w:space="0" w:color="auto"/>
                    <w:right w:val="none" w:sz="0" w:space="0" w:color="auto"/>
                  </w:divBdr>
                </w:div>
                <w:div w:id="20942745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47706463">
          <w:marLeft w:val="640"/>
          <w:marRight w:val="0"/>
          <w:marTop w:val="0"/>
          <w:marBottom w:val="0"/>
          <w:divBdr>
            <w:top w:val="none" w:sz="0" w:space="0" w:color="auto"/>
            <w:left w:val="none" w:sz="0" w:space="0" w:color="auto"/>
            <w:bottom w:val="none" w:sz="0" w:space="0" w:color="auto"/>
            <w:right w:val="none" w:sz="0" w:space="0" w:color="auto"/>
          </w:divBdr>
        </w:div>
        <w:div w:id="1665545135">
          <w:marLeft w:val="640"/>
          <w:marRight w:val="0"/>
          <w:marTop w:val="0"/>
          <w:marBottom w:val="0"/>
          <w:divBdr>
            <w:top w:val="none" w:sz="0" w:space="0" w:color="auto"/>
            <w:left w:val="none" w:sz="0" w:space="0" w:color="auto"/>
            <w:bottom w:val="none" w:sz="0" w:space="0" w:color="auto"/>
            <w:right w:val="none" w:sz="0" w:space="0" w:color="auto"/>
          </w:divBdr>
        </w:div>
        <w:div w:id="1707369743">
          <w:marLeft w:val="640"/>
          <w:marRight w:val="0"/>
          <w:marTop w:val="0"/>
          <w:marBottom w:val="0"/>
          <w:divBdr>
            <w:top w:val="none" w:sz="0" w:space="0" w:color="auto"/>
            <w:left w:val="none" w:sz="0" w:space="0" w:color="auto"/>
            <w:bottom w:val="none" w:sz="0" w:space="0" w:color="auto"/>
            <w:right w:val="none" w:sz="0" w:space="0" w:color="auto"/>
          </w:divBdr>
        </w:div>
        <w:div w:id="1892883946">
          <w:marLeft w:val="640"/>
          <w:marRight w:val="0"/>
          <w:marTop w:val="0"/>
          <w:marBottom w:val="0"/>
          <w:divBdr>
            <w:top w:val="none" w:sz="0" w:space="0" w:color="auto"/>
            <w:left w:val="none" w:sz="0" w:space="0" w:color="auto"/>
            <w:bottom w:val="none" w:sz="0" w:space="0" w:color="auto"/>
            <w:right w:val="none" w:sz="0" w:space="0" w:color="auto"/>
          </w:divBdr>
        </w:div>
        <w:div w:id="1918319223">
          <w:marLeft w:val="640"/>
          <w:marRight w:val="0"/>
          <w:marTop w:val="0"/>
          <w:marBottom w:val="0"/>
          <w:divBdr>
            <w:top w:val="none" w:sz="0" w:space="0" w:color="auto"/>
            <w:left w:val="none" w:sz="0" w:space="0" w:color="auto"/>
            <w:bottom w:val="none" w:sz="0" w:space="0" w:color="auto"/>
            <w:right w:val="none" w:sz="0" w:space="0" w:color="auto"/>
          </w:divBdr>
        </w:div>
        <w:div w:id="2052536804">
          <w:marLeft w:val="640"/>
          <w:marRight w:val="0"/>
          <w:marTop w:val="0"/>
          <w:marBottom w:val="0"/>
          <w:divBdr>
            <w:top w:val="none" w:sz="0" w:space="0" w:color="auto"/>
            <w:left w:val="none" w:sz="0" w:space="0" w:color="auto"/>
            <w:bottom w:val="none" w:sz="0" w:space="0" w:color="auto"/>
            <w:right w:val="none" w:sz="0" w:space="0" w:color="auto"/>
          </w:divBdr>
        </w:div>
        <w:div w:id="2064519435">
          <w:marLeft w:val="640"/>
          <w:marRight w:val="0"/>
          <w:marTop w:val="0"/>
          <w:marBottom w:val="0"/>
          <w:divBdr>
            <w:top w:val="none" w:sz="0" w:space="0" w:color="auto"/>
            <w:left w:val="none" w:sz="0" w:space="0" w:color="auto"/>
            <w:bottom w:val="none" w:sz="0" w:space="0" w:color="auto"/>
            <w:right w:val="none" w:sz="0" w:space="0" w:color="auto"/>
          </w:divBdr>
        </w:div>
        <w:div w:id="2087729915">
          <w:marLeft w:val="640"/>
          <w:marRight w:val="0"/>
          <w:marTop w:val="0"/>
          <w:marBottom w:val="0"/>
          <w:divBdr>
            <w:top w:val="none" w:sz="0" w:space="0" w:color="auto"/>
            <w:left w:val="none" w:sz="0" w:space="0" w:color="auto"/>
            <w:bottom w:val="none" w:sz="0" w:space="0" w:color="auto"/>
            <w:right w:val="none" w:sz="0" w:space="0" w:color="auto"/>
          </w:divBdr>
        </w:div>
        <w:div w:id="2127383807">
          <w:marLeft w:val="640"/>
          <w:marRight w:val="0"/>
          <w:marTop w:val="0"/>
          <w:marBottom w:val="0"/>
          <w:divBdr>
            <w:top w:val="none" w:sz="0" w:space="0" w:color="auto"/>
            <w:left w:val="none" w:sz="0" w:space="0" w:color="auto"/>
            <w:bottom w:val="none" w:sz="0" w:space="0" w:color="auto"/>
            <w:right w:val="none" w:sz="0" w:space="0" w:color="auto"/>
          </w:divBdr>
        </w:div>
      </w:divsChild>
    </w:div>
    <w:div w:id="1247572335">
      <w:bodyDiv w:val="1"/>
      <w:marLeft w:val="0"/>
      <w:marRight w:val="0"/>
      <w:marTop w:val="0"/>
      <w:marBottom w:val="0"/>
      <w:divBdr>
        <w:top w:val="none" w:sz="0" w:space="0" w:color="auto"/>
        <w:left w:val="none" w:sz="0" w:space="0" w:color="auto"/>
        <w:bottom w:val="none" w:sz="0" w:space="0" w:color="auto"/>
        <w:right w:val="none" w:sz="0" w:space="0" w:color="auto"/>
      </w:divBdr>
      <w:divsChild>
        <w:div w:id="129859525">
          <w:marLeft w:val="640"/>
          <w:marRight w:val="0"/>
          <w:marTop w:val="0"/>
          <w:marBottom w:val="0"/>
          <w:divBdr>
            <w:top w:val="none" w:sz="0" w:space="0" w:color="auto"/>
            <w:left w:val="none" w:sz="0" w:space="0" w:color="auto"/>
            <w:bottom w:val="none" w:sz="0" w:space="0" w:color="auto"/>
            <w:right w:val="none" w:sz="0" w:space="0" w:color="auto"/>
          </w:divBdr>
        </w:div>
        <w:div w:id="147401142">
          <w:marLeft w:val="640"/>
          <w:marRight w:val="0"/>
          <w:marTop w:val="0"/>
          <w:marBottom w:val="0"/>
          <w:divBdr>
            <w:top w:val="none" w:sz="0" w:space="0" w:color="auto"/>
            <w:left w:val="none" w:sz="0" w:space="0" w:color="auto"/>
            <w:bottom w:val="none" w:sz="0" w:space="0" w:color="auto"/>
            <w:right w:val="none" w:sz="0" w:space="0" w:color="auto"/>
          </w:divBdr>
        </w:div>
        <w:div w:id="164438012">
          <w:marLeft w:val="640"/>
          <w:marRight w:val="0"/>
          <w:marTop w:val="0"/>
          <w:marBottom w:val="0"/>
          <w:divBdr>
            <w:top w:val="none" w:sz="0" w:space="0" w:color="auto"/>
            <w:left w:val="none" w:sz="0" w:space="0" w:color="auto"/>
            <w:bottom w:val="none" w:sz="0" w:space="0" w:color="auto"/>
            <w:right w:val="none" w:sz="0" w:space="0" w:color="auto"/>
          </w:divBdr>
        </w:div>
        <w:div w:id="166213768">
          <w:marLeft w:val="640"/>
          <w:marRight w:val="0"/>
          <w:marTop w:val="0"/>
          <w:marBottom w:val="0"/>
          <w:divBdr>
            <w:top w:val="none" w:sz="0" w:space="0" w:color="auto"/>
            <w:left w:val="none" w:sz="0" w:space="0" w:color="auto"/>
            <w:bottom w:val="none" w:sz="0" w:space="0" w:color="auto"/>
            <w:right w:val="none" w:sz="0" w:space="0" w:color="auto"/>
          </w:divBdr>
        </w:div>
        <w:div w:id="172108974">
          <w:marLeft w:val="640"/>
          <w:marRight w:val="0"/>
          <w:marTop w:val="0"/>
          <w:marBottom w:val="0"/>
          <w:divBdr>
            <w:top w:val="none" w:sz="0" w:space="0" w:color="auto"/>
            <w:left w:val="none" w:sz="0" w:space="0" w:color="auto"/>
            <w:bottom w:val="none" w:sz="0" w:space="0" w:color="auto"/>
            <w:right w:val="none" w:sz="0" w:space="0" w:color="auto"/>
          </w:divBdr>
        </w:div>
        <w:div w:id="172495924">
          <w:marLeft w:val="640"/>
          <w:marRight w:val="0"/>
          <w:marTop w:val="0"/>
          <w:marBottom w:val="0"/>
          <w:divBdr>
            <w:top w:val="none" w:sz="0" w:space="0" w:color="auto"/>
            <w:left w:val="none" w:sz="0" w:space="0" w:color="auto"/>
            <w:bottom w:val="none" w:sz="0" w:space="0" w:color="auto"/>
            <w:right w:val="none" w:sz="0" w:space="0" w:color="auto"/>
          </w:divBdr>
        </w:div>
        <w:div w:id="183715997">
          <w:marLeft w:val="640"/>
          <w:marRight w:val="0"/>
          <w:marTop w:val="0"/>
          <w:marBottom w:val="0"/>
          <w:divBdr>
            <w:top w:val="none" w:sz="0" w:space="0" w:color="auto"/>
            <w:left w:val="none" w:sz="0" w:space="0" w:color="auto"/>
            <w:bottom w:val="none" w:sz="0" w:space="0" w:color="auto"/>
            <w:right w:val="none" w:sz="0" w:space="0" w:color="auto"/>
          </w:divBdr>
        </w:div>
        <w:div w:id="297150642">
          <w:marLeft w:val="640"/>
          <w:marRight w:val="0"/>
          <w:marTop w:val="0"/>
          <w:marBottom w:val="0"/>
          <w:divBdr>
            <w:top w:val="none" w:sz="0" w:space="0" w:color="auto"/>
            <w:left w:val="none" w:sz="0" w:space="0" w:color="auto"/>
            <w:bottom w:val="none" w:sz="0" w:space="0" w:color="auto"/>
            <w:right w:val="none" w:sz="0" w:space="0" w:color="auto"/>
          </w:divBdr>
        </w:div>
        <w:div w:id="397097222">
          <w:marLeft w:val="640"/>
          <w:marRight w:val="0"/>
          <w:marTop w:val="0"/>
          <w:marBottom w:val="0"/>
          <w:divBdr>
            <w:top w:val="none" w:sz="0" w:space="0" w:color="auto"/>
            <w:left w:val="none" w:sz="0" w:space="0" w:color="auto"/>
            <w:bottom w:val="none" w:sz="0" w:space="0" w:color="auto"/>
            <w:right w:val="none" w:sz="0" w:space="0" w:color="auto"/>
          </w:divBdr>
        </w:div>
        <w:div w:id="453790735">
          <w:marLeft w:val="640"/>
          <w:marRight w:val="0"/>
          <w:marTop w:val="0"/>
          <w:marBottom w:val="0"/>
          <w:divBdr>
            <w:top w:val="none" w:sz="0" w:space="0" w:color="auto"/>
            <w:left w:val="none" w:sz="0" w:space="0" w:color="auto"/>
            <w:bottom w:val="none" w:sz="0" w:space="0" w:color="auto"/>
            <w:right w:val="none" w:sz="0" w:space="0" w:color="auto"/>
          </w:divBdr>
        </w:div>
        <w:div w:id="481772043">
          <w:marLeft w:val="640"/>
          <w:marRight w:val="0"/>
          <w:marTop w:val="0"/>
          <w:marBottom w:val="0"/>
          <w:divBdr>
            <w:top w:val="none" w:sz="0" w:space="0" w:color="auto"/>
            <w:left w:val="none" w:sz="0" w:space="0" w:color="auto"/>
            <w:bottom w:val="none" w:sz="0" w:space="0" w:color="auto"/>
            <w:right w:val="none" w:sz="0" w:space="0" w:color="auto"/>
          </w:divBdr>
        </w:div>
        <w:div w:id="531500011">
          <w:marLeft w:val="640"/>
          <w:marRight w:val="0"/>
          <w:marTop w:val="0"/>
          <w:marBottom w:val="0"/>
          <w:divBdr>
            <w:top w:val="none" w:sz="0" w:space="0" w:color="auto"/>
            <w:left w:val="none" w:sz="0" w:space="0" w:color="auto"/>
            <w:bottom w:val="none" w:sz="0" w:space="0" w:color="auto"/>
            <w:right w:val="none" w:sz="0" w:space="0" w:color="auto"/>
          </w:divBdr>
        </w:div>
        <w:div w:id="560025750">
          <w:marLeft w:val="640"/>
          <w:marRight w:val="0"/>
          <w:marTop w:val="0"/>
          <w:marBottom w:val="0"/>
          <w:divBdr>
            <w:top w:val="none" w:sz="0" w:space="0" w:color="auto"/>
            <w:left w:val="none" w:sz="0" w:space="0" w:color="auto"/>
            <w:bottom w:val="none" w:sz="0" w:space="0" w:color="auto"/>
            <w:right w:val="none" w:sz="0" w:space="0" w:color="auto"/>
          </w:divBdr>
        </w:div>
        <w:div w:id="561868508">
          <w:marLeft w:val="640"/>
          <w:marRight w:val="0"/>
          <w:marTop w:val="0"/>
          <w:marBottom w:val="0"/>
          <w:divBdr>
            <w:top w:val="none" w:sz="0" w:space="0" w:color="auto"/>
            <w:left w:val="none" w:sz="0" w:space="0" w:color="auto"/>
            <w:bottom w:val="none" w:sz="0" w:space="0" w:color="auto"/>
            <w:right w:val="none" w:sz="0" w:space="0" w:color="auto"/>
          </w:divBdr>
        </w:div>
        <w:div w:id="582567093">
          <w:marLeft w:val="640"/>
          <w:marRight w:val="0"/>
          <w:marTop w:val="0"/>
          <w:marBottom w:val="0"/>
          <w:divBdr>
            <w:top w:val="none" w:sz="0" w:space="0" w:color="auto"/>
            <w:left w:val="none" w:sz="0" w:space="0" w:color="auto"/>
            <w:bottom w:val="none" w:sz="0" w:space="0" w:color="auto"/>
            <w:right w:val="none" w:sz="0" w:space="0" w:color="auto"/>
          </w:divBdr>
        </w:div>
        <w:div w:id="684525346">
          <w:marLeft w:val="640"/>
          <w:marRight w:val="0"/>
          <w:marTop w:val="0"/>
          <w:marBottom w:val="0"/>
          <w:divBdr>
            <w:top w:val="none" w:sz="0" w:space="0" w:color="auto"/>
            <w:left w:val="none" w:sz="0" w:space="0" w:color="auto"/>
            <w:bottom w:val="none" w:sz="0" w:space="0" w:color="auto"/>
            <w:right w:val="none" w:sz="0" w:space="0" w:color="auto"/>
          </w:divBdr>
        </w:div>
        <w:div w:id="722018463">
          <w:marLeft w:val="640"/>
          <w:marRight w:val="0"/>
          <w:marTop w:val="0"/>
          <w:marBottom w:val="0"/>
          <w:divBdr>
            <w:top w:val="none" w:sz="0" w:space="0" w:color="auto"/>
            <w:left w:val="none" w:sz="0" w:space="0" w:color="auto"/>
            <w:bottom w:val="none" w:sz="0" w:space="0" w:color="auto"/>
            <w:right w:val="none" w:sz="0" w:space="0" w:color="auto"/>
          </w:divBdr>
        </w:div>
        <w:div w:id="723716791">
          <w:marLeft w:val="640"/>
          <w:marRight w:val="0"/>
          <w:marTop w:val="0"/>
          <w:marBottom w:val="0"/>
          <w:divBdr>
            <w:top w:val="none" w:sz="0" w:space="0" w:color="auto"/>
            <w:left w:val="none" w:sz="0" w:space="0" w:color="auto"/>
            <w:bottom w:val="none" w:sz="0" w:space="0" w:color="auto"/>
            <w:right w:val="none" w:sz="0" w:space="0" w:color="auto"/>
          </w:divBdr>
        </w:div>
        <w:div w:id="864682935">
          <w:marLeft w:val="640"/>
          <w:marRight w:val="0"/>
          <w:marTop w:val="0"/>
          <w:marBottom w:val="0"/>
          <w:divBdr>
            <w:top w:val="none" w:sz="0" w:space="0" w:color="auto"/>
            <w:left w:val="none" w:sz="0" w:space="0" w:color="auto"/>
            <w:bottom w:val="none" w:sz="0" w:space="0" w:color="auto"/>
            <w:right w:val="none" w:sz="0" w:space="0" w:color="auto"/>
          </w:divBdr>
        </w:div>
        <w:div w:id="873083566">
          <w:marLeft w:val="640"/>
          <w:marRight w:val="0"/>
          <w:marTop w:val="0"/>
          <w:marBottom w:val="0"/>
          <w:divBdr>
            <w:top w:val="none" w:sz="0" w:space="0" w:color="auto"/>
            <w:left w:val="none" w:sz="0" w:space="0" w:color="auto"/>
            <w:bottom w:val="none" w:sz="0" w:space="0" w:color="auto"/>
            <w:right w:val="none" w:sz="0" w:space="0" w:color="auto"/>
          </w:divBdr>
        </w:div>
        <w:div w:id="1001398097">
          <w:marLeft w:val="640"/>
          <w:marRight w:val="0"/>
          <w:marTop w:val="0"/>
          <w:marBottom w:val="0"/>
          <w:divBdr>
            <w:top w:val="none" w:sz="0" w:space="0" w:color="auto"/>
            <w:left w:val="none" w:sz="0" w:space="0" w:color="auto"/>
            <w:bottom w:val="none" w:sz="0" w:space="0" w:color="auto"/>
            <w:right w:val="none" w:sz="0" w:space="0" w:color="auto"/>
          </w:divBdr>
        </w:div>
        <w:div w:id="1103190391">
          <w:marLeft w:val="640"/>
          <w:marRight w:val="0"/>
          <w:marTop w:val="0"/>
          <w:marBottom w:val="0"/>
          <w:divBdr>
            <w:top w:val="none" w:sz="0" w:space="0" w:color="auto"/>
            <w:left w:val="none" w:sz="0" w:space="0" w:color="auto"/>
            <w:bottom w:val="none" w:sz="0" w:space="0" w:color="auto"/>
            <w:right w:val="none" w:sz="0" w:space="0" w:color="auto"/>
          </w:divBdr>
        </w:div>
        <w:div w:id="1164858591">
          <w:marLeft w:val="640"/>
          <w:marRight w:val="0"/>
          <w:marTop w:val="0"/>
          <w:marBottom w:val="0"/>
          <w:divBdr>
            <w:top w:val="none" w:sz="0" w:space="0" w:color="auto"/>
            <w:left w:val="none" w:sz="0" w:space="0" w:color="auto"/>
            <w:bottom w:val="none" w:sz="0" w:space="0" w:color="auto"/>
            <w:right w:val="none" w:sz="0" w:space="0" w:color="auto"/>
          </w:divBdr>
        </w:div>
        <w:div w:id="1202594822">
          <w:marLeft w:val="640"/>
          <w:marRight w:val="0"/>
          <w:marTop w:val="0"/>
          <w:marBottom w:val="0"/>
          <w:divBdr>
            <w:top w:val="none" w:sz="0" w:space="0" w:color="auto"/>
            <w:left w:val="none" w:sz="0" w:space="0" w:color="auto"/>
            <w:bottom w:val="none" w:sz="0" w:space="0" w:color="auto"/>
            <w:right w:val="none" w:sz="0" w:space="0" w:color="auto"/>
          </w:divBdr>
        </w:div>
        <w:div w:id="1284380765">
          <w:marLeft w:val="640"/>
          <w:marRight w:val="0"/>
          <w:marTop w:val="0"/>
          <w:marBottom w:val="0"/>
          <w:divBdr>
            <w:top w:val="none" w:sz="0" w:space="0" w:color="auto"/>
            <w:left w:val="none" w:sz="0" w:space="0" w:color="auto"/>
            <w:bottom w:val="none" w:sz="0" w:space="0" w:color="auto"/>
            <w:right w:val="none" w:sz="0" w:space="0" w:color="auto"/>
          </w:divBdr>
        </w:div>
        <w:div w:id="1372344323">
          <w:marLeft w:val="640"/>
          <w:marRight w:val="0"/>
          <w:marTop w:val="0"/>
          <w:marBottom w:val="0"/>
          <w:divBdr>
            <w:top w:val="none" w:sz="0" w:space="0" w:color="auto"/>
            <w:left w:val="none" w:sz="0" w:space="0" w:color="auto"/>
            <w:bottom w:val="none" w:sz="0" w:space="0" w:color="auto"/>
            <w:right w:val="none" w:sz="0" w:space="0" w:color="auto"/>
          </w:divBdr>
        </w:div>
        <w:div w:id="1373966318">
          <w:marLeft w:val="640"/>
          <w:marRight w:val="0"/>
          <w:marTop w:val="0"/>
          <w:marBottom w:val="0"/>
          <w:divBdr>
            <w:top w:val="none" w:sz="0" w:space="0" w:color="auto"/>
            <w:left w:val="none" w:sz="0" w:space="0" w:color="auto"/>
            <w:bottom w:val="none" w:sz="0" w:space="0" w:color="auto"/>
            <w:right w:val="none" w:sz="0" w:space="0" w:color="auto"/>
          </w:divBdr>
        </w:div>
        <w:div w:id="1380785383">
          <w:marLeft w:val="640"/>
          <w:marRight w:val="0"/>
          <w:marTop w:val="0"/>
          <w:marBottom w:val="0"/>
          <w:divBdr>
            <w:top w:val="none" w:sz="0" w:space="0" w:color="auto"/>
            <w:left w:val="none" w:sz="0" w:space="0" w:color="auto"/>
            <w:bottom w:val="none" w:sz="0" w:space="0" w:color="auto"/>
            <w:right w:val="none" w:sz="0" w:space="0" w:color="auto"/>
          </w:divBdr>
        </w:div>
        <w:div w:id="1510021974">
          <w:marLeft w:val="640"/>
          <w:marRight w:val="0"/>
          <w:marTop w:val="0"/>
          <w:marBottom w:val="0"/>
          <w:divBdr>
            <w:top w:val="none" w:sz="0" w:space="0" w:color="auto"/>
            <w:left w:val="none" w:sz="0" w:space="0" w:color="auto"/>
            <w:bottom w:val="none" w:sz="0" w:space="0" w:color="auto"/>
            <w:right w:val="none" w:sz="0" w:space="0" w:color="auto"/>
          </w:divBdr>
        </w:div>
        <w:div w:id="1600916268">
          <w:marLeft w:val="640"/>
          <w:marRight w:val="0"/>
          <w:marTop w:val="0"/>
          <w:marBottom w:val="0"/>
          <w:divBdr>
            <w:top w:val="none" w:sz="0" w:space="0" w:color="auto"/>
            <w:left w:val="none" w:sz="0" w:space="0" w:color="auto"/>
            <w:bottom w:val="none" w:sz="0" w:space="0" w:color="auto"/>
            <w:right w:val="none" w:sz="0" w:space="0" w:color="auto"/>
          </w:divBdr>
        </w:div>
        <w:div w:id="1651445869">
          <w:marLeft w:val="640"/>
          <w:marRight w:val="0"/>
          <w:marTop w:val="0"/>
          <w:marBottom w:val="0"/>
          <w:divBdr>
            <w:top w:val="none" w:sz="0" w:space="0" w:color="auto"/>
            <w:left w:val="none" w:sz="0" w:space="0" w:color="auto"/>
            <w:bottom w:val="none" w:sz="0" w:space="0" w:color="auto"/>
            <w:right w:val="none" w:sz="0" w:space="0" w:color="auto"/>
          </w:divBdr>
        </w:div>
        <w:div w:id="2041008702">
          <w:marLeft w:val="640"/>
          <w:marRight w:val="0"/>
          <w:marTop w:val="0"/>
          <w:marBottom w:val="0"/>
          <w:divBdr>
            <w:top w:val="none" w:sz="0" w:space="0" w:color="auto"/>
            <w:left w:val="none" w:sz="0" w:space="0" w:color="auto"/>
            <w:bottom w:val="none" w:sz="0" w:space="0" w:color="auto"/>
            <w:right w:val="none" w:sz="0" w:space="0" w:color="auto"/>
          </w:divBdr>
        </w:div>
        <w:div w:id="2106917992">
          <w:marLeft w:val="640"/>
          <w:marRight w:val="0"/>
          <w:marTop w:val="0"/>
          <w:marBottom w:val="0"/>
          <w:divBdr>
            <w:top w:val="none" w:sz="0" w:space="0" w:color="auto"/>
            <w:left w:val="none" w:sz="0" w:space="0" w:color="auto"/>
            <w:bottom w:val="none" w:sz="0" w:space="0" w:color="auto"/>
            <w:right w:val="none" w:sz="0" w:space="0" w:color="auto"/>
          </w:divBdr>
        </w:div>
      </w:divsChild>
    </w:div>
    <w:div w:id="1249997185">
      <w:bodyDiv w:val="1"/>
      <w:marLeft w:val="0"/>
      <w:marRight w:val="0"/>
      <w:marTop w:val="0"/>
      <w:marBottom w:val="0"/>
      <w:divBdr>
        <w:top w:val="none" w:sz="0" w:space="0" w:color="auto"/>
        <w:left w:val="none" w:sz="0" w:space="0" w:color="auto"/>
        <w:bottom w:val="none" w:sz="0" w:space="0" w:color="auto"/>
        <w:right w:val="none" w:sz="0" w:space="0" w:color="auto"/>
      </w:divBdr>
      <w:divsChild>
        <w:div w:id="47533189">
          <w:marLeft w:val="640"/>
          <w:marRight w:val="0"/>
          <w:marTop w:val="0"/>
          <w:marBottom w:val="0"/>
          <w:divBdr>
            <w:top w:val="none" w:sz="0" w:space="0" w:color="auto"/>
            <w:left w:val="none" w:sz="0" w:space="0" w:color="auto"/>
            <w:bottom w:val="none" w:sz="0" w:space="0" w:color="auto"/>
            <w:right w:val="none" w:sz="0" w:space="0" w:color="auto"/>
          </w:divBdr>
        </w:div>
        <w:div w:id="101921142">
          <w:marLeft w:val="640"/>
          <w:marRight w:val="0"/>
          <w:marTop w:val="0"/>
          <w:marBottom w:val="0"/>
          <w:divBdr>
            <w:top w:val="none" w:sz="0" w:space="0" w:color="auto"/>
            <w:left w:val="none" w:sz="0" w:space="0" w:color="auto"/>
            <w:bottom w:val="none" w:sz="0" w:space="0" w:color="auto"/>
            <w:right w:val="none" w:sz="0" w:space="0" w:color="auto"/>
          </w:divBdr>
        </w:div>
        <w:div w:id="206140959">
          <w:marLeft w:val="640"/>
          <w:marRight w:val="0"/>
          <w:marTop w:val="0"/>
          <w:marBottom w:val="0"/>
          <w:divBdr>
            <w:top w:val="none" w:sz="0" w:space="0" w:color="auto"/>
            <w:left w:val="none" w:sz="0" w:space="0" w:color="auto"/>
            <w:bottom w:val="none" w:sz="0" w:space="0" w:color="auto"/>
            <w:right w:val="none" w:sz="0" w:space="0" w:color="auto"/>
          </w:divBdr>
        </w:div>
        <w:div w:id="251396178">
          <w:marLeft w:val="640"/>
          <w:marRight w:val="0"/>
          <w:marTop w:val="0"/>
          <w:marBottom w:val="0"/>
          <w:divBdr>
            <w:top w:val="none" w:sz="0" w:space="0" w:color="auto"/>
            <w:left w:val="none" w:sz="0" w:space="0" w:color="auto"/>
            <w:bottom w:val="none" w:sz="0" w:space="0" w:color="auto"/>
            <w:right w:val="none" w:sz="0" w:space="0" w:color="auto"/>
          </w:divBdr>
        </w:div>
        <w:div w:id="286935468">
          <w:marLeft w:val="640"/>
          <w:marRight w:val="0"/>
          <w:marTop w:val="0"/>
          <w:marBottom w:val="0"/>
          <w:divBdr>
            <w:top w:val="none" w:sz="0" w:space="0" w:color="auto"/>
            <w:left w:val="none" w:sz="0" w:space="0" w:color="auto"/>
            <w:bottom w:val="none" w:sz="0" w:space="0" w:color="auto"/>
            <w:right w:val="none" w:sz="0" w:space="0" w:color="auto"/>
          </w:divBdr>
        </w:div>
        <w:div w:id="364330795">
          <w:marLeft w:val="640"/>
          <w:marRight w:val="0"/>
          <w:marTop w:val="0"/>
          <w:marBottom w:val="0"/>
          <w:divBdr>
            <w:top w:val="none" w:sz="0" w:space="0" w:color="auto"/>
            <w:left w:val="none" w:sz="0" w:space="0" w:color="auto"/>
            <w:bottom w:val="none" w:sz="0" w:space="0" w:color="auto"/>
            <w:right w:val="none" w:sz="0" w:space="0" w:color="auto"/>
          </w:divBdr>
        </w:div>
        <w:div w:id="456144141">
          <w:marLeft w:val="640"/>
          <w:marRight w:val="0"/>
          <w:marTop w:val="0"/>
          <w:marBottom w:val="0"/>
          <w:divBdr>
            <w:top w:val="none" w:sz="0" w:space="0" w:color="auto"/>
            <w:left w:val="none" w:sz="0" w:space="0" w:color="auto"/>
            <w:bottom w:val="none" w:sz="0" w:space="0" w:color="auto"/>
            <w:right w:val="none" w:sz="0" w:space="0" w:color="auto"/>
          </w:divBdr>
        </w:div>
        <w:div w:id="465124822">
          <w:marLeft w:val="640"/>
          <w:marRight w:val="0"/>
          <w:marTop w:val="0"/>
          <w:marBottom w:val="0"/>
          <w:divBdr>
            <w:top w:val="none" w:sz="0" w:space="0" w:color="auto"/>
            <w:left w:val="none" w:sz="0" w:space="0" w:color="auto"/>
            <w:bottom w:val="none" w:sz="0" w:space="0" w:color="auto"/>
            <w:right w:val="none" w:sz="0" w:space="0" w:color="auto"/>
          </w:divBdr>
        </w:div>
        <w:div w:id="473644513">
          <w:marLeft w:val="640"/>
          <w:marRight w:val="0"/>
          <w:marTop w:val="0"/>
          <w:marBottom w:val="0"/>
          <w:divBdr>
            <w:top w:val="none" w:sz="0" w:space="0" w:color="auto"/>
            <w:left w:val="none" w:sz="0" w:space="0" w:color="auto"/>
            <w:bottom w:val="none" w:sz="0" w:space="0" w:color="auto"/>
            <w:right w:val="none" w:sz="0" w:space="0" w:color="auto"/>
          </w:divBdr>
        </w:div>
        <w:div w:id="643245132">
          <w:marLeft w:val="640"/>
          <w:marRight w:val="0"/>
          <w:marTop w:val="0"/>
          <w:marBottom w:val="0"/>
          <w:divBdr>
            <w:top w:val="none" w:sz="0" w:space="0" w:color="auto"/>
            <w:left w:val="none" w:sz="0" w:space="0" w:color="auto"/>
            <w:bottom w:val="none" w:sz="0" w:space="0" w:color="auto"/>
            <w:right w:val="none" w:sz="0" w:space="0" w:color="auto"/>
          </w:divBdr>
        </w:div>
        <w:div w:id="665665722">
          <w:marLeft w:val="640"/>
          <w:marRight w:val="0"/>
          <w:marTop w:val="0"/>
          <w:marBottom w:val="0"/>
          <w:divBdr>
            <w:top w:val="none" w:sz="0" w:space="0" w:color="auto"/>
            <w:left w:val="none" w:sz="0" w:space="0" w:color="auto"/>
            <w:bottom w:val="none" w:sz="0" w:space="0" w:color="auto"/>
            <w:right w:val="none" w:sz="0" w:space="0" w:color="auto"/>
          </w:divBdr>
        </w:div>
        <w:div w:id="685520963">
          <w:marLeft w:val="640"/>
          <w:marRight w:val="0"/>
          <w:marTop w:val="0"/>
          <w:marBottom w:val="0"/>
          <w:divBdr>
            <w:top w:val="none" w:sz="0" w:space="0" w:color="auto"/>
            <w:left w:val="none" w:sz="0" w:space="0" w:color="auto"/>
            <w:bottom w:val="none" w:sz="0" w:space="0" w:color="auto"/>
            <w:right w:val="none" w:sz="0" w:space="0" w:color="auto"/>
          </w:divBdr>
        </w:div>
        <w:div w:id="784932076">
          <w:marLeft w:val="640"/>
          <w:marRight w:val="0"/>
          <w:marTop w:val="0"/>
          <w:marBottom w:val="0"/>
          <w:divBdr>
            <w:top w:val="none" w:sz="0" w:space="0" w:color="auto"/>
            <w:left w:val="none" w:sz="0" w:space="0" w:color="auto"/>
            <w:bottom w:val="none" w:sz="0" w:space="0" w:color="auto"/>
            <w:right w:val="none" w:sz="0" w:space="0" w:color="auto"/>
          </w:divBdr>
        </w:div>
        <w:div w:id="953754836">
          <w:marLeft w:val="640"/>
          <w:marRight w:val="0"/>
          <w:marTop w:val="0"/>
          <w:marBottom w:val="0"/>
          <w:divBdr>
            <w:top w:val="none" w:sz="0" w:space="0" w:color="auto"/>
            <w:left w:val="none" w:sz="0" w:space="0" w:color="auto"/>
            <w:bottom w:val="none" w:sz="0" w:space="0" w:color="auto"/>
            <w:right w:val="none" w:sz="0" w:space="0" w:color="auto"/>
          </w:divBdr>
        </w:div>
        <w:div w:id="964384848">
          <w:marLeft w:val="640"/>
          <w:marRight w:val="0"/>
          <w:marTop w:val="0"/>
          <w:marBottom w:val="0"/>
          <w:divBdr>
            <w:top w:val="none" w:sz="0" w:space="0" w:color="auto"/>
            <w:left w:val="none" w:sz="0" w:space="0" w:color="auto"/>
            <w:bottom w:val="none" w:sz="0" w:space="0" w:color="auto"/>
            <w:right w:val="none" w:sz="0" w:space="0" w:color="auto"/>
          </w:divBdr>
        </w:div>
        <w:div w:id="981813190">
          <w:marLeft w:val="640"/>
          <w:marRight w:val="0"/>
          <w:marTop w:val="0"/>
          <w:marBottom w:val="0"/>
          <w:divBdr>
            <w:top w:val="none" w:sz="0" w:space="0" w:color="auto"/>
            <w:left w:val="none" w:sz="0" w:space="0" w:color="auto"/>
            <w:bottom w:val="none" w:sz="0" w:space="0" w:color="auto"/>
            <w:right w:val="none" w:sz="0" w:space="0" w:color="auto"/>
          </w:divBdr>
        </w:div>
        <w:div w:id="998967163">
          <w:marLeft w:val="640"/>
          <w:marRight w:val="0"/>
          <w:marTop w:val="0"/>
          <w:marBottom w:val="0"/>
          <w:divBdr>
            <w:top w:val="none" w:sz="0" w:space="0" w:color="auto"/>
            <w:left w:val="none" w:sz="0" w:space="0" w:color="auto"/>
            <w:bottom w:val="none" w:sz="0" w:space="0" w:color="auto"/>
            <w:right w:val="none" w:sz="0" w:space="0" w:color="auto"/>
          </w:divBdr>
        </w:div>
        <w:div w:id="1203446000">
          <w:marLeft w:val="640"/>
          <w:marRight w:val="0"/>
          <w:marTop w:val="0"/>
          <w:marBottom w:val="0"/>
          <w:divBdr>
            <w:top w:val="none" w:sz="0" w:space="0" w:color="auto"/>
            <w:left w:val="none" w:sz="0" w:space="0" w:color="auto"/>
            <w:bottom w:val="none" w:sz="0" w:space="0" w:color="auto"/>
            <w:right w:val="none" w:sz="0" w:space="0" w:color="auto"/>
          </w:divBdr>
        </w:div>
        <w:div w:id="1216502317">
          <w:marLeft w:val="640"/>
          <w:marRight w:val="0"/>
          <w:marTop w:val="0"/>
          <w:marBottom w:val="0"/>
          <w:divBdr>
            <w:top w:val="none" w:sz="0" w:space="0" w:color="auto"/>
            <w:left w:val="none" w:sz="0" w:space="0" w:color="auto"/>
            <w:bottom w:val="none" w:sz="0" w:space="0" w:color="auto"/>
            <w:right w:val="none" w:sz="0" w:space="0" w:color="auto"/>
          </w:divBdr>
        </w:div>
        <w:div w:id="1350529421">
          <w:marLeft w:val="640"/>
          <w:marRight w:val="0"/>
          <w:marTop w:val="0"/>
          <w:marBottom w:val="0"/>
          <w:divBdr>
            <w:top w:val="none" w:sz="0" w:space="0" w:color="auto"/>
            <w:left w:val="none" w:sz="0" w:space="0" w:color="auto"/>
            <w:bottom w:val="none" w:sz="0" w:space="0" w:color="auto"/>
            <w:right w:val="none" w:sz="0" w:space="0" w:color="auto"/>
          </w:divBdr>
        </w:div>
        <w:div w:id="1490056037">
          <w:marLeft w:val="640"/>
          <w:marRight w:val="0"/>
          <w:marTop w:val="0"/>
          <w:marBottom w:val="0"/>
          <w:divBdr>
            <w:top w:val="none" w:sz="0" w:space="0" w:color="auto"/>
            <w:left w:val="none" w:sz="0" w:space="0" w:color="auto"/>
            <w:bottom w:val="none" w:sz="0" w:space="0" w:color="auto"/>
            <w:right w:val="none" w:sz="0" w:space="0" w:color="auto"/>
          </w:divBdr>
        </w:div>
        <w:div w:id="1552112566">
          <w:marLeft w:val="640"/>
          <w:marRight w:val="0"/>
          <w:marTop w:val="0"/>
          <w:marBottom w:val="0"/>
          <w:divBdr>
            <w:top w:val="none" w:sz="0" w:space="0" w:color="auto"/>
            <w:left w:val="none" w:sz="0" w:space="0" w:color="auto"/>
            <w:bottom w:val="none" w:sz="0" w:space="0" w:color="auto"/>
            <w:right w:val="none" w:sz="0" w:space="0" w:color="auto"/>
          </w:divBdr>
        </w:div>
        <w:div w:id="1575238260">
          <w:marLeft w:val="640"/>
          <w:marRight w:val="0"/>
          <w:marTop w:val="0"/>
          <w:marBottom w:val="0"/>
          <w:divBdr>
            <w:top w:val="none" w:sz="0" w:space="0" w:color="auto"/>
            <w:left w:val="none" w:sz="0" w:space="0" w:color="auto"/>
            <w:bottom w:val="none" w:sz="0" w:space="0" w:color="auto"/>
            <w:right w:val="none" w:sz="0" w:space="0" w:color="auto"/>
          </w:divBdr>
        </w:div>
        <w:div w:id="1722166266">
          <w:marLeft w:val="640"/>
          <w:marRight w:val="0"/>
          <w:marTop w:val="0"/>
          <w:marBottom w:val="0"/>
          <w:divBdr>
            <w:top w:val="none" w:sz="0" w:space="0" w:color="auto"/>
            <w:left w:val="none" w:sz="0" w:space="0" w:color="auto"/>
            <w:bottom w:val="none" w:sz="0" w:space="0" w:color="auto"/>
            <w:right w:val="none" w:sz="0" w:space="0" w:color="auto"/>
          </w:divBdr>
        </w:div>
        <w:div w:id="1771974975">
          <w:marLeft w:val="640"/>
          <w:marRight w:val="0"/>
          <w:marTop w:val="0"/>
          <w:marBottom w:val="0"/>
          <w:divBdr>
            <w:top w:val="none" w:sz="0" w:space="0" w:color="auto"/>
            <w:left w:val="none" w:sz="0" w:space="0" w:color="auto"/>
            <w:bottom w:val="none" w:sz="0" w:space="0" w:color="auto"/>
            <w:right w:val="none" w:sz="0" w:space="0" w:color="auto"/>
          </w:divBdr>
        </w:div>
        <w:div w:id="1794710251">
          <w:marLeft w:val="640"/>
          <w:marRight w:val="0"/>
          <w:marTop w:val="0"/>
          <w:marBottom w:val="0"/>
          <w:divBdr>
            <w:top w:val="none" w:sz="0" w:space="0" w:color="auto"/>
            <w:left w:val="none" w:sz="0" w:space="0" w:color="auto"/>
            <w:bottom w:val="none" w:sz="0" w:space="0" w:color="auto"/>
            <w:right w:val="none" w:sz="0" w:space="0" w:color="auto"/>
          </w:divBdr>
        </w:div>
        <w:div w:id="1927687933">
          <w:marLeft w:val="640"/>
          <w:marRight w:val="0"/>
          <w:marTop w:val="0"/>
          <w:marBottom w:val="0"/>
          <w:divBdr>
            <w:top w:val="none" w:sz="0" w:space="0" w:color="auto"/>
            <w:left w:val="none" w:sz="0" w:space="0" w:color="auto"/>
            <w:bottom w:val="none" w:sz="0" w:space="0" w:color="auto"/>
            <w:right w:val="none" w:sz="0" w:space="0" w:color="auto"/>
          </w:divBdr>
        </w:div>
        <w:div w:id="1986004991">
          <w:marLeft w:val="640"/>
          <w:marRight w:val="0"/>
          <w:marTop w:val="0"/>
          <w:marBottom w:val="0"/>
          <w:divBdr>
            <w:top w:val="none" w:sz="0" w:space="0" w:color="auto"/>
            <w:left w:val="none" w:sz="0" w:space="0" w:color="auto"/>
            <w:bottom w:val="none" w:sz="0" w:space="0" w:color="auto"/>
            <w:right w:val="none" w:sz="0" w:space="0" w:color="auto"/>
          </w:divBdr>
        </w:div>
        <w:div w:id="2010133049">
          <w:marLeft w:val="640"/>
          <w:marRight w:val="0"/>
          <w:marTop w:val="0"/>
          <w:marBottom w:val="0"/>
          <w:divBdr>
            <w:top w:val="none" w:sz="0" w:space="0" w:color="auto"/>
            <w:left w:val="none" w:sz="0" w:space="0" w:color="auto"/>
            <w:bottom w:val="none" w:sz="0" w:space="0" w:color="auto"/>
            <w:right w:val="none" w:sz="0" w:space="0" w:color="auto"/>
          </w:divBdr>
        </w:div>
        <w:div w:id="2036613701">
          <w:marLeft w:val="640"/>
          <w:marRight w:val="0"/>
          <w:marTop w:val="0"/>
          <w:marBottom w:val="0"/>
          <w:divBdr>
            <w:top w:val="none" w:sz="0" w:space="0" w:color="auto"/>
            <w:left w:val="none" w:sz="0" w:space="0" w:color="auto"/>
            <w:bottom w:val="none" w:sz="0" w:space="0" w:color="auto"/>
            <w:right w:val="none" w:sz="0" w:space="0" w:color="auto"/>
          </w:divBdr>
        </w:div>
        <w:div w:id="2108883161">
          <w:marLeft w:val="640"/>
          <w:marRight w:val="0"/>
          <w:marTop w:val="0"/>
          <w:marBottom w:val="0"/>
          <w:divBdr>
            <w:top w:val="none" w:sz="0" w:space="0" w:color="auto"/>
            <w:left w:val="none" w:sz="0" w:space="0" w:color="auto"/>
            <w:bottom w:val="none" w:sz="0" w:space="0" w:color="auto"/>
            <w:right w:val="none" w:sz="0" w:space="0" w:color="auto"/>
          </w:divBdr>
        </w:div>
        <w:div w:id="2125881539">
          <w:marLeft w:val="640"/>
          <w:marRight w:val="0"/>
          <w:marTop w:val="0"/>
          <w:marBottom w:val="0"/>
          <w:divBdr>
            <w:top w:val="none" w:sz="0" w:space="0" w:color="auto"/>
            <w:left w:val="none" w:sz="0" w:space="0" w:color="auto"/>
            <w:bottom w:val="none" w:sz="0" w:space="0" w:color="auto"/>
            <w:right w:val="none" w:sz="0" w:space="0" w:color="auto"/>
          </w:divBdr>
        </w:div>
      </w:divsChild>
    </w:div>
    <w:div w:id="1258054743">
      <w:bodyDiv w:val="1"/>
      <w:marLeft w:val="0"/>
      <w:marRight w:val="0"/>
      <w:marTop w:val="0"/>
      <w:marBottom w:val="0"/>
      <w:divBdr>
        <w:top w:val="none" w:sz="0" w:space="0" w:color="auto"/>
        <w:left w:val="none" w:sz="0" w:space="0" w:color="auto"/>
        <w:bottom w:val="none" w:sz="0" w:space="0" w:color="auto"/>
        <w:right w:val="none" w:sz="0" w:space="0" w:color="auto"/>
      </w:divBdr>
      <w:divsChild>
        <w:div w:id="13239982">
          <w:marLeft w:val="640"/>
          <w:marRight w:val="0"/>
          <w:marTop w:val="0"/>
          <w:marBottom w:val="0"/>
          <w:divBdr>
            <w:top w:val="none" w:sz="0" w:space="0" w:color="auto"/>
            <w:left w:val="none" w:sz="0" w:space="0" w:color="auto"/>
            <w:bottom w:val="none" w:sz="0" w:space="0" w:color="auto"/>
            <w:right w:val="none" w:sz="0" w:space="0" w:color="auto"/>
          </w:divBdr>
        </w:div>
        <w:div w:id="19361537">
          <w:marLeft w:val="640"/>
          <w:marRight w:val="0"/>
          <w:marTop w:val="0"/>
          <w:marBottom w:val="0"/>
          <w:divBdr>
            <w:top w:val="none" w:sz="0" w:space="0" w:color="auto"/>
            <w:left w:val="none" w:sz="0" w:space="0" w:color="auto"/>
            <w:bottom w:val="none" w:sz="0" w:space="0" w:color="auto"/>
            <w:right w:val="none" w:sz="0" w:space="0" w:color="auto"/>
          </w:divBdr>
        </w:div>
        <w:div w:id="44374853">
          <w:marLeft w:val="640"/>
          <w:marRight w:val="0"/>
          <w:marTop w:val="0"/>
          <w:marBottom w:val="0"/>
          <w:divBdr>
            <w:top w:val="none" w:sz="0" w:space="0" w:color="auto"/>
            <w:left w:val="none" w:sz="0" w:space="0" w:color="auto"/>
            <w:bottom w:val="none" w:sz="0" w:space="0" w:color="auto"/>
            <w:right w:val="none" w:sz="0" w:space="0" w:color="auto"/>
          </w:divBdr>
        </w:div>
        <w:div w:id="56978578">
          <w:marLeft w:val="640"/>
          <w:marRight w:val="0"/>
          <w:marTop w:val="0"/>
          <w:marBottom w:val="0"/>
          <w:divBdr>
            <w:top w:val="none" w:sz="0" w:space="0" w:color="auto"/>
            <w:left w:val="none" w:sz="0" w:space="0" w:color="auto"/>
            <w:bottom w:val="none" w:sz="0" w:space="0" w:color="auto"/>
            <w:right w:val="none" w:sz="0" w:space="0" w:color="auto"/>
          </w:divBdr>
        </w:div>
        <w:div w:id="70737570">
          <w:marLeft w:val="640"/>
          <w:marRight w:val="0"/>
          <w:marTop w:val="0"/>
          <w:marBottom w:val="0"/>
          <w:divBdr>
            <w:top w:val="none" w:sz="0" w:space="0" w:color="auto"/>
            <w:left w:val="none" w:sz="0" w:space="0" w:color="auto"/>
            <w:bottom w:val="none" w:sz="0" w:space="0" w:color="auto"/>
            <w:right w:val="none" w:sz="0" w:space="0" w:color="auto"/>
          </w:divBdr>
        </w:div>
        <w:div w:id="149716544">
          <w:marLeft w:val="640"/>
          <w:marRight w:val="0"/>
          <w:marTop w:val="0"/>
          <w:marBottom w:val="0"/>
          <w:divBdr>
            <w:top w:val="none" w:sz="0" w:space="0" w:color="auto"/>
            <w:left w:val="none" w:sz="0" w:space="0" w:color="auto"/>
            <w:bottom w:val="none" w:sz="0" w:space="0" w:color="auto"/>
            <w:right w:val="none" w:sz="0" w:space="0" w:color="auto"/>
          </w:divBdr>
        </w:div>
        <w:div w:id="171993341">
          <w:marLeft w:val="640"/>
          <w:marRight w:val="0"/>
          <w:marTop w:val="0"/>
          <w:marBottom w:val="0"/>
          <w:divBdr>
            <w:top w:val="none" w:sz="0" w:space="0" w:color="auto"/>
            <w:left w:val="none" w:sz="0" w:space="0" w:color="auto"/>
            <w:bottom w:val="none" w:sz="0" w:space="0" w:color="auto"/>
            <w:right w:val="none" w:sz="0" w:space="0" w:color="auto"/>
          </w:divBdr>
        </w:div>
        <w:div w:id="185605389">
          <w:marLeft w:val="640"/>
          <w:marRight w:val="0"/>
          <w:marTop w:val="0"/>
          <w:marBottom w:val="0"/>
          <w:divBdr>
            <w:top w:val="none" w:sz="0" w:space="0" w:color="auto"/>
            <w:left w:val="none" w:sz="0" w:space="0" w:color="auto"/>
            <w:bottom w:val="none" w:sz="0" w:space="0" w:color="auto"/>
            <w:right w:val="none" w:sz="0" w:space="0" w:color="auto"/>
          </w:divBdr>
        </w:div>
        <w:div w:id="292099890">
          <w:marLeft w:val="640"/>
          <w:marRight w:val="0"/>
          <w:marTop w:val="0"/>
          <w:marBottom w:val="0"/>
          <w:divBdr>
            <w:top w:val="none" w:sz="0" w:space="0" w:color="auto"/>
            <w:left w:val="none" w:sz="0" w:space="0" w:color="auto"/>
            <w:bottom w:val="none" w:sz="0" w:space="0" w:color="auto"/>
            <w:right w:val="none" w:sz="0" w:space="0" w:color="auto"/>
          </w:divBdr>
          <w:divsChild>
            <w:div w:id="79644234">
              <w:marLeft w:val="0"/>
              <w:marRight w:val="0"/>
              <w:marTop w:val="0"/>
              <w:marBottom w:val="0"/>
              <w:divBdr>
                <w:top w:val="none" w:sz="0" w:space="0" w:color="auto"/>
                <w:left w:val="none" w:sz="0" w:space="0" w:color="auto"/>
                <w:bottom w:val="none" w:sz="0" w:space="0" w:color="auto"/>
                <w:right w:val="none" w:sz="0" w:space="0" w:color="auto"/>
              </w:divBdr>
              <w:divsChild>
                <w:div w:id="56903645">
                  <w:marLeft w:val="640"/>
                  <w:marRight w:val="0"/>
                  <w:marTop w:val="0"/>
                  <w:marBottom w:val="0"/>
                  <w:divBdr>
                    <w:top w:val="none" w:sz="0" w:space="0" w:color="auto"/>
                    <w:left w:val="none" w:sz="0" w:space="0" w:color="auto"/>
                    <w:bottom w:val="none" w:sz="0" w:space="0" w:color="auto"/>
                    <w:right w:val="none" w:sz="0" w:space="0" w:color="auto"/>
                  </w:divBdr>
                </w:div>
                <w:div w:id="119036102">
                  <w:marLeft w:val="640"/>
                  <w:marRight w:val="0"/>
                  <w:marTop w:val="0"/>
                  <w:marBottom w:val="0"/>
                  <w:divBdr>
                    <w:top w:val="none" w:sz="0" w:space="0" w:color="auto"/>
                    <w:left w:val="none" w:sz="0" w:space="0" w:color="auto"/>
                    <w:bottom w:val="none" w:sz="0" w:space="0" w:color="auto"/>
                    <w:right w:val="none" w:sz="0" w:space="0" w:color="auto"/>
                  </w:divBdr>
                </w:div>
                <w:div w:id="150800723">
                  <w:marLeft w:val="640"/>
                  <w:marRight w:val="0"/>
                  <w:marTop w:val="0"/>
                  <w:marBottom w:val="0"/>
                  <w:divBdr>
                    <w:top w:val="none" w:sz="0" w:space="0" w:color="auto"/>
                    <w:left w:val="none" w:sz="0" w:space="0" w:color="auto"/>
                    <w:bottom w:val="none" w:sz="0" w:space="0" w:color="auto"/>
                    <w:right w:val="none" w:sz="0" w:space="0" w:color="auto"/>
                  </w:divBdr>
                </w:div>
                <w:div w:id="173804335">
                  <w:marLeft w:val="640"/>
                  <w:marRight w:val="0"/>
                  <w:marTop w:val="0"/>
                  <w:marBottom w:val="0"/>
                  <w:divBdr>
                    <w:top w:val="none" w:sz="0" w:space="0" w:color="auto"/>
                    <w:left w:val="none" w:sz="0" w:space="0" w:color="auto"/>
                    <w:bottom w:val="none" w:sz="0" w:space="0" w:color="auto"/>
                    <w:right w:val="none" w:sz="0" w:space="0" w:color="auto"/>
                  </w:divBdr>
                </w:div>
                <w:div w:id="174005516">
                  <w:marLeft w:val="640"/>
                  <w:marRight w:val="0"/>
                  <w:marTop w:val="0"/>
                  <w:marBottom w:val="0"/>
                  <w:divBdr>
                    <w:top w:val="none" w:sz="0" w:space="0" w:color="auto"/>
                    <w:left w:val="none" w:sz="0" w:space="0" w:color="auto"/>
                    <w:bottom w:val="none" w:sz="0" w:space="0" w:color="auto"/>
                    <w:right w:val="none" w:sz="0" w:space="0" w:color="auto"/>
                  </w:divBdr>
                </w:div>
                <w:div w:id="182090984">
                  <w:marLeft w:val="640"/>
                  <w:marRight w:val="0"/>
                  <w:marTop w:val="0"/>
                  <w:marBottom w:val="0"/>
                  <w:divBdr>
                    <w:top w:val="none" w:sz="0" w:space="0" w:color="auto"/>
                    <w:left w:val="none" w:sz="0" w:space="0" w:color="auto"/>
                    <w:bottom w:val="none" w:sz="0" w:space="0" w:color="auto"/>
                    <w:right w:val="none" w:sz="0" w:space="0" w:color="auto"/>
                  </w:divBdr>
                </w:div>
                <w:div w:id="198905193">
                  <w:marLeft w:val="640"/>
                  <w:marRight w:val="0"/>
                  <w:marTop w:val="0"/>
                  <w:marBottom w:val="0"/>
                  <w:divBdr>
                    <w:top w:val="none" w:sz="0" w:space="0" w:color="auto"/>
                    <w:left w:val="none" w:sz="0" w:space="0" w:color="auto"/>
                    <w:bottom w:val="none" w:sz="0" w:space="0" w:color="auto"/>
                    <w:right w:val="none" w:sz="0" w:space="0" w:color="auto"/>
                  </w:divBdr>
                </w:div>
                <w:div w:id="264771479">
                  <w:marLeft w:val="640"/>
                  <w:marRight w:val="0"/>
                  <w:marTop w:val="0"/>
                  <w:marBottom w:val="0"/>
                  <w:divBdr>
                    <w:top w:val="none" w:sz="0" w:space="0" w:color="auto"/>
                    <w:left w:val="none" w:sz="0" w:space="0" w:color="auto"/>
                    <w:bottom w:val="none" w:sz="0" w:space="0" w:color="auto"/>
                    <w:right w:val="none" w:sz="0" w:space="0" w:color="auto"/>
                  </w:divBdr>
                </w:div>
                <w:div w:id="295792898">
                  <w:marLeft w:val="640"/>
                  <w:marRight w:val="0"/>
                  <w:marTop w:val="0"/>
                  <w:marBottom w:val="0"/>
                  <w:divBdr>
                    <w:top w:val="none" w:sz="0" w:space="0" w:color="auto"/>
                    <w:left w:val="none" w:sz="0" w:space="0" w:color="auto"/>
                    <w:bottom w:val="none" w:sz="0" w:space="0" w:color="auto"/>
                    <w:right w:val="none" w:sz="0" w:space="0" w:color="auto"/>
                  </w:divBdr>
                </w:div>
                <w:div w:id="336269282">
                  <w:marLeft w:val="640"/>
                  <w:marRight w:val="0"/>
                  <w:marTop w:val="0"/>
                  <w:marBottom w:val="0"/>
                  <w:divBdr>
                    <w:top w:val="none" w:sz="0" w:space="0" w:color="auto"/>
                    <w:left w:val="none" w:sz="0" w:space="0" w:color="auto"/>
                    <w:bottom w:val="none" w:sz="0" w:space="0" w:color="auto"/>
                    <w:right w:val="none" w:sz="0" w:space="0" w:color="auto"/>
                  </w:divBdr>
                </w:div>
                <w:div w:id="370686394">
                  <w:marLeft w:val="640"/>
                  <w:marRight w:val="0"/>
                  <w:marTop w:val="0"/>
                  <w:marBottom w:val="0"/>
                  <w:divBdr>
                    <w:top w:val="none" w:sz="0" w:space="0" w:color="auto"/>
                    <w:left w:val="none" w:sz="0" w:space="0" w:color="auto"/>
                    <w:bottom w:val="none" w:sz="0" w:space="0" w:color="auto"/>
                    <w:right w:val="none" w:sz="0" w:space="0" w:color="auto"/>
                  </w:divBdr>
                </w:div>
                <w:div w:id="401953163">
                  <w:marLeft w:val="640"/>
                  <w:marRight w:val="0"/>
                  <w:marTop w:val="0"/>
                  <w:marBottom w:val="0"/>
                  <w:divBdr>
                    <w:top w:val="none" w:sz="0" w:space="0" w:color="auto"/>
                    <w:left w:val="none" w:sz="0" w:space="0" w:color="auto"/>
                    <w:bottom w:val="none" w:sz="0" w:space="0" w:color="auto"/>
                    <w:right w:val="none" w:sz="0" w:space="0" w:color="auto"/>
                  </w:divBdr>
                </w:div>
                <w:div w:id="408581698">
                  <w:marLeft w:val="640"/>
                  <w:marRight w:val="0"/>
                  <w:marTop w:val="0"/>
                  <w:marBottom w:val="0"/>
                  <w:divBdr>
                    <w:top w:val="none" w:sz="0" w:space="0" w:color="auto"/>
                    <w:left w:val="none" w:sz="0" w:space="0" w:color="auto"/>
                    <w:bottom w:val="none" w:sz="0" w:space="0" w:color="auto"/>
                    <w:right w:val="none" w:sz="0" w:space="0" w:color="auto"/>
                  </w:divBdr>
                </w:div>
                <w:div w:id="452788769">
                  <w:marLeft w:val="640"/>
                  <w:marRight w:val="0"/>
                  <w:marTop w:val="0"/>
                  <w:marBottom w:val="0"/>
                  <w:divBdr>
                    <w:top w:val="none" w:sz="0" w:space="0" w:color="auto"/>
                    <w:left w:val="none" w:sz="0" w:space="0" w:color="auto"/>
                    <w:bottom w:val="none" w:sz="0" w:space="0" w:color="auto"/>
                    <w:right w:val="none" w:sz="0" w:space="0" w:color="auto"/>
                  </w:divBdr>
                </w:div>
                <w:div w:id="495193783">
                  <w:marLeft w:val="640"/>
                  <w:marRight w:val="0"/>
                  <w:marTop w:val="0"/>
                  <w:marBottom w:val="0"/>
                  <w:divBdr>
                    <w:top w:val="none" w:sz="0" w:space="0" w:color="auto"/>
                    <w:left w:val="none" w:sz="0" w:space="0" w:color="auto"/>
                    <w:bottom w:val="none" w:sz="0" w:space="0" w:color="auto"/>
                    <w:right w:val="none" w:sz="0" w:space="0" w:color="auto"/>
                  </w:divBdr>
                </w:div>
                <w:div w:id="505750296">
                  <w:marLeft w:val="640"/>
                  <w:marRight w:val="0"/>
                  <w:marTop w:val="0"/>
                  <w:marBottom w:val="0"/>
                  <w:divBdr>
                    <w:top w:val="none" w:sz="0" w:space="0" w:color="auto"/>
                    <w:left w:val="none" w:sz="0" w:space="0" w:color="auto"/>
                    <w:bottom w:val="none" w:sz="0" w:space="0" w:color="auto"/>
                    <w:right w:val="none" w:sz="0" w:space="0" w:color="auto"/>
                  </w:divBdr>
                </w:div>
                <w:div w:id="524908900">
                  <w:marLeft w:val="640"/>
                  <w:marRight w:val="0"/>
                  <w:marTop w:val="0"/>
                  <w:marBottom w:val="0"/>
                  <w:divBdr>
                    <w:top w:val="none" w:sz="0" w:space="0" w:color="auto"/>
                    <w:left w:val="none" w:sz="0" w:space="0" w:color="auto"/>
                    <w:bottom w:val="none" w:sz="0" w:space="0" w:color="auto"/>
                    <w:right w:val="none" w:sz="0" w:space="0" w:color="auto"/>
                  </w:divBdr>
                </w:div>
                <w:div w:id="541480847">
                  <w:marLeft w:val="640"/>
                  <w:marRight w:val="0"/>
                  <w:marTop w:val="0"/>
                  <w:marBottom w:val="0"/>
                  <w:divBdr>
                    <w:top w:val="none" w:sz="0" w:space="0" w:color="auto"/>
                    <w:left w:val="none" w:sz="0" w:space="0" w:color="auto"/>
                    <w:bottom w:val="none" w:sz="0" w:space="0" w:color="auto"/>
                    <w:right w:val="none" w:sz="0" w:space="0" w:color="auto"/>
                  </w:divBdr>
                </w:div>
                <w:div w:id="601645943">
                  <w:marLeft w:val="640"/>
                  <w:marRight w:val="0"/>
                  <w:marTop w:val="0"/>
                  <w:marBottom w:val="0"/>
                  <w:divBdr>
                    <w:top w:val="none" w:sz="0" w:space="0" w:color="auto"/>
                    <w:left w:val="none" w:sz="0" w:space="0" w:color="auto"/>
                    <w:bottom w:val="none" w:sz="0" w:space="0" w:color="auto"/>
                    <w:right w:val="none" w:sz="0" w:space="0" w:color="auto"/>
                  </w:divBdr>
                </w:div>
                <w:div w:id="603653121">
                  <w:marLeft w:val="640"/>
                  <w:marRight w:val="0"/>
                  <w:marTop w:val="0"/>
                  <w:marBottom w:val="0"/>
                  <w:divBdr>
                    <w:top w:val="none" w:sz="0" w:space="0" w:color="auto"/>
                    <w:left w:val="none" w:sz="0" w:space="0" w:color="auto"/>
                    <w:bottom w:val="none" w:sz="0" w:space="0" w:color="auto"/>
                    <w:right w:val="none" w:sz="0" w:space="0" w:color="auto"/>
                  </w:divBdr>
                </w:div>
                <w:div w:id="635571347">
                  <w:marLeft w:val="640"/>
                  <w:marRight w:val="0"/>
                  <w:marTop w:val="0"/>
                  <w:marBottom w:val="0"/>
                  <w:divBdr>
                    <w:top w:val="none" w:sz="0" w:space="0" w:color="auto"/>
                    <w:left w:val="none" w:sz="0" w:space="0" w:color="auto"/>
                    <w:bottom w:val="none" w:sz="0" w:space="0" w:color="auto"/>
                    <w:right w:val="none" w:sz="0" w:space="0" w:color="auto"/>
                  </w:divBdr>
                </w:div>
                <w:div w:id="678238016">
                  <w:marLeft w:val="640"/>
                  <w:marRight w:val="0"/>
                  <w:marTop w:val="0"/>
                  <w:marBottom w:val="0"/>
                  <w:divBdr>
                    <w:top w:val="none" w:sz="0" w:space="0" w:color="auto"/>
                    <w:left w:val="none" w:sz="0" w:space="0" w:color="auto"/>
                    <w:bottom w:val="none" w:sz="0" w:space="0" w:color="auto"/>
                    <w:right w:val="none" w:sz="0" w:space="0" w:color="auto"/>
                  </w:divBdr>
                </w:div>
                <w:div w:id="724181738">
                  <w:marLeft w:val="640"/>
                  <w:marRight w:val="0"/>
                  <w:marTop w:val="0"/>
                  <w:marBottom w:val="0"/>
                  <w:divBdr>
                    <w:top w:val="none" w:sz="0" w:space="0" w:color="auto"/>
                    <w:left w:val="none" w:sz="0" w:space="0" w:color="auto"/>
                    <w:bottom w:val="none" w:sz="0" w:space="0" w:color="auto"/>
                    <w:right w:val="none" w:sz="0" w:space="0" w:color="auto"/>
                  </w:divBdr>
                </w:div>
                <w:div w:id="886330533">
                  <w:marLeft w:val="640"/>
                  <w:marRight w:val="0"/>
                  <w:marTop w:val="0"/>
                  <w:marBottom w:val="0"/>
                  <w:divBdr>
                    <w:top w:val="none" w:sz="0" w:space="0" w:color="auto"/>
                    <w:left w:val="none" w:sz="0" w:space="0" w:color="auto"/>
                    <w:bottom w:val="none" w:sz="0" w:space="0" w:color="auto"/>
                    <w:right w:val="none" w:sz="0" w:space="0" w:color="auto"/>
                  </w:divBdr>
                </w:div>
                <w:div w:id="915477671">
                  <w:marLeft w:val="640"/>
                  <w:marRight w:val="0"/>
                  <w:marTop w:val="0"/>
                  <w:marBottom w:val="0"/>
                  <w:divBdr>
                    <w:top w:val="none" w:sz="0" w:space="0" w:color="auto"/>
                    <w:left w:val="none" w:sz="0" w:space="0" w:color="auto"/>
                    <w:bottom w:val="none" w:sz="0" w:space="0" w:color="auto"/>
                    <w:right w:val="none" w:sz="0" w:space="0" w:color="auto"/>
                  </w:divBdr>
                </w:div>
                <w:div w:id="995035899">
                  <w:marLeft w:val="640"/>
                  <w:marRight w:val="0"/>
                  <w:marTop w:val="0"/>
                  <w:marBottom w:val="0"/>
                  <w:divBdr>
                    <w:top w:val="none" w:sz="0" w:space="0" w:color="auto"/>
                    <w:left w:val="none" w:sz="0" w:space="0" w:color="auto"/>
                    <w:bottom w:val="none" w:sz="0" w:space="0" w:color="auto"/>
                    <w:right w:val="none" w:sz="0" w:space="0" w:color="auto"/>
                  </w:divBdr>
                </w:div>
                <w:div w:id="1032808914">
                  <w:marLeft w:val="640"/>
                  <w:marRight w:val="0"/>
                  <w:marTop w:val="0"/>
                  <w:marBottom w:val="0"/>
                  <w:divBdr>
                    <w:top w:val="none" w:sz="0" w:space="0" w:color="auto"/>
                    <w:left w:val="none" w:sz="0" w:space="0" w:color="auto"/>
                    <w:bottom w:val="none" w:sz="0" w:space="0" w:color="auto"/>
                    <w:right w:val="none" w:sz="0" w:space="0" w:color="auto"/>
                  </w:divBdr>
                </w:div>
                <w:div w:id="1133211331">
                  <w:marLeft w:val="640"/>
                  <w:marRight w:val="0"/>
                  <w:marTop w:val="0"/>
                  <w:marBottom w:val="0"/>
                  <w:divBdr>
                    <w:top w:val="none" w:sz="0" w:space="0" w:color="auto"/>
                    <w:left w:val="none" w:sz="0" w:space="0" w:color="auto"/>
                    <w:bottom w:val="none" w:sz="0" w:space="0" w:color="auto"/>
                    <w:right w:val="none" w:sz="0" w:space="0" w:color="auto"/>
                  </w:divBdr>
                </w:div>
                <w:div w:id="1153834032">
                  <w:marLeft w:val="640"/>
                  <w:marRight w:val="0"/>
                  <w:marTop w:val="0"/>
                  <w:marBottom w:val="0"/>
                  <w:divBdr>
                    <w:top w:val="none" w:sz="0" w:space="0" w:color="auto"/>
                    <w:left w:val="none" w:sz="0" w:space="0" w:color="auto"/>
                    <w:bottom w:val="none" w:sz="0" w:space="0" w:color="auto"/>
                    <w:right w:val="none" w:sz="0" w:space="0" w:color="auto"/>
                  </w:divBdr>
                </w:div>
                <w:div w:id="1174107020">
                  <w:marLeft w:val="640"/>
                  <w:marRight w:val="0"/>
                  <w:marTop w:val="0"/>
                  <w:marBottom w:val="0"/>
                  <w:divBdr>
                    <w:top w:val="none" w:sz="0" w:space="0" w:color="auto"/>
                    <w:left w:val="none" w:sz="0" w:space="0" w:color="auto"/>
                    <w:bottom w:val="none" w:sz="0" w:space="0" w:color="auto"/>
                    <w:right w:val="none" w:sz="0" w:space="0" w:color="auto"/>
                  </w:divBdr>
                </w:div>
                <w:div w:id="1213734884">
                  <w:marLeft w:val="640"/>
                  <w:marRight w:val="0"/>
                  <w:marTop w:val="0"/>
                  <w:marBottom w:val="0"/>
                  <w:divBdr>
                    <w:top w:val="none" w:sz="0" w:space="0" w:color="auto"/>
                    <w:left w:val="none" w:sz="0" w:space="0" w:color="auto"/>
                    <w:bottom w:val="none" w:sz="0" w:space="0" w:color="auto"/>
                    <w:right w:val="none" w:sz="0" w:space="0" w:color="auto"/>
                  </w:divBdr>
                </w:div>
                <w:div w:id="1312293428">
                  <w:marLeft w:val="640"/>
                  <w:marRight w:val="0"/>
                  <w:marTop w:val="0"/>
                  <w:marBottom w:val="0"/>
                  <w:divBdr>
                    <w:top w:val="none" w:sz="0" w:space="0" w:color="auto"/>
                    <w:left w:val="none" w:sz="0" w:space="0" w:color="auto"/>
                    <w:bottom w:val="none" w:sz="0" w:space="0" w:color="auto"/>
                    <w:right w:val="none" w:sz="0" w:space="0" w:color="auto"/>
                  </w:divBdr>
                </w:div>
                <w:div w:id="1314333355">
                  <w:marLeft w:val="640"/>
                  <w:marRight w:val="0"/>
                  <w:marTop w:val="0"/>
                  <w:marBottom w:val="0"/>
                  <w:divBdr>
                    <w:top w:val="none" w:sz="0" w:space="0" w:color="auto"/>
                    <w:left w:val="none" w:sz="0" w:space="0" w:color="auto"/>
                    <w:bottom w:val="none" w:sz="0" w:space="0" w:color="auto"/>
                    <w:right w:val="none" w:sz="0" w:space="0" w:color="auto"/>
                  </w:divBdr>
                </w:div>
                <w:div w:id="1336568517">
                  <w:marLeft w:val="640"/>
                  <w:marRight w:val="0"/>
                  <w:marTop w:val="0"/>
                  <w:marBottom w:val="0"/>
                  <w:divBdr>
                    <w:top w:val="none" w:sz="0" w:space="0" w:color="auto"/>
                    <w:left w:val="none" w:sz="0" w:space="0" w:color="auto"/>
                    <w:bottom w:val="none" w:sz="0" w:space="0" w:color="auto"/>
                    <w:right w:val="none" w:sz="0" w:space="0" w:color="auto"/>
                  </w:divBdr>
                </w:div>
                <w:div w:id="1379210246">
                  <w:marLeft w:val="640"/>
                  <w:marRight w:val="0"/>
                  <w:marTop w:val="0"/>
                  <w:marBottom w:val="0"/>
                  <w:divBdr>
                    <w:top w:val="none" w:sz="0" w:space="0" w:color="auto"/>
                    <w:left w:val="none" w:sz="0" w:space="0" w:color="auto"/>
                    <w:bottom w:val="none" w:sz="0" w:space="0" w:color="auto"/>
                    <w:right w:val="none" w:sz="0" w:space="0" w:color="auto"/>
                  </w:divBdr>
                </w:div>
                <w:div w:id="1408185126">
                  <w:marLeft w:val="640"/>
                  <w:marRight w:val="0"/>
                  <w:marTop w:val="0"/>
                  <w:marBottom w:val="0"/>
                  <w:divBdr>
                    <w:top w:val="none" w:sz="0" w:space="0" w:color="auto"/>
                    <w:left w:val="none" w:sz="0" w:space="0" w:color="auto"/>
                    <w:bottom w:val="none" w:sz="0" w:space="0" w:color="auto"/>
                    <w:right w:val="none" w:sz="0" w:space="0" w:color="auto"/>
                  </w:divBdr>
                </w:div>
                <w:div w:id="1464888798">
                  <w:marLeft w:val="640"/>
                  <w:marRight w:val="0"/>
                  <w:marTop w:val="0"/>
                  <w:marBottom w:val="0"/>
                  <w:divBdr>
                    <w:top w:val="none" w:sz="0" w:space="0" w:color="auto"/>
                    <w:left w:val="none" w:sz="0" w:space="0" w:color="auto"/>
                    <w:bottom w:val="none" w:sz="0" w:space="0" w:color="auto"/>
                    <w:right w:val="none" w:sz="0" w:space="0" w:color="auto"/>
                  </w:divBdr>
                </w:div>
                <w:div w:id="1600020558">
                  <w:marLeft w:val="640"/>
                  <w:marRight w:val="0"/>
                  <w:marTop w:val="0"/>
                  <w:marBottom w:val="0"/>
                  <w:divBdr>
                    <w:top w:val="none" w:sz="0" w:space="0" w:color="auto"/>
                    <w:left w:val="none" w:sz="0" w:space="0" w:color="auto"/>
                    <w:bottom w:val="none" w:sz="0" w:space="0" w:color="auto"/>
                    <w:right w:val="none" w:sz="0" w:space="0" w:color="auto"/>
                  </w:divBdr>
                </w:div>
                <w:div w:id="1613784446">
                  <w:marLeft w:val="640"/>
                  <w:marRight w:val="0"/>
                  <w:marTop w:val="0"/>
                  <w:marBottom w:val="0"/>
                  <w:divBdr>
                    <w:top w:val="none" w:sz="0" w:space="0" w:color="auto"/>
                    <w:left w:val="none" w:sz="0" w:space="0" w:color="auto"/>
                    <w:bottom w:val="none" w:sz="0" w:space="0" w:color="auto"/>
                    <w:right w:val="none" w:sz="0" w:space="0" w:color="auto"/>
                  </w:divBdr>
                </w:div>
                <w:div w:id="1644580410">
                  <w:marLeft w:val="640"/>
                  <w:marRight w:val="0"/>
                  <w:marTop w:val="0"/>
                  <w:marBottom w:val="0"/>
                  <w:divBdr>
                    <w:top w:val="none" w:sz="0" w:space="0" w:color="auto"/>
                    <w:left w:val="none" w:sz="0" w:space="0" w:color="auto"/>
                    <w:bottom w:val="none" w:sz="0" w:space="0" w:color="auto"/>
                    <w:right w:val="none" w:sz="0" w:space="0" w:color="auto"/>
                  </w:divBdr>
                </w:div>
                <w:div w:id="1682972141">
                  <w:marLeft w:val="640"/>
                  <w:marRight w:val="0"/>
                  <w:marTop w:val="0"/>
                  <w:marBottom w:val="0"/>
                  <w:divBdr>
                    <w:top w:val="none" w:sz="0" w:space="0" w:color="auto"/>
                    <w:left w:val="none" w:sz="0" w:space="0" w:color="auto"/>
                    <w:bottom w:val="none" w:sz="0" w:space="0" w:color="auto"/>
                    <w:right w:val="none" w:sz="0" w:space="0" w:color="auto"/>
                  </w:divBdr>
                </w:div>
                <w:div w:id="1692755607">
                  <w:marLeft w:val="640"/>
                  <w:marRight w:val="0"/>
                  <w:marTop w:val="0"/>
                  <w:marBottom w:val="0"/>
                  <w:divBdr>
                    <w:top w:val="none" w:sz="0" w:space="0" w:color="auto"/>
                    <w:left w:val="none" w:sz="0" w:space="0" w:color="auto"/>
                    <w:bottom w:val="none" w:sz="0" w:space="0" w:color="auto"/>
                    <w:right w:val="none" w:sz="0" w:space="0" w:color="auto"/>
                  </w:divBdr>
                </w:div>
                <w:div w:id="1703703284">
                  <w:marLeft w:val="640"/>
                  <w:marRight w:val="0"/>
                  <w:marTop w:val="0"/>
                  <w:marBottom w:val="0"/>
                  <w:divBdr>
                    <w:top w:val="none" w:sz="0" w:space="0" w:color="auto"/>
                    <w:left w:val="none" w:sz="0" w:space="0" w:color="auto"/>
                    <w:bottom w:val="none" w:sz="0" w:space="0" w:color="auto"/>
                    <w:right w:val="none" w:sz="0" w:space="0" w:color="auto"/>
                  </w:divBdr>
                </w:div>
                <w:div w:id="1796020574">
                  <w:marLeft w:val="640"/>
                  <w:marRight w:val="0"/>
                  <w:marTop w:val="0"/>
                  <w:marBottom w:val="0"/>
                  <w:divBdr>
                    <w:top w:val="none" w:sz="0" w:space="0" w:color="auto"/>
                    <w:left w:val="none" w:sz="0" w:space="0" w:color="auto"/>
                    <w:bottom w:val="none" w:sz="0" w:space="0" w:color="auto"/>
                    <w:right w:val="none" w:sz="0" w:space="0" w:color="auto"/>
                  </w:divBdr>
                </w:div>
                <w:div w:id="1801067062">
                  <w:marLeft w:val="640"/>
                  <w:marRight w:val="0"/>
                  <w:marTop w:val="0"/>
                  <w:marBottom w:val="0"/>
                  <w:divBdr>
                    <w:top w:val="none" w:sz="0" w:space="0" w:color="auto"/>
                    <w:left w:val="none" w:sz="0" w:space="0" w:color="auto"/>
                    <w:bottom w:val="none" w:sz="0" w:space="0" w:color="auto"/>
                    <w:right w:val="none" w:sz="0" w:space="0" w:color="auto"/>
                  </w:divBdr>
                </w:div>
                <w:div w:id="1888956142">
                  <w:marLeft w:val="640"/>
                  <w:marRight w:val="0"/>
                  <w:marTop w:val="0"/>
                  <w:marBottom w:val="0"/>
                  <w:divBdr>
                    <w:top w:val="none" w:sz="0" w:space="0" w:color="auto"/>
                    <w:left w:val="none" w:sz="0" w:space="0" w:color="auto"/>
                    <w:bottom w:val="none" w:sz="0" w:space="0" w:color="auto"/>
                    <w:right w:val="none" w:sz="0" w:space="0" w:color="auto"/>
                  </w:divBdr>
                </w:div>
                <w:div w:id="1929843701">
                  <w:marLeft w:val="640"/>
                  <w:marRight w:val="0"/>
                  <w:marTop w:val="0"/>
                  <w:marBottom w:val="0"/>
                  <w:divBdr>
                    <w:top w:val="none" w:sz="0" w:space="0" w:color="auto"/>
                    <w:left w:val="none" w:sz="0" w:space="0" w:color="auto"/>
                    <w:bottom w:val="none" w:sz="0" w:space="0" w:color="auto"/>
                    <w:right w:val="none" w:sz="0" w:space="0" w:color="auto"/>
                  </w:divBdr>
                </w:div>
                <w:div w:id="1950963348">
                  <w:marLeft w:val="640"/>
                  <w:marRight w:val="0"/>
                  <w:marTop w:val="0"/>
                  <w:marBottom w:val="0"/>
                  <w:divBdr>
                    <w:top w:val="none" w:sz="0" w:space="0" w:color="auto"/>
                    <w:left w:val="none" w:sz="0" w:space="0" w:color="auto"/>
                    <w:bottom w:val="none" w:sz="0" w:space="0" w:color="auto"/>
                    <w:right w:val="none" w:sz="0" w:space="0" w:color="auto"/>
                  </w:divBdr>
                </w:div>
                <w:div w:id="1969974218">
                  <w:marLeft w:val="640"/>
                  <w:marRight w:val="0"/>
                  <w:marTop w:val="0"/>
                  <w:marBottom w:val="0"/>
                  <w:divBdr>
                    <w:top w:val="none" w:sz="0" w:space="0" w:color="auto"/>
                    <w:left w:val="none" w:sz="0" w:space="0" w:color="auto"/>
                    <w:bottom w:val="none" w:sz="0" w:space="0" w:color="auto"/>
                    <w:right w:val="none" w:sz="0" w:space="0" w:color="auto"/>
                  </w:divBdr>
                </w:div>
                <w:div w:id="1974674898">
                  <w:marLeft w:val="640"/>
                  <w:marRight w:val="0"/>
                  <w:marTop w:val="0"/>
                  <w:marBottom w:val="0"/>
                  <w:divBdr>
                    <w:top w:val="none" w:sz="0" w:space="0" w:color="auto"/>
                    <w:left w:val="none" w:sz="0" w:space="0" w:color="auto"/>
                    <w:bottom w:val="none" w:sz="0" w:space="0" w:color="auto"/>
                    <w:right w:val="none" w:sz="0" w:space="0" w:color="auto"/>
                  </w:divBdr>
                </w:div>
                <w:div w:id="2017266464">
                  <w:marLeft w:val="640"/>
                  <w:marRight w:val="0"/>
                  <w:marTop w:val="0"/>
                  <w:marBottom w:val="0"/>
                  <w:divBdr>
                    <w:top w:val="none" w:sz="0" w:space="0" w:color="auto"/>
                    <w:left w:val="none" w:sz="0" w:space="0" w:color="auto"/>
                    <w:bottom w:val="none" w:sz="0" w:space="0" w:color="auto"/>
                    <w:right w:val="none" w:sz="0" w:space="0" w:color="auto"/>
                  </w:divBdr>
                </w:div>
                <w:div w:id="2035614100">
                  <w:marLeft w:val="640"/>
                  <w:marRight w:val="0"/>
                  <w:marTop w:val="0"/>
                  <w:marBottom w:val="0"/>
                  <w:divBdr>
                    <w:top w:val="none" w:sz="0" w:space="0" w:color="auto"/>
                    <w:left w:val="none" w:sz="0" w:space="0" w:color="auto"/>
                    <w:bottom w:val="none" w:sz="0" w:space="0" w:color="auto"/>
                    <w:right w:val="none" w:sz="0" w:space="0" w:color="auto"/>
                  </w:divBdr>
                </w:div>
                <w:div w:id="2072460812">
                  <w:marLeft w:val="640"/>
                  <w:marRight w:val="0"/>
                  <w:marTop w:val="0"/>
                  <w:marBottom w:val="0"/>
                  <w:divBdr>
                    <w:top w:val="none" w:sz="0" w:space="0" w:color="auto"/>
                    <w:left w:val="none" w:sz="0" w:space="0" w:color="auto"/>
                    <w:bottom w:val="none" w:sz="0" w:space="0" w:color="auto"/>
                    <w:right w:val="none" w:sz="0" w:space="0" w:color="auto"/>
                  </w:divBdr>
                </w:div>
                <w:div w:id="2125690344">
                  <w:marLeft w:val="640"/>
                  <w:marRight w:val="0"/>
                  <w:marTop w:val="0"/>
                  <w:marBottom w:val="0"/>
                  <w:divBdr>
                    <w:top w:val="none" w:sz="0" w:space="0" w:color="auto"/>
                    <w:left w:val="none" w:sz="0" w:space="0" w:color="auto"/>
                    <w:bottom w:val="none" w:sz="0" w:space="0" w:color="auto"/>
                    <w:right w:val="none" w:sz="0" w:space="0" w:color="auto"/>
                  </w:divBdr>
                </w:div>
              </w:divsChild>
            </w:div>
            <w:div w:id="104815513">
              <w:marLeft w:val="0"/>
              <w:marRight w:val="0"/>
              <w:marTop w:val="0"/>
              <w:marBottom w:val="0"/>
              <w:divBdr>
                <w:top w:val="none" w:sz="0" w:space="0" w:color="auto"/>
                <w:left w:val="none" w:sz="0" w:space="0" w:color="auto"/>
                <w:bottom w:val="none" w:sz="0" w:space="0" w:color="auto"/>
                <w:right w:val="none" w:sz="0" w:space="0" w:color="auto"/>
              </w:divBdr>
              <w:divsChild>
                <w:div w:id="6517836">
                  <w:marLeft w:val="640"/>
                  <w:marRight w:val="0"/>
                  <w:marTop w:val="0"/>
                  <w:marBottom w:val="0"/>
                  <w:divBdr>
                    <w:top w:val="none" w:sz="0" w:space="0" w:color="auto"/>
                    <w:left w:val="none" w:sz="0" w:space="0" w:color="auto"/>
                    <w:bottom w:val="none" w:sz="0" w:space="0" w:color="auto"/>
                    <w:right w:val="none" w:sz="0" w:space="0" w:color="auto"/>
                  </w:divBdr>
                </w:div>
                <w:div w:id="10686101">
                  <w:marLeft w:val="640"/>
                  <w:marRight w:val="0"/>
                  <w:marTop w:val="0"/>
                  <w:marBottom w:val="0"/>
                  <w:divBdr>
                    <w:top w:val="none" w:sz="0" w:space="0" w:color="auto"/>
                    <w:left w:val="none" w:sz="0" w:space="0" w:color="auto"/>
                    <w:bottom w:val="none" w:sz="0" w:space="0" w:color="auto"/>
                    <w:right w:val="none" w:sz="0" w:space="0" w:color="auto"/>
                  </w:divBdr>
                </w:div>
                <w:div w:id="95683243">
                  <w:marLeft w:val="640"/>
                  <w:marRight w:val="0"/>
                  <w:marTop w:val="0"/>
                  <w:marBottom w:val="0"/>
                  <w:divBdr>
                    <w:top w:val="none" w:sz="0" w:space="0" w:color="auto"/>
                    <w:left w:val="none" w:sz="0" w:space="0" w:color="auto"/>
                    <w:bottom w:val="none" w:sz="0" w:space="0" w:color="auto"/>
                    <w:right w:val="none" w:sz="0" w:space="0" w:color="auto"/>
                  </w:divBdr>
                </w:div>
                <w:div w:id="152525878">
                  <w:marLeft w:val="640"/>
                  <w:marRight w:val="0"/>
                  <w:marTop w:val="0"/>
                  <w:marBottom w:val="0"/>
                  <w:divBdr>
                    <w:top w:val="none" w:sz="0" w:space="0" w:color="auto"/>
                    <w:left w:val="none" w:sz="0" w:space="0" w:color="auto"/>
                    <w:bottom w:val="none" w:sz="0" w:space="0" w:color="auto"/>
                    <w:right w:val="none" w:sz="0" w:space="0" w:color="auto"/>
                  </w:divBdr>
                </w:div>
                <w:div w:id="196818683">
                  <w:marLeft w:val="640"/>
                  <w:marRight w:val="0"/>
                  <w:marTop w:val="0"/>
                  <w:marBottom w:val="0"/>
                  <w:divBdr>
                    <w:top w:val="none" w:sz="0" w:space="0" w:color="auto"/>
                    <w:left w:val="none" w:sz="0" w:space="0" w:color="auto"/>
                    <w:bottom w:val="none" w:sz="0" w:space="0" w:color="auto"/>
                    <w:right w:val="none" w:sz="0" w:space="0" w:color="auto"/>
                  </w:divBdr>
                </w:div>
                <w:div w:id="278151547">
                  <w:marLeft w:val="640"/>
                  <w:marRight w:val="0"/>
                  <w:marTop w:val="0"/>
                  <w:marBottom w:val="0"/>
                  <w:divBdr>
                    <w:top w:val="none" w:sz="0" w:space="0" w:color="auto"/>
                    <w:left w:val="none" w:sz="0" w:space="0" w:color="auto"/>
                    <w:bottom w:val="none" w:sz="0" w:space="0" w:color="auto"/>
                    <w:right w:val="none" w:sz="0" w:space="0" w:color="auto"/>
                  </w:divBdr>
                </w:div>
                <w:div w:id="286812126">
                  <w:marLeft w:val="640"/>
                  <w:marRight w:val="0"/>
                  <w:marTop w:val="0"/>
                  <w:marBottom w:val="0"/>
                  <w:divBdr>
                    <w:top w:val="none" w:sz="0" w:space="0" w:color="auto"/>
                    <w:left w:val="none" w:sz="0" w:space="0" w:color="auto"/>
                    <w:bottom w:val="none" w:sz="0" w:space="0" w:color="auto"/>
                    <w:right w:val="none" w:sz="0" w:space="0" w:color="auto"/>
                  </w:divBdr>
                </w:div>
                <w:div w:id="307780598">
                  <w:marLeft w:val="640"/>
                  <w:marRight w:val="0"/>
                  <w:marTop w:val="0"/>
                  <w:marBottom w:val="0"/>
                  <w:divBdr>
                    <w:top w:val="none" w:sz="0" w:space="0" w:color="auto"/>
                    <w:left w:val="none" w:sz="0" w:space="0" w:color="auto"/>
                    <w:bottom w:val="none" w:sz="0" w:space="0" w:color="auto"/>
                    <w:right w:val="none" w:sz="0" w:space="0" w:color="auto"/>
                  </w:divBdr>
                </w:div>
                <w:div w:id="318462590">
                  <w:marLeft w:val="640"/>
                  <w:marRight w:val="0"/>
                  <w:marTop w:val="0"/>
                  <w:marBottom w:val="0"/>
                  <w:divBdr>
                    <w:top w:val="none" w:sz="0" w:space="0" w:color="auto"/>
                    <w:left w:val="none" w:sz="0" w:space="0" w:color="auto"/>
                    <w:bottom w:val="none" w:sz="0" w:space="0" w:color="auto"/>
                    <w:right w:val="none" w:sz="0" w:space="0" w:color="auto"/>
                  </w:divBdr>
                </w:div>
                <w:div w:id="340132223">
                  <w:marLeft w:val="640"/>
                  <w:marRight w:val="0"/>
                  <w:marTop w:val="0"/>
                  <w:marBottom w:val="0"/>
                  <w:divBdr>
                    <w:top w:val="none" w:sz="0" w:space="0" w:color="auto"/>
                    <w:left w:val="none" w:sz="0" w:space="0" w:color="auto"/>
                    <w:bottom w:val="none" w:sz="0" w:space="0" w:color="auto"/>
                    <w:right w:val="none" w:sz="0" w:space="0" w:color="auto"/>
                  </w:divBdr>
                </w:div>
                <w:div w:id="345526856">
                  <w:marLeft w:val="640"/>
                  <w:marRight w:val="0"/>
                  <w:marTop w:val="0"/>
                  <w:marBottom w:val="0"/>
                  <w:divBdr>
                    <w:top w:val="none" w:sz="0" w:space="0" w:color="auto"/>
                    <w:left w:val="none" w:sz="0" w:space="0" w:color="auto"/>
                    <w:bottom w:val="none" w:sz="0" w:space="0" w:color="auto"/>
                    <w:right w:val="none" w:sz="0" w:space="0" w:color="auto"/>
                  </w:divBdr>
                </w:div>
                <w:div w:id="401293190">
                  <w:marLeft w:val="640"/>
                  <w:marRight w:val="0"/>
                  <w:marTop w:val="0"/>
                  <w:marBottom w:val="0"/>
                  <w:divBdr>
                    <w:top w:val="none" w:sz="0" w:space="0" w:color="auto"/>
                    <w:left w:val="none" w:sz="0" w:space="0" w:color="auto"/>
                    <w:bottom w:val="none" w:sz="0" w:space="0" w:color="auto"/>
                    <w:right w:val="none" w:sz="0" w:space="0" w:color="auto"/>
                  </w:divBdr>
                </w:div>
                <w:div w:id="447970708">
                  <w:marLeft w:val="640"/>
                  <w:marRight w:val="0"/>
                  <w:marTop w:val="0"/>
                  <w:marBottom w:val="0"/>
                  <w:divBdr>
                    <w:top w:val="none" w:sz="0" w:space="0" w:color="auto"/>
                    <w:left w:val="none" w:sz="0" w:space="0" w:color="auto"/>
                    <w:bottom w:val="none" w:sz="0" w:space="0" w:color="auto"/>
                    <w:right w:val="none" w:sz="0" w:space="0" w:color="auto"/>
                  </w:divBdr>
                </w:div>
                <w:div w:id="483666399">
                  <w:marLeft w:val="640"/>
                  <w:marRight w:val="0"/>
                  <w:marTop w:val="0"/>
                  <w:marBottom w:val="0"/>
                  <w:divBdr>
                    <w:top w:val="none" w:sz="0" w:space="0" w:color="auto"/>
                    <w:left w:val="none" w:sz="0" w:space="0" w:color="auto"/>
                    <w:bottom w:val="none" w:sz="0" w:space="0" w:color="auto"/>
                    <w:right w:val="none" w:sz="0" w:space="0" w:color="auto"/>
                  </w:divBdr>
                </w:div>
                <w:div w:id="512183165">
                  <w:marLeft w:val="640"/>
                  <w:marRight w:val="0"/>
                  <w:marTop w:val="0"/>
                  <w:marBottom w:val="0"/>
                  <w:divBdr>
                    <w:top w:val="none" w:sz="0" w:space="0" w:color="auto"/>
                    <w:left w:val="none" w:sz="0" w:space="0" w:color="auto"/>
                    <w:bottom w:val="none" w:sz="0" w:space="0" w:color="auto"/>
                    <w:right w:val="none" w:sz="0" w:space="0" w:color="auto"/>
                  </w:divBdr>
                </w:div>
                <w:div w:id="576524545">
                  <w:marLeft w:val="640"/>
                  <w:marRight w:val="0"/>
                  <w:marTop w:val="0"/>
                  <w:marBottom w:val="0"/>
                  <w:divBdr>
                    <w:top w:val="none" w:sz="0" w:space="0" w:color="auto"/>
                    <w:left w:val="none" w:sz="0" w:space="0" w:color="auto"/>
                    <w:bottom w:val="none" w:sz="0" w:space="0" w:color="auto"/>
                    <w:right w:val="none" w:sz="0" w:space="0" w:color="auto"/>
                  </w:divBdr>
                </w:div>
                <w:div w:id="632636911">
                  <w:marLeft w:val="640"/>
                  <w:marRight w:val="0"/>
                  <w:marTop w:val="0"/>
                  <w:marBottom w:val="0"/>
                  <w:divBdr>
                    <w:top w:val="none" w:sz="0" w:space="0" w:color="auto"/>
                    <w:left w:val="none" w:sz="0" w:space="0" w:color="auto"/>
                    <w:bottom w:val="none" w:sz="0" w:space="0" w:color="auto"/>
                    <w:right w:val="none" w:sz="0" w:space="0" w:color="auto"/>
                  </w:divBdr>
                </w:div>
                <w:div w:id="636227203">
                  <w:marLeft w:val="640"/>
                  <w:marRight w:val="0"/>
                  <w:marTop w:val="0"/>
                  <w:marBottom w:val="0"/>
                  <w:divBdr>
                    <w:top w:val="none" w:sz="0" w:space="0" w:color="auto"/>
                    <w:left w:val="none" w:sz="0" w:space="0" w:color="auto"/>
                    <w:bottom w:val="none" w:sz="0" w:space="0" w:color="auto"/>
                    <w:right w:val="none" w:sz="0" w:space="0" w:color="auto"/>
                  </w:divBdr>
                </w:div>
                <w:div w:id="666322843">
                  <w:marLeft w:val="640"/>
                  <w:marRight w:val="0"/>
                  <w:marTop w:val="0"/>
                  <w:marBottom w:val="0"/>
                  <w:divBdr>
                    <w:top w:val="none" w:sz="0" w:space="0" w:color="auto"/>
                    <w:left w:val="none" w:sz="0" w:space="0" w:color="auto"/>
                    <w:bottom w:val="none" w:sz="0" w:space="0" w:color="auto"/>
                    <w:right w:val="none" w:sz="0" w:space="0" w:color="auto"/>
                  </w:divBdr>
                </w:div>
                <w:div w:id="694580870">
                  <w:marLeft w:val="640"/>
                  <w:marRight w:val="0"/>
                  <w:marTop w:val="0"/>
                  <w:marBottom w:val="0"/>
                  <w:divBdr>
                    <w:top w:val="none" w:sz="0" w:space="0" w:color="auto"/>
                    <w:left w:val="none" w:sz="0" w:space="0" w:color="auto"/>
                    <w:bottom w:val="none" w:sz="0" w:space="0" w:color="auto"/>
                    <w:right w:val="none" w:sz="0" w:space="0" w:color="auto"/>
                  </w:divBdr>
                </w:div>
                <w:div w:id="724527938">
                  <w:marLeft w:val="640"/>
                  <w:marRight w:val="0"/>
                  <w:marTop w:val="0"/>
                  <w:marBottom w:val="0"/>
                  <w:divBdr>
                    <w:top w:val="none" w:sz="0" w:space="0" w:color="auto"/>
                    <w:left w:val="none" w:sz="0" w:space="0" w:color="auto"/>
                    <w:bottom w:val="none" w:sz="0" w:space="0" w:color="auto"/>
                    <w:right w:val="none" w:sz="0" w:space="0" w:color="auto"/>
                  </w:divBdr>
                </w:div>
                <w:div w:id="729350505">
                  <w:marLeft w:val="640"/>
                  <w:marRight w:val="0"/>
                  <w:marTop w:val="0"/>
                  <w:marBottom w:val="0"/>
                  <w:divBdr>
                    <w:top w:val="none" w:sz="0" w:space="0" w:color="auto"/>
                    <w:left w:val="none" w:sz="0" w:space="0" w:color="auto"/>
                    <w:bottom w:val="none" w:sz="0" w:space="0" w:color="auto"/>
                    <w:right w:val="none" w:sz="0" w:space="0" w:color="auto"/>
                  </w:divBdr>
                </w:div>
                <w:div w:id="741953720">
                  <w:marLeft w:val="640"/>
                  <w:marRight w:val="0"/>
                  <w:marTop w:val="0"/>
                  <w:marBottom w:val="0"/>
                  <w:divBdr>
                    <w:top w:val="none" w:sz="0" w:space="0" w:color="auto"/>
                    <w:left w:val="none" w:sz="0" w:space="0" w:color="auto"/>
                    <w:bottom w:val="none" w:sz="0" w:space="0" w:color="auto"/>
                    <w:right w:val="none" w:sz="0" w:space="0" w:color="auto"/>
                  </w:divBdr>
                </w:div>
                <w:div w:id="753169451">
                  <w:marLeft w:val="640"/>
                  <w:marRight w:val="0"/>
                  <w:marTop w:val="0"/>
                  <w:marBottom w:val="0"/>
                  <w:divBdr>
                    <w:top w:val="none" w:sz="0" w:space="0" w:color="auto"/>
                    <w:left w:val="none" w:sz="0" w:space="0" w:color="auto"/>
                    <w:bottom w:val="none" w:sz="0" w:space="0" w:color="auto"/>
                    <w:right w:val="none" w:sz="0" w:space="0" w:color="auto"/>
                  </w:divBdr>
                </w:div>
                <w:div w:id="825782642">
                  <w:marLeft w:val="640"/>
                  <w:marRight w:val="0"/>
                  <w:marTop w:val="0"/>
                  <w:marBottom w:val="0"/>
                  <w:divBdr>
                    <w:top w:val="none" w:sz="0" w:space="0" w:color="auto"/>
                    <w:left w:val="none" w:sz="0" w:space="0" w:color="auto"/>
                    <w:bottom w:val="none" w:sz="0" w:space="0" w:color="auto"/>
                    <w:right w:val="none" w:sz="0" w:space="0" w:color="auto"/>
                  </w:divBdr>
                </w:div>
                <w:div w:id="826241540">
                  <w:marLeft w:val="640"/>
                  <w:marRight w:val="0"/>
                  <w:marTop w:val="0"/>
                  <w:marBottom w:val="0"/>
                  <w:divBdr>
                    <w:top w:val="none" w:sz="0" w:space="0" w:color="auto"/>
                    <w:left w:val="none" w:sz="0" w:space="0" w:color="auto"/>
                    <w:bottom w:val="none" w:sz="0" w:space="0" w:color="auto"/>
                    <w:right w:val="none" w:sz="0" w:space="0" w:color="auto"/>
                  </w:divBdr>
                </w:div>
                <w:div w:id="832373877">
                  <w:marLeft w:val="640"/>
                  <w:marRight w:val="0"/>
                  <w:marTop w:val="0"/>
                  <w:marBottom w:val="0"/>
                  <w:divBdr>
                    <w:top w:val="none" w:sz="0" w:space="0" w:color="auto"/>
                    <w:left w:val="none" w:sz="0" w:space="0" w:color="auto"/>
                    <w:bottom w:val="none" w:sz="0" w:space="0" w:color="auto"/>
                    <w:right w:val="none" w:sz="0" w:space="0" w:color="auto"/>
                  </w:divBdr>
                </w:div>
                <w:div w:id="843055501">
                  <w:marLeft w:val="640"/>
                  <w:marRight w:val="0"/>
                  <w:marTop w:val="0"/>
                  <w:marBottom w:val="0"/>
                  <w:divBdr>
                    <w:top w:val="none" w:sz="0" w:space="0" w:color="auto"/>
                    <w:left w:val="none" w:sz="0" w:space="0" w:color="auto"/>
                    <w:bottom w:val="none" w:sz="0" w:space="0" w:color="auto"/>
                    <w:right w:val="none" w:sz="0" w:space="0" w:color="auto"/>
                  </w:divBdr>
                </w:div>
                <w:div w:id="935014242">
                  <w:marLeft w:val="640"/>
                  <w:marRight w:val="0"/>
                  <w:marTop w:val="0"/>
                  <w:marBottom w:val="0"/>
                  <w:divBdr>
                    <w:top w:val="none" w:sz="0" w:space="0" w:color="auto"/>
                    <w:left w:val="none" w:sz="0" w:space="0" w:color="auto"/>
                    <w:bottom w:val="none" w:sz="0" w:space="0" w:color="auto"/>
                    <w:right w:val="none" w:sz="0" w:space="0" w:color="auto"/>
                  </w:divBdr>
                </w:div>
                <w:div w:id="1041787052">
                  <w:marLeft w:val="640"/>
                  <w:marRight w:val="0"/>
                  <w:marTop w:val="0"/>
                  <w:marBottom w:val="0"/>
                  <w:divBdr>
                    <w:top w:val="none" w:sz="0" w:space="0" w:color="auto"/>
                    <w:left w:val="none" w:sz="0" w:space="0" w:color="auto"/>
                    <w:bottom w:val="none" w:sz="0" w:space="0" w:color="auto"/>
                    <w:right w:val="none" w:sz="0" w:space="0" w:color="auto"/>
                  </w:divBdr>
                </w:div>
                <w:div w:id="1096630928">
                  <w:marLeft w:val="640"/>
                  <w:marRight w:val="0"/>
                  <w:marTop w:val="0"/>
                  <w:marBottom w:val="0"/>
                  <w:divBdr>
                    <w:top w:val="none" w:sz="0" w:space="0" w:color="auto"/>
                    <w:left w:val="none" w:sz="0" w:space="0" w:color="auto"/>
                    <w:bottom w:val="none" w:sz="0" w:space="0" w:color="auto"/>
                    <w:right w:val="none" w:sz="0" w:space="0" w:color="auto"/>
                  </w:divBdr>
                </w:div>
                <w:div w:id="1129007550">
                  <w:marLeft w:val="640"/>
                  <w:marRight w:val="0"/>
                  <w:marTop w:val="0"/>
                  <w:marBottom w:val="0"/>
                  <w:divBdr>
                    <w:top w:val="none" w:sz="0" w:space="0" w:color="auto"/>
                    <w:left w:val="none" w:sz="0" w:space="0" w:color="auto"/>
                    <w:bottom w:val="none" w:sz="0" w:space="0" w:color="auto"/>
                    <w:right w:val="none" w:sz="0" w:space="0" w:color="auto"/>
                  </w:divBdr>
                </w:div>
                <w:div w:id="1163281129">
                  <w:marLeft w:val="640"/>
                  <w:marRight w:val="0"/>
                  <w:marTop w:val="0"/>
                  <w:marBottom w:val="0"/>
                  <w:divBdr>
                    <w:top w:val="none" w:sz="0" w:space="0" w:color="auto"/>
                    <w:left w:val="none" w:sz="0" w:space="0" w:color="auto"/>
                    <w:bottom w:val="none" w:sz="0" w:space="0" w:color="auto"/>
                    <w:right w:val="none" w:sz="0" w:space="0" w:color="auto"/>
                  </w:divBdr>
                </w:div>
                <w:div w:id="1231815735">
                  <w:marLeft w:val="640"/>
                  <w:marRight w:val="0"/>
                  <w:marTop w:val="0"/>
                  <w:marBottom w:val="0"/>
                  <w:divBdr>
                    <w:top w:val="none" w:sz="0" w:space="0" w:color="auto"/>
                    <w:left w:val="none" w:sz="0" w:space="0" w:color="auto"/>
                    <w:bottom w:val="none" w:sz="0" w:space="0" w:color="auto"/>
                    <w:right w:val="none" w:sz="0" w:space="0" w:color="auto"/>
                  </w:divBdr>
                </w:div>
                <w:div w:id="1231889329">
                  <w:marLeft w:val="640"/>
                  <w:marRight w:val="0"/>
                  <w:marTop w:val="0"/>
                  <w:marBottom w:val="0"/>
                  <w:divBdr>
                    <w:top w:val="none" w:sz="0" w:space="0" w:color="auto"/>
                    <w:left w:val="none" w:sz="0" w:space="0" w:color="auto"/>
                    <w:bottom w:val="none" w:sz="0" w:space="0" w:color="auto"/>
                    <w:right w:val="none" w:sz="0" w:space="0" w:color="auto"/>
                  </w:divBdr>
                </w:div>
                <w:div w:id="1234706669">
                  <w:marLeft w:val="640"/>
                  <w:marRight w:val="0"/>
                  <w:marTop w:val="0"/>
                  <w:marBottom w:val="0"/>
                  <w:divBdr>
                    <w:top w:val="none" w:sz="0" w:space="0" w:color="auto"/>
                    <w:left w:val="none" w:sz="0" w:space="0" w:color="auto"/>
                    <w:bottom w:val="none" w:sz="0" w:space="0" w:color="auto"/>
                    <w:right w:val="none" w:sz="0" w:space="0" w:color="auto"/>
                  </w:divBdr>
                </w:div>
                <w:div w:id="1266619493">
                  <w:marLeft w:val="640"/>
                  <w:marRight w:val="0"/>
                  <w:marTop w:val="0"/>
                  <w:marBottom w:val="0"/>
                  <w:divBdr>
                    <w:top w:val="none" w:sz="0" w:space="0" w:color="auto"/>
                    <w:left w:val="none" w:sz="0" w:space="0" w:color="auto"/>
                    <w:bottom w:val="none" w:sz="0" w:space="0" w:color="auto"/>
                    <w:right w:val="none" w:sz="0" w:space="0" w:color="auto"/>
                  </w:divBdr>
                </w:div>
                <w:div w:id="1280071013">
                  <w:marLeft w:val="640"/>
                  <w:marRight w:val="0"/>
                  <w:marTop w:val="0"/>
                  <w:marBottom w:val="0"/>
                  <w:divBdr>
                    <w:top w:val="none" w:sz="0" w:space="0" w:color="auto"/>
                    <w:left w:val="none" w:sz="0" w:space="0" w:color="auto"/>
                    <w:bottom w:val="none" w:sz="0" w:space="0" w:color="auto"/>
                    <w:right w:val="none" w:sz="0" w:space="0" w:color="auto"/>
                  </w:divBdr>
                </w:div>
                <w:div w:id="1323047768">
                  <w:marLeft w:val="640"/>
                  <w:marRight w:val="0"/>
                  <w:marTop w:val="0"/>
                  <w:marBottom w:val="0"/>
                  <w:divBdr>
                    <w:top w:val="none" w:sz="0" w:space="0" w:color="auto"/>
                    <w:left w:val="none" w:sz="0" w:space="0" w:color="auto"/>
                    <w:bottom w:val="none" w:sz="0" w:space="0" w:color="auto"/>
                    <w:right w:val="none" w:sz="0" w:space="0" w:color="auto"/>
                  </w:divBdr>
                </w:div>
                <w:div w:id="1368531053">
                  <w:marLeft w:val="640"/>
                  <w:marRight w:val="0"/>
                  <w:marTop w:val="0"/>
                  <w:marBottom w:val="0"/>
                  <w:divBdr>
                    <w:top w:val="none" w:sz="0" w:space="0" w:color="auto"/>
                    <w:left w:val="none" w:sz="0" w:space="0" w:color="auto"/>
                    <w:bottom w:val="none" w:sz="0" w:space="0" w:color="auto"/>
                    <w:right w:val="none" w:sz="0" w:space="0" w:color="auto"/>
                  </w:divBdr>
                </w:div>
                <w:div w:id="1388914558">
                  <w:marLeft w:val="640"/>
                  <w:marRight w:val="0"/>
                  <w:marTop w:val="0"/>
                  <w:marBottom w:val="0"/>
                  <w:divBdr>
                    <w:top w:val="none" w:sz="0" w:space="0" w:color="auto"/>
                    <w:left w:val="none" w:sz="0" w:space="0" w:color="auto"/>
                    <w:bottom w:val="none" w:sz="0" w:space="0" w:color="auto"/>
                    <w:right w:val="none" w:sz="0" w:space="0" w:color="auto"/>
                  </w:divBdr>
                </w:div>
                <w:div w:id="1559971214">
                  <w:marLeft w:val="640"/>
                  <w:marRight w:val="0"/>
                  <w:marTop w:val="0"/>
                  <w:marBottom w:val="0"/>
                  <w:divBdr>
                    <w:top w:val="none" w:sz="0" w:space="0" w:color="auto"/>
                    <w:left w:val="none" w:sz="0" w:space="0" w:color="auto"/>
                    <w:bottom w:val="none" w:sz="0" w:space="0" w:color="auto"/>
                    <w:right w:val="none" w:sz="0" w:space="0" w:color="auto"/>
                  </w:divBdr>
                </w:div>
                <w:div w:id="1586570320">
                  <w:marLeft w:val="640"/>
                  <w:marRight w:val="0"/>
                  <w:marTop w:val="0"/>
                  <w:marBottom w:val="0"/>
                  <w:divBdr>
                    <w:top w:val="none" w:sz="0" w:space="0" w:color="auto"/>
                    <w:left w:val="none" w:sz="0" w:space="0" w:color="auto"/>
                    <w:bottom w:val="none" w:sz="0" w:space="0" w:color="auto"/>
                    <w:right w:val="none" w:sz="0" w:space="0" w:color="auto"/>
                  </w:divBdr>
                </w:div>
                <w:div w:id="1613240683">
                  <w:marLeft w:val="640"/>
                  <w:marRight w:val="0"/>
                  <w:marTop w:val="0"/>
                  <w:marBottom w:val="0"/>
                  <w:divBdr>
                    <w:top w:val="none" w:sz="0" w:space="0" w:color="auto"/>
                    <w:left w:val="none" w:sz="0" w:space="0" w:color="auto"/>
                    <w:bottom w:val="none" w:sz="0" w:space="0" w:color="auto"/>
                    <w:right w:val="none" w:sz="0" w:space="0" w:color="auto"/>
                  </w:divBdr>
                </w:div>
                <w:div w:id="1652755642">
                  <w:marLeft w:val="640"/>
                  <w:marRight w:val="0"/>
                  <w:marTop w:val="0"/>
                  <w:marBottom w:val="0"/>
                  <w:divBdr>
                    <w:top w:val="none" w:sz="0" w:space="0" w:color="auto"/>
                    <w:left w:val="none" w:sz="0" w:space="0" w:color="auto"/>
                    <w:bottom w:val="none" w:sz="0" w:space="0" w:color="auto"/>
                    <w:right w:val="none" w:sz="0" w:space="0" w:color="auto"/>
                  </w:divBdr>
                </w:div>
                <w:div w:id="1751534642">
                  <w:marLeft w:val="640"/>
                  <w:marRight w:val="0"/>
                  <w:marTop w:val="0"/>
                  <w:marBottom w:val="0"/>
                  <w:divBdr>
                    <w:top w:val="none" w:sz="0" w:space="0" w:color="auto"/>
                    <w:left w:val="none" w:sz="0" w:space="0" w:color="auto"/>
                    <w:bottom w:val="none" w:sz="0" w:space="0" w:color="auto"/>
                    <w:right w:val="none" w:sz="0" w:space="0" w:color="auto"/>
                  </w:divBdr>
                </w:div>
                <w:div w:id="1761901188">
                  <w:marLeft w:val="640"/>
                  <w:marRight w:val="0"/>
                  <w:marTop w:val="0"/>
                  <w:marBottom w:val="0"/>
                  <w:divBdr>
                    <w:top w:val="none" w:sz="0" w:space="0" w:color="auto"/>
                    <w:left w:val="none" w:sz="0" w:space="0" w:color="auto"/>
                    <w:bottom w:val="none" w:sz="0" w:space="0" w:color="auto"/>
                    <w:right w:val="none" w:sz="0" w:space="0" w:color="auto"/>
                  </w:divBdr>
                </w:div>
                <w:div w:id="1899585320">
                  <w:marLeft w:val="640"/>
                  <w:marRight w:val="0"/>
                  <w:marTop w:val="0"/>
                  <w:marBottom w:val="0"/>
                  <w:divBdr>
                    <w:top w:val="none" w:sz="0" w:space="0" w:color="auto"/>
                    <w:left w:val="none" w:sz="0" w:space="0" w:color="auto"/>
                    <w:bottom w:val="none" w:sz="0" w:space="0" w:color="auto"/>
                    <w:right w:val="none" w:sz="0" w:space="0" w:color="auto"/>
                  </w:divBdr>
                </w:div>
                <w:div w:id="1952514479">
                  <w:marLeft w:val="640"/>
                  <w:marRight w:val="0"/>
                  <w:marTop w:val="0"/>
                  <w:marBottom w:val="0"/>
                  <w:divBdr>
                    <w:top w:val="none" w:sz="0" w:space="0" w:color="auto"/>
                    <w:left w:val="none" w:sz="0" w:space="0" w:color="auto"/>
                    <w:bottom w:val="none" w:sz="0" w:space="0" w:color="auto"/>
                    <w:right w:val="none" w:sz="0" w:space="0" w:color="auto"/>
                  </w:divBdr>
                </w:div>
                <w:div w:id="1978610265">
                  <w:marLeft w:val="640"/>
                  <w:marRight w:val="0"/>
                  <w:marTop w:val="0"/>
                  <w:marBottom w:val="0"/>
                  <w:divBdr>
                    <w:top w:val="none" w:sz="0" w:space="0" w:color="auto"/>
                    <w:left w:val="none" w:sz="0" w:space="0" w:color="auto"/>
                    <w:bottom w:val="none" w:sz="0" w:space="0" w:color="auto"/>
                    <w:right w:val="none" w:sz="0" w:space="0" w:color="auto"/>
                  </w:divBdr>
                </w:div>
                <w:div w:id="2034332437">
                  <w:marLeft w:val="640"/>
                  <w:marRight w:val="0"/>
                  <w:marTop w:val="0"/>
                  <w:marBottom w:val="0"/>
                  <w:divBdr>
                    <w:top w:val="none" w:sz="0" w:space="0" w:color="auto"/>
                    <w:left w:val="none" w:sz="0" w:space="0" w:color="auto"/>
                    <w:bottom w:val="none" w:sz="0" w:space="0" w:color="auto"/>
                    <w:right w:val="none" w:sz="0" w:space="0" w:color="auto"/>
                  </w:divBdr>
                </w:div>
                <w:div w:id="2053336297">
                  <w:marLeft w:val="640"/>
                  <w:marRight w:val="0"/>
                  <w:marTop w:val="0"/>
                  <w:marBottom w:val="0"/>
                  <w:divBdr>
                    <w:top w:val="none" w:sz="0" w:space="0" w:color="auto"/>
                    <w:left w:val="none" w:sz="0" w:space="0" w:color="auto"/>
                    <w:bottom w:val="none" w:sz="0" w:space="0" w:color="auto"/>
                    <w:right w:val="none" w:sz="0" w:space="0" w:color="auto"/>
                  </w:divBdr>
                </w:div>
                <w:div w:id="2056348570">
                  <w:marLeft w:val="640"/>
                  <w:marRight w:val="0"/>
                  <w:marTop w:val="0"/>
                  <w:marBottom w:val="0"/>
                  <w:divBdr>
                    <w:top w:val="none" w:sz="0" w:space="0" w:color="auto"/>
                    <w:left w:val="none" w:sz="0" w:space="0" w:color="auto"/>
                    <w:bottom w:val="none" w:sz="0" w:space="0" w:color="auto"/>
                    <w:right w:val="none" w:sz="0" w:space="0" w:color="auto"/>
                  </w:divBdr>
                </w:div>
                <w:div w:id="2082411197">
                  <w:marLeft w:val="640"/>
                  <w:marRight w:val="0"/>
                  <w:marTop w:val="0"/>
                  <w:marBottom w:val="0"/>
                  <w:divBdr>
                    <w:top w:val="none" w:sz="0" w:space="0" w:color="auto"/>
                    <w:left w:val="none" w:sz="0" w:space="0" w:color="auto"/>
                    <w:bottom w:val="none" w:sz="0" w:space="0" w:color="auto"/>
                    <w:right w:val="none" w:sz="0" w:space="0" w:color="auto"/>
                  </w:divBdr>
                </w:div>
              </w:divsChild>
            </w:div>
            <w:div w:id="755129735">
              <w:marLeft w:val="0"/>
              <w:marRight w:val="0"/>
              <w:marTop w:val="0"/>
              <w:marBottom w:val="0"/>
              <w:divBdr>
                <w:top w:val="none" w:sz="0" w:space="0" w:color="auto"/>
                <w:left w:val="none" w:sz="0" w:space="0" w:color="auto"/>
                <w:bottom w:val="none" w:sz="0" w:space="0" w:color="auto"/>
                <w:right w:val="none" w:sz="0" w:space="0" w:color="auto"/>
              </w:divBdr>
              <w:divsChild>
                <w:div w:id="14115506">
                  <w:marLeft w:val="640"/>
                  <w:marRight w:val="0"/>
                  <w:marTop w:val="0"/>
                  <w:marBottom w:val="0"/>
                  <w:divBdr>
                    <w:top w:val="none" w:sz="0" w:space="0" w:color="auto"/>
                    <w:left w:val="none" w:sz="0" w:space="0" w:color="auto"/>
                    <w:bottom w:val="none" w:sz="0" w:space="0" w:color="auto"/>
                    <w:right w:val="none" w:sz="0" w:space="0" w:color="auto"/>
                  </w:divBdr>
                </w:div>
                <w:div w:id="39862892">
                  <w:marLeft w:val="640"/>
                  <w:marRight w:val="0"/>
                  <w:marTop w:val="0"/>
                  <w:marBottom w:val="0"/>
                  <w:divBdr>
                    <w:top w:val="none" w:sz="0" w:space="0" w:color="auto"/>
                    <w:left w:val="none" w:sz="0" w:space="0" w:color="auto"/>
                    <w:bottom w:val="none" w:sz="0" w:space="0" w:color="auto"/>
                    <w:right w:val="none" w:sz="0" w:space="0" w:color="auto"/>
                  </w:divBdr>
                </w:div>
                <w:div w:id="49113226">
                  <w:marLeft w:val="640"/>
                  <w:marRight w:val="0"/>
                  <w:marTop w:val="0"/>
                  <w:marBottom w:val="0"/>
                  <w:divBdr>
                    <w:top w:val="none" w:sz="0" w:space="0" w:color="auto"/>
                    <w:left w:val="none" w:sz="0" w:space="0" w:color="auto"/>
                    <w:bottom w:val="none" w:sz="0" w:space="0" w:color="auto"/>
                    <w:right w:val="none" w:sz="0" w:space="0" w:color="auto"/>
                  </w:divBdr>
                </w:div>
                <w:div w:id="62992529">
                  <w:marLeft w:val="640"/>
                  <w:marRight w:val="0"/>
                  <w:marTop w:val="0"/>
                  <w:marBottom w:val="0"/>
                  <w:divBdr>
                    <w:top w:val="none" w:sz="0" w:space="0" w:color="auto"/>
                    <w:left w:val="none" w:sz="0" w:space="0" w:color="auto"/>
                    <w:bottom w:val="none" w:sz="0" w:space="0" w:color="auto"/>
                    <w:right w:val="none" w:sz="0" w:space="0" w:color="auto"/>
                  </w:divBdr>
                </w:div>
                <w:div w:id="97606074">
                  <w:marLeft w:val="640"/>
                  <w:marRight w:val="0"/>
                  <w:marTop w:val="0"/>
                  <w:marBottom w:val="0"/>
                  <w:divBdr>
                    <w:top w:val="none" w:sz="0" w:space="0" w:color="auto"/>
                    <w:left w:val="none" w:sz="0" w:space="0" w:color="auto"/>
                    <w:bottom w:val="none" w:sz="0" w:space="0" w:color="auto"/>
                    <w:right w:val="none" w:sz="0" w:space="0" w:color="auto"/>
                  </w:divBdr>
                </w:div>
                <w:div w:id="112333286">
                  <w:marLeft w:val="640"/>
                  <w:marRight w:val="0"/>
                  <w:marTop w:val="0"/>
                  <w:marBottom w:val="0"/>
                  <w:divBdr>
                    <w:top w:val="none" w:sz="0" w:space="0" w:color="auto"/>
                    <w:left w:val="none" w:sz="0" w:space="0" w:color="auto"/>
                    <w:bottom w:val="none" w:sz="0" w:space="0" w:color="auto"/>
                    <w:right w:val="none" w:sz="0" w:space="0" w:color="auto"/>
                  </w:divBdr>
                </w:div>
                <w:div w:id="114257667">
                  <w:marLeft w:val="640"/>
                  <w:marRight w:val="0"/>
                  <w:marTop w:val="0"/>
                  <w:marBottom w:val="0"/>
                  <w:divBdr>
                    <w:top w:val="none" w:sz="0" w:space="0" w:color="auto"/>
                    <w:left w:val="none" w:sz="0" w:space="0" w:color="auto"/>
                    <w:bottom w:val="none" w:sz="0" w:space="0" w:color="auto"/>
                    <w:right w:val="none" w:sz="0" w:space="0" w:color="auto"/>
                  </w:divBdr>
                </w:div>
                <w:div w:id="145897512">
                  <w:marLeft w:val="640"/>
                  <w:marRight w:val="0"/>
                  <w:marTop w:val="0"/>
                  <w:marBottom w:val="0"/>
                  <w:divBdr>
                    <w:top w:val="none" w:sz="0" w:space="0" w:color="auto"/>
                    <w:left w:val="none" w:sz="0" w:space="0" w:color="auto"/>
                    <w:bottom w:val="none" w:sz="0" w:space="0" w:color="auto"/>
                    <w:right w:val="none" w:sz="0" w:space="0" w:color="auto"/>
                  </w:divBdr>
                </w:div>
                <w:div w:id="225457445">
                  <w:marLeft w:val="640"/>
                  <w:marRight w:val="0"/>
                  <w:marTop w:val="0"/>
                  <w:marBottom w:val="0"/>
                  <w:divBdr>
                    <w:top w:val="none" w:sz="0" w:space="0" w:color="auto"/>
                    <w:left w:val="none" w:sz="0" w:space="0" w:color="auto"/>
                    <w:bottom w:val="none" w:sz="0" w:space="0" w:color="auto"/>
                    <w:right w:val="none" w:sz="0" w:space="0" w:color="auto"/>
                  </w:divBdr>
                </w:div>
                <w:div w:id="292177123">
                  <w:marLeft w:val="640"/>
                  <w:marRight w:val="0"/>
                  <w:marTop w:val="0"/>
                  <w:marBottom w:val="0"/>
                  <w:divBdr>
                    <w:top w:val="none" w:sz="0" w:space="0" w:color="auto"/>
                    <w:left w:val="none" w:sz="0" w:space="0" w:color="auto"/>
                    <w:bottom w:val="none" w:sz="0" w:space="0" w:color="auto"/>
                    <w:right w:val="none" w:sz="0" w:space="0" w:color="auto"/>
                  </w:divBdr>
                </w:div>
                <w:div w:id="425536320">
                  <w:marLeft w:val="640"/>
                  <w:marRight w:val="0"/>
                  <w:marTop w:val="0"/>
                  <w:marBottom w:val="0"/>
                  <w:divBdr>
                    <w:top w:val="none" w:sz="0" w:space="0" w:color="auto"/>
                    <w:left w:val="none" w:sz="0" w:space="0" w:color="auto"/>
                    <w:bottom w:val="none" w:sz="0" w:space="0" w:color="auto"/>
                    <w:right w:val="none" w:sz="0" w:space="0" w:color="auto"/>
                  </w:divBdr>
                </w:div>
                <w:div w:id="429664331">
                  <w:marLeft w:val="640"/>
                  <w:marRight w:val="0"/>
                  <w:marTop w:val="0"/>
                  <w:marBottom w:val="0"/>
                  <w:divBdr>
                    <w:top w:val="none" w:sz="0" w:space="0" w:color="auto"/>
                    <w:left w:val="none" w:sz="0" w:space="0" w:color="auto"/>
                    <w:bottom w:val="none" w:sz="0" w:space="0" w:color="auto"/>
                    <w:right w:val="none" w:sz="0" w:space="0" w:color="auto"/>
                  </w:divBdr>
                </w:div>
                <w:div w:id="512961690">
                  <w:marLeft w:val="640"/>
                  <w:marRight w:val="0"/>
                  <w:marTop w:val="0"/>
                  <w:marBottom w:val="0"/>
                  <w:divBdr>
                    <w:top w:val="none" w:sz="0" w:space="0" w:color="auto"/>
                    <w:left w:val="none" w:sz="0" w:space="0" w:color="auto"/>
                    <w:bottom w:val="none" w:sz="0" w:space="0" w:color="auto"/>
                    <w:right w:val="none" w:sz="0" w:space="0" w:color="auto"/>
                  </w:divBdr>
                </w:div>
                <w:div w:id="536049546">
                  <w:marLeft w:val="640"/>
                  <w:marRight w:val="0"/>
                  <w:marTop w:val="0"/>
                  <w:marBottom w:val="0"/>
                  <w:divBdr>
                    <w:top w:val="none" w:sz="0" w:space="0" w:color="auto"/>
                    <w:left w:val="none" w:sz="0" w:space="0" w:color="auto"/>
                    <w:bottom w:val="none" w:sz="0" w:space="0" w:color="auto"/>
                    <w:right w:val="none" w:sz="0" w:space="0" w:color="auto"/>
                  </w:divBdr>
                </w:div>
                <w:div w:id="604192994">
                  <w:marLeft w:val="640"/>
                  <w:marRight w:val="0"/>
                  <w:marTop w:val="0"/>
                  <w:marBottom w:val="0"/>
                  <w:divBdr>
                    <w:top w:val="none" w:sz="0" w:space="0" w:color="auto"/>
                    <w:left w:val="none" w:sz="0" w:space="0" w:color="auto"/>
                    <w:bottom w:val="none" w:sz="0" w:space="0" w:color="auto"/>
                    <w:right w:val="none" w:sz="0" w:space="0" w:color="auto"/>
                  </w:divBdr>
                </w:div>
                <w:div w:id="681055725">
                  <w:marLeft w:val="640"/>
                  <w:marRight w:val="0"/>
                  <w:marTop w:val="0"/>
                  <w:marBottom w:val="0"/>
                  <w:divBdr>
                    <w:top w:val="none" w:sz="0" w:space="0" w:color="auto"/>
                    <w:left w:val="none" w:sz="0" w:space="0" w:color="auto"/>
                    <w:bottom w:val="none" w:sz="0" w:space="0" w:color="auto"/>
                    <w:right w:val="none" w:sz="0" w:space="0" w:color="auto"/>
                  </w:divBdr>
                </w:div>
                <w:div w:id="697588871">
                  <w:marLeft w:val="640"/>
                  <w:marRight w:val="0"/>
                  <w:marTop w:val="0"/>
                  <w:marBottom w:val="0"/>
                  <w:divBdr>
                    <w:top w:val="none" w:sz="0" w:space="0" w:color="auto"/>
                    <w:left w:val="none" w:sz="0" w:space="0" w:color="auto"/>
                    <w:bottom w:val="none" w:sz="0" w:space="0" w:color="auto"/>
                    <w:right w:val="none" w:sz="0" w:space="0" w:color="auto"/>
                  </w:divBdr>
                </w:div>
                <w:div w:id="733285447">
                  <w:marLeft w:val="640"/>
                  <w:marRight w:val="0"/>
                  <w:marTop w:val="0"/>
                  <w:marBottom w:val="0"/>
                  <w:divBdr>
                    <w:top w:val="none" w:sz="0" w:space="0" w:color="auto"/>
                    <w:left w:val="none" w:sz="0" w:space="0" w:color="auto"/>
                    <w:bottom w:val="none" w:sz="0" w:space="0" w:color="auto"/>
                    <w:right w:val="none" w:sz="0" w:space="0" w:color="auto"/>
                  </w:divBdr>
                </w:div>
                <w:div w:id="737484297">
                  <w:marLeft w:val="640"/>
                  <w:marRight w:val="0"/>
                  <w:marTop w:val="0"/>
                  <w:marBottom w:val="0"/>
                  <w:divBdr>
                    <w:top w:val="none" w:sz="0" w:space="0" w:color="auto"/>
                    <w:left w:val="none" w:sz="0" w:space="0" w:color="auto"/>
                    <w:bottom w:val="none" w:sz="0" w:space="0" w:color="auto"/>
                    <w:right w:val="none" w:sz="0" w:space="0" w:color="auto"/>
                  </w:divBdr>
                </w:div>
                <w:div w:id="778186658">
                  <w:marLeft w:val="640"/>
                  <w:marRight w:val="0"/>
                  <w:marTop w:val="0"/>
                  <w:marBottom w:val="0"/>
                  <w:divBdr>
                    <w:top w:val="none" w:sz="0" w:space="0" w:color="auto"/>
                    <w:left w:val="none" w:sz="0" w:space="0" w:color="auto"/>
                    <w:bottom w:val="none" w:sz="0" w:space="0" w:color="auto"/>
                    <w:right w:val="none" w:sz="0" w:space="0" w:color="auto"/>
                  </w:divBdr>
                </w:div>
                <w:div w:id="853498894">
                  <w:marLeft w:val="640"/>
                  <w:marRight w:val="0"/>
                  <w:marTop w:val="0"/>
                  <w:marBottom w:val="0"/>
                  <w:divBdr>
                    <w:top w:val="none" w:sz="0" w:space="0" w:color="auto"/>
                    <w:left w:val="none" w:sz="0" w:space="0" w:color="auto"/>
                    <w:bottom w:val="none" w:sz="0" w:space="0" w:color="auto"/>
                    <w:right w:val="none" w:sz="0" w:space="0" w:color="auto"/>
                  </w:divBdr>
                </w:div>
                <w:div w:id="872352392">
                  <w:marLeft w:val="640"/>
                  <w:marRight w:val="0"/>
                  <w:marTop w:val="0"/>
                  <w:marBottom w:val="0"/>
                  <w:divBdr>
                    <w:top w:val="none" w:sz="0" w:space="0" w:color="auto"/>
                    <w:left w:val="none" w:sz="0" w:space="0" w:color="auto"/>
                    <w:bottom w:val="none" w:sz="0" w:space="0" w:color="auto"/>
                    <w:right w:val="none" w:sz="0" w:space="0" w:color="auto"/>
                  </w:divBdr>
                </w:div>
                <w:div w:id="899899169">
                  <w:marLeft w:val="640"/>
                  <w:marRight w:val="0"/>
                  <w:marTop w:val="0"/>
                  <w:marBottom w:val="0"/>
                  <w:divBdr>
                    <w:top w:val="none" w:sz="0" w:space="0" w:color="auto"/>
                    <w:left w:val="none" w:sz="0" w:space="0" w:color="auto"/>
                    <w:bottom w:val="none" w:sz="0" w:space="0" w:color="auto"/>
                    <w:right w:val="none" w:sz="0" w:space="0" w:color="auto"/>
                  </w:divBdr>
                </w:div>
                <w:div w:id="901257457">
                  <w:marLeft w:val="640"/>
                  <w:marRight w:val="0"/>
                  <w:marTop w:val="0"/>
                  <w:marBottom w:val="0"/>
                  <w:divBdr>
                    <w:top w:val="none" w:sz="0" w:space="0" w:color="auto"/>
                    <w:left w:val="none" w:sz="0" w:space="0" w:color="auto"/>
                    <w:bottom w:val="none" w:sz="0" w:space="0" w:color="auto"/>
                    <w:right w:val="none" w:sz="0" w:space="0" w:color="auto"/>
                  </w:divBdr>
                </w:div>
                <w:div w:id="918366314">
                  <w:marLeft w:val="640"/>
                  <w:marRight w:val="0"/>
                  <w:marTop w:val="0"/>
                  <w:marBottom w:val="0"/>
                  <w:divBdr>
                    <w:top w:val="none" w:sz="0" w:space="0" w:color="auto"/>
                    <w:left w:val="none" w:sz="0" w:space="0" w:color="auto"/>
                    <w:bottom w:val="none" w:sz="0" w:space="0" w:color="auto"/>
                    <w:right w:val="none" w:sz="0" w:space="0" w:color="auto"/>
                  </w:divBdr>
                </w:div>
                <w:div w:id="1034891716">
                  <w:marLeft w:val="640"/>
                  <w:marRight w:val="0"/>
                  <w:marTop w:val="0"/>
                  <w:marBottom w:val="0"/>
                  <w:divBdr>
                    <w:top w:val="none" w:sz="0" w:space="0" w:color="auto"/>
                    <w:left w:val="none" w:sz="0" w:space="0" w:color="auto"/>
                    <w:bottom w:val="none" w:sz="0" w:space="0" w:color="auto"/>
                    <w:right w:val="none" w:sz="0" w:space="0" w:color="auto"/>
                  </w:divBdr>
                </w:div>
                <w:div w:id="1069230980">
                  <w:marLeft w:val="640"/>
                  <w:marRight w:val="0"/>
                  <w:marTop w:val="0"/>
                  <w:marBottom w:val="0"/>
                  <w:divBdr>
                    <w:top w:val="none" w:sz="0" w:space="0" w:color="auto"/>
                    <w:left w:val="none" w:sz="0" w:space="0" w:color="auto"/>
                    <w:bottom w:val="none" w:sz="0" w:space="0" w:color="auto"/>
                    <w:right w:val="none" w:sz="0" w:space="0" w:color="auto"/>
                  </w:divBdr>
                </w:div>
                <w:div w:id="1087339078">
                  <w:marLeft w:val="640"/>
                  <w:marRight w:val="0"/>
                  <w:marTop w:val="0"/>
                  <w:marBottom w:val="0"/>
                  <w:divBdr>
                    <w:top w:val="none" w:sz="0" w:space="0" w:color="auto"/>
                    <w:left w:val="none" w:sz="0" w:space="0" w:color="auto"/>
                    <w:bottom w:val="none" w:sz="0" w:space="0" w:color="auto"/>
                    <w:right w:val="none" w:sz="0" w:space="0" w:color="auto"/>
                  </w:divBdr>
                </w:div>
                <w:div w:id="1181316290">
                  <w:marLeft w:val="640"/>
                  <w:marRight w:val="0"/>
                  <w:marTop w:val="0"/>
                  <w:marBottom w:val="0"/>
                  <w:divBdr>
                    <w:top w:val="none" w:sz="0" w:space="0" w:color="auto"/>
                    <w:left w:val="none" w:sz="0" w:space="0" w:color="auto"/>
                    <w:bottom w:val="none" w:sz="0" w:space="0" w:color="auto"/>
                    <w:right w:val="none" w:sz="0" w:space="0" w:color="auto"/>
                  </w:divBdr>
                </w:div>
                <w:div w:id="1189177473">
                  <w:marLeft w:val="640"/>
                  <w:marRight w:val="0"/>
                  <w:marTop w:val="0"/>
                  <w:marBottom w:val="0"/>
                  <w:divBdr>
                    <w:top w:val="none" w:sz="0" w:space="0" w:color="auto"/>
                    <w:left w:val="none" w:sz="0" w:space="0" w:color="auto"/>
                    <w:bottom w:val="none" w:sz="0" w:space="0" w:color="auto"/>
                    <w:right w:val="none" w:sz="0" w:space="0" w:color="auto"/>
                  </w:divBdr>
                </w:div>
                <w:div w:id="1245458943">
                  <w:marLeft w:val="640"/>
                  <w:marRight w:val="0"/>
                  <w:marTop w:val="0"/>
                  <w:marBottom w:val="0"/>
                  <w:divBdr>
                    <w:top w:val="none" w:sz="0" w:space="0" w:color="auto"/>
                    <w:left w:val="none" w:sz="0" w:space="0" w:color="auto"/>
                    <w:bottom w:val="none" w:sz="0" w:space="0" w:color="auto"/>
                    <w:right w:val="none" w:sz="0" w:space="0" w:color="auto"/>
                  </w:divBdr>
                </w:div>
                <w:div w:id="1245527655">
                  <w:marLeft w:val="640"/>
                  <w:marRight w:val="0"/>
                  <w:marTop w:val="0"/>
                  <w:marBottom w:val="0"/>
                  <w:divBdr>
                    <w:top w:val="none" w:sz="0" w:space="0" w:color="auto"/>
                    <w:left w:val="none" w:sz="0" w:space="0" w:color="auto"/>
                    <w:bottom w:val="none" w:sz="0" w:space="0" w:color="auto"/>
                    <w:right w:val="none" w:sz="0" w:space="0" w:color="auto"/>
                  </w:divBdr>
                </w:div>
                <w:div w:id="1282300814">
                  <w:marLeft w:val="640"/>
                  <w:marRight w:val="0"/>
                  <w:marTop w:val="0"/>
                  <w:marBottom w:val="0"/>
                  <w:divBdr>
                    <w:top w:val="none" w:sz="0" w:space="0" w:color="auto"/>
                    <w:left w:val="none" w:sz="0" w:space="0" w:color="auto"/>
                    <w:bottom w:val="none" w:sz="0" w:space="0" w:color="auto"/>
                    <w:right w:val="none" w:sz="0" w:space="0" w:color="auto"/>
                  </w:divBdr>
                </w:div>
                <w:div w:id="1335495910">
                  <w:marLeft w:val="640"/>
                  <w:marRight w:val="0"/>
                  <w:marTop w:val="0"/>
                  <w:marBottom w:val="0"/>
                  <w:divBdr>
                    <w:top w:val="none" w:sz="0" w:space="0" w:color="auto"/>
                    <w:left w:val="none" w:sz="0" w:space="0" w:color="auto"/>
                    <w:bottom w:val="none" w:sz="0" w:space="0" w:color="auto"/>
                    <w:right w:val="none" w:sz="0" w:space="0" w:color="auto"/>
                  </w:divBdr>
                </w:div>
                <w:div w:id="1343163352">
                  <w:marLeft w:val="640"/>
                  <w:marRight w:val="0"/>
                  <w:marTop w:val="0"/>
                  <w:marBottom w:val="0"/>
                  <w:divBdr>
                    <w:top w:val="none" w:sz="0" w:space="0" w:color="auto"/>
                    <w:left w:val="none" w:sz="0" w:space="0" w:color="auto"/>
                    <w:bottom w:val="none" w:sz="0" w:space="0" w:color="auto"/>
                    <w:right w:val="none" w:sz="0" w:space="0" w:color="auto"/>
                  </w:divBdr>
                </w:div>
                <w:div w:id="1360162084">
                  <w:marLeft w:val="640"/>
                  <w:marRight w:val="0"/>
                  <w:marTop w:val="0"/>
                  <w:marBottom w:val="0"/>
                  <w:divBdr>
                    <w:top w:val="none" w:sz="0" w:space="0" w:color="auto"/>
                    <w:left w:val="none" w:sz="0" w:space="0" w:color="auto"/>
                    <w:bottom w:val="none" w:sz="0" w:space="0" w:color="auto"/>
                    <w:right w:val="none" w:sz="0" w:space="0" w:color="auto"/>
                  </w:divBdr>
                </w:div>
                <w:div w:id="1406880191">
                  <w:marLeft w:val="640"/>
                  <w:marRight w:val="0"/>
                  <w:marTop w:val="0"/>
                  <w:marBottom w:val="0"/>
                  <w:divBdr>
                    <w:top w:val="none" w:sz="0" w:space="0" w:color="auto"/>
                    <w:left w:val="none" w:sz="0" w:space="0" w:color="auto"/>
                    <w:bottom w:val="none" w:sz="0" w:space="0" w:color="auto"/>
                    <w:right w:val="none" w:sz="0" w:space="0" w:color="auto"/>
                  </w:divBdr>
                </w:div>
                <w:div w:id="1430127374">
                  <w:marLeft w:val="640"/>
                  <w:marRight w:val="0"/>
                  <w:marTop w:val="0"/>
                  <w:marBottom w:val="0"/>
                  <w:divBdr>
                    <w:top w:val="none" w:sz="0" w:space="0" w:color="auto"/>
                    <w:left w:val="none" w:sz="0" w:space="0" w:color="auto"/>
                    <w:bottom w:val="none" w:sz="0" w:space="0" w:color="auto"/>
                    <w:right w:val="none" w:sz="0" w:space="0" w:color="auto"/>
                  </w:divBdr>
                </w:div>
                <w:div w:id="1457140562">
                  <w:marLeft w:val="640"/>
                  <w:marRight w:val="0"/>
                  <w:marTop w:val="0"/>
                  <w:marBottom w:val="0"/>
                  <w:divBdr>
                    <w:top w:val="none" w:sz="0" w:space="0" w:color="auto"/>
                    <w:left w:val="none" w:sz="0" w:space="0" w:color="auto"/>
                    <w:bottom w:val="none" w:sz="0" w:space="0" w:color="auto"/>
                    <w:right w:val="none" w:sz="0" w:space="0" w:color="auto"/>
                  </w:divBdr>
                </w:div>
                <w:div w:id="1460760546">
                  <w:marLeft w:val="640"/>
                  <w:marRight w:val="0"/>
                  <w:marTop w:val="0"/>
                  <w:marBottom w:val="0"/>
                  <w:divBdr>
                    <w:top w:val="none" w:sz="0" w:space="0" w:color="auto"/>
                    <w:left w:val="none" w:sz="0" w:space="0" w:color="auto"/>
                    <w:bottom w:val="none" w:sz="0" w:space="0" w:color="auto"/>
                    <w:right w:val="none" w:sz="0" w:space="0" w:color="auto"/>
                  </w:divBdr>
                </w:div>
                <w:div w:id="1516653003">
                  <w:marLeft w:val="640"/>
                  <w:marRight w:val="0"/>
                  <w:marTop w:val="0"/>
                  <w:marBottom w:val="0"/>
                  <w:divBdr>
                    <w:top w:val="none" w:sz="0" w:space="0" w:color="auto"/>
                    <w:left w:val="none" w:sz="0" w:space="0" w:color="auto"/>
                    <w:bottom w:val="none" w:sz="0" w:space="0" w:color="auto"/>
                    <w:right w:val="none" w:sz="0" w:space="0" w:color="auto"/>
                  </w:divBdr>
                </w:div>
                <w:div w:id="1528909838">
                  <w:marLeft w:val="640"/>
                  <w:marRight w:val="0"/>
                  <w:marTop w:val="0"/>
                  <w:marBottom w:val="0"/>
                  <w:divBdr>
                    <w:top w:val="none" w:sz="0" w:space="0" w:color="auto"/>
                    <w:left w:val="none" w:sz="0" w:space="0" w:color="auto"/>
                    <w:bottom w:val="none" w:sz="0" w:space="0" w:color="auto"/>
                    <w:right w:val="none" w:sz="0" w:space="0" w:color="auto"/>
                  </w:divBdr>
                </w:div>
                <w:div w:id="1539970828">
                  <w:marLeft w:val="640"/>
                  <w:marRight w:val="0"/>
                  <w:marTop w:val="0"/>
                  <w:marBottom w:val="0"/>
                  <w:divBdr>
                    <w:top w:val="none" w:sz="0" w:space="0" w:color="auto"/>
                    <w:left w:val="none" w:sz="0" w:space="0" w:color="auto"/>
                    <w:bottom w:val="none" w:sz="0" w:space="0" w:color="auto"/>
                    <w:right w:val="none" w:sz="0" w:space="0" w:color="auto"/>
                  </w:divBdr>
                </w:div>
                <w:div w:id="1578520153">
                  <w:marLeft w:val="640"/>
                  <w:marRight w:val="0"/>
                  <w:marTop w:val="0"/>
                  <w:marBottom w:val="0"/>
                  <w:divBdr>
                    <w:top w:val="none" w:sz="0" w:space="0" w:color="auto"/>
                    <w:left w:val="none" w:sz="0" w:space="0" w:color="auto"/>
                    <w:bottom w:val="none" w:sz="0" w:space="0" w:color="auto"/>
                    <w:right w:val="none" w:sz="0" w:space="0" w:color="auto"/>
                  </w:divBdr>
                </w:div>
                <w:div w:id="1583250876">
                  <w:marLeft w:val="640"/>
                  <w:marRight w:val="0"/>
                  <w:marTop w:val="0"/>
                  <w:marBottom w:val="0"/>
                  <w:divBdr>
                    <w:top w:val="none" w:sz="0" w:space="0" w:color="auto"/>
                    <w:left w:val="none" w:sz="0" w:space="0" w:color="auto"/>
                    <w:bottom w:val="none" w:sz="0" w:space="0" w:color="auto"/>
                    <w:right w:val="none" w:sz="0" w:space="0" w:color="auto"/>
                  </w:divBdr>
                </w:div>
                <w:div w:id="1602300536">
                  <w:marLeft w:val="640"/>
                  <w:marRight w:val="0"/>
                  <w:marTop w:val="0"/>
                  <w:marBottom w:val="0"/>
                  <w:divBdr>
                    <w:top w:val="none" w:sz="0" w:space="0" w:color="auto"/>
                    <w:left w:val="none" w:sz="0" w:space="0" w:color="auto"/>
                    <w:bottom w:val="none" w:sz="0" w:space="0" w:color="auto"/>
                    <w:right w:val="none" w:sz="0" w:space="0" w:color="auto"/>
                  </w:divBdr>
                </w:div>
                <w:div w:id="1700080713">
                  <w:marLeft w:val="640"/>
                  <w:marRight w:val="0"/>
                  <w:marTop w:val="0"/>
                  <w:marBottom w:val="0"/>
                  <w:divBdr>
                    <w:top w:val="none" w:sz="0" w:space="0" w:color="auto"/>
                    <w:left w:val="none" w:sz="0" w:space="0" w:color="auto"/>
                    <w:bottom w:val="none" w:sz="0" w:space="0" w:color="auto"/>
                    <w:right w:val="none" w:sz="0" w:space="0" w:color="auto"/>
                  </w:divBdr>
                </w:div>
                <w:div w:id="1723141406">
                  <w:marLeft w:val="640"/>
                  <w:marRight w:val="0"/>
                  <w:marTop w:val="0"/>
                  <w:marBottom w:val="0"/>
                  <w:divBdr>
                    <w:top w:val="none" w:sz="0" w:space="0" w:color="auto"/>
                    <w:left w:val="none" w:sz="0" w:space="0" w:color="auto"/>
                    <w:bottom w:val="none" w:sz="0" w:space="0" w:color="auto"/>
                    <w:right w:val="none" w:sz="0" w:space="0" w:color="auto"/>
                  </w:divBdr>
                </w:div>
                <w:div w:id="1814373881">
                  <w:marLeft w:val="640"/>
                  <w:marRight w:val="0"/>
                  <w:marTop w:val="0"/>
                  <w:marBottom w:val="0"/>
                  <w:divBdr>
                    <w:top w:val="none" w:sz="0" w:space="0" w:color="auto"/>
                    <w:left w:val="none" w:sz="0" w:space="0" w:color="auto"/>
                    <w:bottom w:val="none" w:sz="0" w:space="0" w:color="auto"/>
                    <w:right w:val="none" w:sz="0" w:space="0" w:color="auto"/>
                  </w:divBdr>
                </w:div>
                <w:div w:id="1857845768">
                  <w:marLeft w:val="640"/>
                  <w:marRight w:val="0"/>
                  <w:marTop w:val="0"/>
                  <w:marBottom w:val="0"/>
                  <w:divBdr>
                    <w:top w:val="none" w:sz="0" w:space="0" w:color="auto"/>
                    <w:left w:val="none" w:sz="0" w:space="0" w:color="auto"/>
                    <w:bottom w:val="none" w:sz="0" w:space="0" w:color="auto"/>
                    <w:right w:val="none" w:sz="0" w:space="0" w:color="auto"/>
                  </w:divBdr>
                </w:div>
                <w:div w:id="1942714733">
                  <w:marLeft w:val="640"/>
                  <w:marRight w:val="0"/>
                  <w:marTop w:val="0"/>
                  <w:marBottom w:val="0"/>
                  <w:divBdr>
                    <w:top w:val="none" w:sz="0" w:space="0" w:color="auto"/>
                    <w:left w:val="none" w:sz="0" w:space="0" w:color="auto"/>
                    <w:bottom w:val="none" w:sz="0" w:space="0" w:color="auto"/>
                    <w:right w:val="none" w:sz="0" w:space="0" w:color="auto"/>
                  </w:divBdr>
                </w:div>
                <w:div w:id="1993171029">
                  <w:marLeft w:val="640"/>
                  <w:marRight w:val="0"/>
                  <w:marTop w:val="0"/>
                  <w:marBottom w:val="0"/>
                  <w:divBdr>
                    <w:top w:val="none" w:sz="0" w:space="0" w:color="auto"/>
                    <w:left w:val="none" w:sz="0" w:space="0" w:color="auto"/>
                    <w:bottom w:val="none" w:sz="0" w:space="0" w:color="auto"/>
                    <w:right w:val="none" w:sz="0" w:space="0" w:color="auto"/>
                  </w:divBdr>
                </w:div>
                <w:div w:id="2057586735">
                  <w:marLeft w:val="640"/>
                  <w:marRight w:val="0"/>
                  <w:marTop w:val="0"/>
                  <w:marBottom w:val="0"/>
                  <w:divBdr>
                    <w:top w:val="none" w:sz="0" w:space="0" w:color="auto"/>
                    <w:left w:val="none" w:sz="0" w:space="0" w:color="auto"/>
                    <w:bottom w:val="none" w:sz="0" w:space="0" w:color="auto"/>
                    <w:right w:val="none" w:sz="0" w:space="0" w:color="auto"/>
                  </w:divBdr>
                </w:div>
                <w:div w:id="2090617231">
                  <w:marLeft w:val="640"/>
                  <w:marRight w:val="0"/>
                  <w:marTop w:val="0"/>
                  <w:marBottom w:val="0"/>
                  <w:divBdr>
                    <w:top w:val="none" w:sz="0" w:space="0" w:color="auto"/>
                    <w:left w:val="none" w:sz="0" w:space="0" w:color="auto"/>
                    <w:bottom w:val="none" w:sz="0" w:space="0" w:color="auto"/>
                    <w:right w:val="none" w:sz="0" w:space="0" w:color="auto"/>
                  </w:divBdr>
                </w:div>
              </w:divsChild>
            </w:div>
            <w:div w:id="1672566233">
              <w:marLeft w:val="0"/>
              <w:marRight w:val="0"/>
              <w:marTop w:val="0"/>
              <w:marBottom w:val="0"/>
              <w:divBdr>
                <w:top w:val="none" w:sz="0" w:space="0" w:color="auto"/>
                <w:left w:val="none" w:sz="0" w:space="0" w:color="auto"/>
                <w:bottom w:val="none" w:sz="0" w:space="0" w:color="auto"/>
                <w:right w:val="none" w:sz="0" w:space="0" w:color="auto"/>
              </w:divBdr>
              <w:divsChild>
                <w:div w:id="63376131">
                  <w:marLeft w:val="640"/>
                  <w:marRight w:val="0"/>
                  <w:marTop w:val="0"/>
                  <w:marBottom w:val="0"/>
                  <w:divBdr>
                    <w:top w:val="none" w:sz="0" w:space="0" w:color="auto"/>
                    <w:left w:val="none" w:sz="0" w:space="0" w:color="auto"/>
                    <w:bottom w:val="none" w:sz="0" w:space="0" w:color="auto"/>
                    <w:right w:val="none" w:sz="0" w:space="0" w:color="auto"/>
                  </w:divBdr>
                </w:div>
                <w:div w:id="111636712">
                  <w:marLeft w:val="640"/>
                  <w:marRight w:val="0"/>
                  <w:marTop w:val="0"/>
                  <w:marBottom w:val="0"/>
                  <w:divBdr>
                    <w:top w:val="none" w:sz="0" w:space="0" w:color="auto"/>
                    <w:left w:val="none" w:sz="0" w:space="0" w:color="auto"/>
                    <w:bottom w:val="none" w:sz="0" w:space="0" w:color="auto"/>
                    <w:right w:val="none" w:sz="0" w:space="0" w:color="auto"/>
                  </w:divBdr>
                </w:div>
                <w:div w:id="125856345">
                  <w:marLeft w:val="640"/>
                  <w:marRight w:val="0"/>
                  <w:marTop w:val="0"/>
                  <w:marBottom w:val="0"/>
                  <w:divBdr>
                    <w:top w:val="none" w:sz="0" w:space="0" w:color="auto"/>
                    <w:left w:val="none" w:sz="0" w:space="0" w:color="auto"/>
                    <w:bottom w:val="none" w:sz="0" w:space="0" w:color="auto"/>
                    <w:right w:val="none" w:sz="0" w:space="0" w:color="auto"/>
                  </w:divBdr>
                </w:div>
                <w:div w:id="186254684">
                  <w:marLeft w:val="640"/>
                  <w:marRight w:val="0"/>
                  <w:marTop w:val="0"/>
                  <w:marBottom w:val="0"/>
                  <w:divBdr>
                    <w:top w:val="none" w:sz="0" w:space="0" w:color="auto"/>
                    <w:left w:val="none" w:sz="0" w:space="0" w:color="auto"/>
                    <w:bottom w:val="none" w:sz="0" w:space="0" w:color="auto"/>
                    <w:right w:val="none" w:sz="0" w:space="0" w:color="auto"/>
                  </w:divBdr>
                </w:div>
                <w:div w:id="197088076">
                  <w:marLeft w:val="640"/>
                  <w:marRight w:val="0"/>
                  <w:marTop w:val="0"/>
                  <w:marBottom w:val="0"/>
                  <w:divBdr>
                    <w:top w:val="none" w:sz="0" w:space="0" w:color="auto"/>
                    <w:left w:val="none" w:sz="0" w:space="0" w:color="auto"/>
                    <w:bottom w:val="none" w:sz="0" w:space="0" w:color="auto"/>
                    <w:right w:val="none" w:sz="0" w:space="0" w:color="auto"/>
                  </w:divBdr>
                </w:div>
                <w:div w:id="215239475">
                  <w:marLeft w:val="640"/>
                  <w:marRight w:val="0"/>
                  <w:marTop w:val="0"/>
                  <w:marBottom w:val="0"/>
                  <w:divBdr>
                    <w:top w:val="none" w:sz="0" w:space="0" w:color="auto"/>
                    <w:left w:val="none" w:sz="0" w:space="0" w:color="auto"/>
                    <w:bottom w:val="none" w:sz="0" w:space="0" w:color="auto"/>
                    <w:right w:val="none" w:sz="0" w:space="0" w:color="auto"/>
                  </w:divBdr>
                </w:div>
                <w:div w:id="242180900">
                  <w:marLeft w:val="640"/>
                  <w:marRight w:val="0"/>
                  <w:marTop w:val="0"/>
                  <w:marBottom w:val="0"/>
                  <w:divBdr>
                    <w:top w:val="none" w:sz="0" w:space="0" w:color="auto"/>
                    <w:left w:val="none" w:sz="0" w:space="0" w:color="auto"/>
                    <w:bottom w:val="none" w:sz="0" w:space="0" w:color="auto"/>
                    <w:right w:val="none" w:sz="0" w:space="0" w:color="auto"/>
                  </w:divBdr>
                </w:div>
                <w:div w:id="279648621">
                  <w:marLeft w:val="640"/>
                  <w:marRight w:val="0"/>
                  <w:marTop w:val="0"/>
                  <w:marBottom w:val="0"/>
                  <w:divBdr>
                    <w:top w:val="none" w:sz="0" w:space="0" w:color="auto"/>
                    <w:left w:val="none" w:sz="0" w:space="0" w:color="auto"/>
                    <w:bottom w:val="none" w:sz="0" w:space="0" w:color="auto"/>
                    <w:right w:val="none" w:sz="0" w:space="0" w:color="auto"/>
                  </w:divBdr>
                </w:div>
                <w:div w:id="296884548">
                  <w:marLeft w:val="640"/>
                  <w:marRight w:val="0"/>
                  <w:marTop w:val="0"/>
                  <w:marBottom w:val="0"/>
                  <w:divBdr>
                    <w:top w:val="none" w:sz="0" w:space="0" w:color="auto"/>
                    <w:left w:val="none" w:sz="0" w:space="0" w:color="auto"/>
                    <w:bottom w:val="none" w:sz="0" w:space="0" w:color="auto"/>
                    <w:right w:val="none" w:sz="0" w:space="0" w:color="auto"/>
                  </w:divBdr>
                </w:div>
                <w:div w:id="340352141">
                  <w:marLeft w:val="640"/>
                  <w:marRight w:val="0"/>
                  <w:marTop w:val="0"/>
                  <w:marBottom w:val="0"/>
                  <w:divBdr>
                    <w:top w:val="none" w:sz="0" w:space="0" w:color="auto"/>
                    <w:left w:val="none" w:sz="0" w:space="0" w:color="auto"/>
                    <w:bottom w:val="none" w:sz="0" w:space="0" w:color="auto"/>
                    <w:right w:val="none" w:sz="0" w:space="0" w:color="auto"/>
                  </w:divBdr>
                </w:div>
                <w:div w:id="416438741">
                  <w:marLeft w:val="640"/>
                  <w:marRight w:val="0"/>
                  <w:marTop w:val="0"/>
                  <w:marBottom w:val="0"/>
                  <w:divBdr>
                    <w:top w:val="none" w:sz="0" w:space="0" w:color="auto"/>
                    <w:left w:val="none" w:sz="0" w:space="0" w:color="auto"/>
                    <w:bottom w:val="none" w:sz="0" w:space="0" w:color="auto"/>
                    <w:right w:val="none" w:sz="0" w:space="0" w:color="auto"/>
                  </w:divBdr>
                </w:div>
                <w:div w:id="469398943">
                  <w:marLeft w:val="640"/>
                  <w:marRight w:val="0"/>
                  <w:marTop w:val="0"/>
                  <w:marBottom w:val="0"/>
                  <w:divBdr>
                    <w:top w:val="none" w:sz="0" w:space="0" w:color="auto"/>
                    <w:left w:val="none" w:sz="0" w:space="0" w:color="auto"/>
                    <w:bottom w:val="none" w:sz="0" w:space="0" w:color="auto"/>
                    <w:right w:val="none" w:sz="0" w:space="0" w:color="auto"/>
                  </w:divBdr>
                </w:div>
                <w:div w:id="535703786">
                  <w:marLeft w:val="640"/>
                  <w:marRight w:val="0"/>
                  <w:marTop w:val="0"/>
                  <w:marBottom w:val="0"/>
                  <w:divBdr>
                    <w:top w:val="none" w:sz="0" w:space="0" w:color="auto"/>
                    <w:left w:val="none" w:sz="0" w:space="0" w:color="auto"/>
                    <w:bottom w:val="none" w:sz="0" w:space="0" w:color="auto"/>
                    <w:right w:val="none" w:sz="0" w:space="0" w:color="auto"/>
                  </w:divBdr>
                </w:div>
                <w:div w:id="572352695">
                  <w:marLeft w:val="640"/>
                  <w:marRight w:val="0"/>
                  <w:marTop w:val="0"/>
                  <w:marBottom w:val="0"/>
                  <w:divBdr>
                    <w:top w:val="none" w:sz="0" w:space="0" w:color="auto"/>
                    <w:left w:val="none" w:sz="0" w:space="0" w:color="auto"/>
                    <w:bottom w:val="none" w:sz="0" w:space="0" w:color="auto"/>
                    <w:right w:val="none" w:sz="0" w:space="0" w:color="auto"/>
                  </w:divBdr>
                </w:div>
                <w:div w:id="612252189">
                  <w:marLeft w:val="640"/>
                  <w:marRight w:val="0"/>
                  <w:marTop w:val="0"/>
                  <w:marBottom w:val="0"/>
                  <w:divBdr>
                    <w:top w:val="none" w:sz="0" w:space="0" w:color="auto"/>
                    <w:left w:val="none" w:sz="0" w:space="0" w:color="auto"/>
                    <w:bottom w:val="none" w:sz="0" w:space="0" w:color="auto"/>
                    <w:right w:val="none" w:sz="0" w:space="0" w:color="auto"/>
                  </w:divBdr>
                </w:div>
                <w:div w:id="622419773">
                  <w:marLeft w:val="640"/>
                  <w:marRight w:val="0"/>
                  <w:marTop w:val="0"/>
                  <w:marBottom w:val="0"/>
                  <w:divBdr>
                    <w:top w:val="none" w:sz="0" w:space="0" w:color="auto"/>
                    <w:left w:val="none" w:sz="0" w:space="0" w:color="auto"/>
                    <w:bottom w:val="none" w:sz="0" w:space="0" w:color="auto"/>
                    <w:right w:val="none" w:sz="0" w:space="0" w:color="auto"/>
                  </w:divBdr>
                </w:div>
                <w:div w:id="642203092">
                  <w:marLeft w:val="640"/>
                  <w:marRight w:val="0"/>
                  <w:marTop w:val="0"/>
                  <w:marBottom w:val="0"/>
                  <w:divBdr>
                    <w:top w:val="none" w:sz="0" w:space="0" w:color="auto"/>
                    <w:left w:val="none" w:sz="0" w:space="0" w:color="auto"/>
                    <w:bottom w:val="none" w:sz="0" w:space="0" w:color="auto"/>
                    <w:right w:val="none" w:sz="0" w:space="0" w:color="auto"/>
                  </w:divBdr>
                </w:div>
                <w:div w:id="677804209">
                  <w:marLeft w:val="640"/>
                  <w:marRight w:val="0"/>
                  <w:marTop w:val="0"/>
                  <w:marBottom w:val="0"/>
                  <w:divBdr>
                    <w:top w:val="none" w:sz="0" w:space="0" w:color="auto"/>
                    <w:left w:val="none" w:sz="0" w:space="0" w:color="auto"/>
                    <w:bottom w:val="none" w:sz="0" w:space="0" w:color="auto"/>
                    <w:right w:val="none" w:sz="0" w:space="0" w:color="auto"/>
                  </w:divBdr>
                </w:div>
                <w:div w:id="757020124">
                  <w:marLeft w:val="640"/>
                  <w:marRight w:val="0"/>
                  <w:marTop w:val="0"/>
                  <w:marBottom w:val="0"/>
                  <w:divBdr>
                    <w:top w:val="none" w:sz="0" w:space="0" w:color="auto"/>
                    <w:left w:val="none" w:sz="0" w:space="0" w:color="auto"/>
                    <w:bottom w:val="none" w:sz="0" w:space="0" w:color="auto"/>
                    <w:right w:val="none" w:sz="0" w:space="0" w:color="auto"/>
                  </w:divBdr>
                </w:div>
                <w:div w:id="784348201">
                  <w:marLeft w:val="640"/>
                  <w:marRight w:val="0"/>
                  <w:marTop w:val="0"/>
                  <w:marBottom w:val="0"/>
                  <w:divBdr>
                    <w:top w:val="none" w:sz="0" w:space="0" w:color="auto"/>
                    <w:left w:val="none" w:sz="0" w:space="0" w:color="auto"/>
                    <w:bottom w:val="none" w:sz="0" w:space="0" w:color="auto"/>
                    <w:right w:val="none" w:sz="0" w:space="0" w:color="auto"/>
                  </w:divBdr>
                </w:div>
                <w:div w:id="849568651">
                  <w:marLeft w:val="640"/>
                  <w:marRight w:val="0"/>
                  <w:marTop w:val="0"/>
                  <w:marBottom w:val="0"/>
                  <w:divBdr>
                    <w:top w:val="none" w:sz="0" w:space="0" w:color="auto"/>
                    <w:left w:val="none" w:sz="0" w:space="0" w:color="auto"/>
                    <w:bottom w:val="none" w:sz="0" w:space="0" w:color="auto"/>
                    <w:right w:val="none" w:sz="0" w:space="0" w:color="auto"/>
                  </w:divBdr>
                </w:div>
                <w:div w:id="939490938">
                  <w:marLeft w:val="640"/>
                  <w:marRight w:val="0"/>
                  <w:marTop w:val="0"/>
                  <w:marBottom w:val="0"/>
                  <w:divBdr>
                    <w:top w:val="none" w:sz="0" w:space="0" w:color="auto"/>
                    <w:left w:val="none" w:sz="0" w:space="0" w:color="auto"/>
                    <w:bottom w:val="none" w:sz="0" w:space="0" w:color="auto"/>
                    <w:right w:val="none" w:sz="0" w:space="0" w:color="auto"/>
                  </w:divBdr>
                </w:div>
                <w:div w:id="951284795">
                  <w:marLeft w:val="640"/>
                  <w:marRight w:val="0"/>
                  <w:marTop w:val="0"/>
                  <w:marBottom w:val="0"/>
                  <w:divBdr>
                    <w:top w:val="none" w:sz="0" w:space="0" w:color="auto"/>
                    <w:left w:val="none" w:sz="0" w:space="0" w:color="auto"/>
                    <w:bottom w:val="none" w:sz="0" w:space="0" w:color="auto"/>
                    <w:right w:val="none" w:sz="0" w:space="0" w:color="auto"/>
                  </w:divBdr>
                </w:div>
                <w:div w:id="970481035">
                  <w:marLeft w:val="640"/>
                  <w:marRight w:val="0"/>
                  <w:marTop w:val="0"/>
                  <w:marBottom w:val="0"/>
                  <w:divBdr>
                    <w:top w:val="none" w:sz="0" w:space="0" w:color="auto"/>
                    <w:left w:val="none" w:sz="0" w:space="0" w:color="auto"/>
                    <w:bottom w:val="none" w:sz="0" w:space="0" w:color="auto"/>
                    <w:right w:val="none" w:sz="0" w:space="0" w:color="auto"/>
                  </w:divBdr>
                </w:div>
                <w:div w:id="1011180649">
                  <w:marLeft w:val="640"/>
                  <w:marRight w:val="0"/>
                  <w:marTop w:val="0"/>
                  <w:marBottom w:val="0"/>
                  <w:divBdr>
                    <w:top w:val="none" w:sz="0" w:space="0" w:color="auto"/>
                    <w:left w:val="none" w:sz="0" w:space="0" w:color="auto"/>
                    <w:bottom w:val="none" w:sz="0" w:space="0" w:color="auto"/>
                    <w:right w:val="none" w:sz="0" w:space="0" w:color="auto"/>
                  </w:divBdr>
                </w:div>
                <w:div w:id="1036152827">
                  <w:marLeft w:val="640"/>
                  <w:marRight w:val="0"/>
                  <w:marTop w:val="0"/>
                  <w:marBottom w:val="0"/>
                  <w:divBdr>
                    <w:top w:val="none" w:sz="0" w:space="0" w:color="auto"/>
                    <w:left w:val="none" w:sz="0" w:space="0" w:color="auto"/>
                    <w:bottom w:val="none" w:sz="0" w:space="0" w:color="auto"/>
                    <w:right w:val="none" w:sz="0" w:space="0" w:color="auto"/>
                  </w:divBdr>
                </w:div>
                <w:div w:id="1068918472">
                  <w:marLeft w:val="640"/>
                  <w:marRight w:val="0"/>
                  <w:marTop w:val="0"/>
                  <w:marBottom w:val="0"/>
                  <w:divBdr>
                    <w:top w:val="none" w:sz="0" w:space="0" w:color="auto"/>
                    <w:left w:val="none" w:sz="0" w:space="0" w:color="auto"/>
                    <w:bottom w:val="none" w:sz="0" w:space="0" w:color="auto"/>
                    <w:right w:val="none" w:sz="0" w:space="0" w:color="auto"/>
                  </w:divBdr>
                </w:div>
                <w:div w:id="1166507153">
                  <w:marLeft w:val="640"/>
                  <w:marRight w:val="0"/>
                  <w:marTop w:val="0"/>
                  <w:marBottom w:val="0"/>
                  <w:divBdr>
                    <w:top w:val="none" w:sz="0" w:space="0" w:color="auto"/>
                    <w:left w:val="none" w:sz="0" w:space="0" w:color="auto"/>
                    <w:bottom w:val="none" w:sz="0" w:space="0" w:color="auto"/>
                    <w:right w:val="none" w:sz="0" w:space="0" w:color="auto"/>
                  </w:divBdr>
                </w:div>
                <w:div w:id="1179852584">
                  <w:marLeft w:val="640"/>
                  <w:marRight w:val="0"/>
                  <w:marTop w:val="0"/>
                  <w:marBottom w:val="0"/>
                  <w:divBdr>
                    <w:top w:val="none" w:sz="0" w:space="0" w:color="auto"/>
                    <w:left w:val="none" w:sz="0" w:space="0" w:color="auto"/>
                    <w:bottom w:val="none" w:sz="0" w:space="0" w:color="auto"/>
                    <w:right w:val="none" w:sz="0" w:space="0" w:color="auto"/>
                  </w:divBdr>
                </w:div>
                <w:div w:id="1203714347">
                  <w:marLeft w:val="640"/>
                  <w:marRight w:val="0"/>
                  <w:marTop w:val="0"/>
                  <w:marBottom w:val="0"/>
                  <w:divBdr>
                    <w:top w:val="none" w:sz="0" w:space="0" w:color="auto"/>
                    <w:left w:val="none" w:sz="0" w:space="0" w:color="auto"/>
                    <w:bottom w:val="none" w:sz="0" w:space="0" w:color="auto"/>
                    <w:right w:val="none" w:sz="0" w:space="0" w:color="auto"/>
                  </w:divBdr>
                </w:div>
                <w:div w:id="1261451304">
                  <w:marLeft w:val="640"/>
                  <w:marRight w:val="0"/>
                  <w:marTop w:val="0"/>
                  <w:marBottom w:val="0"/>
                  <w:divBdr>
                    <w:top w:val="none" w:sz="0" w:space="0" w:color="auto"/>
                    <w:left w:val="none" w:sz="0" w:space="0" w:color="auto"/>
                    <w:bottom w:val="none" w:sz="0" w:space="0" w:color="auto"/>
                    <w:right w:val="none" w:sz="0" w:space="0" w:color="auto"/>
                  </w:divBdr>
                </w:div>
                <w:div w:id="1282541656">
                  <w:marLeft w:val="640"/>
                  <w:marRight w:val="0"/>
                  <w:marTop w:val="0"/>
                  <w:marBottom w:val="0"/>
                  <w:divBdr>
                    <w:top w:val="none" w:sz="0" w:space="0" w:color="auto"/>
                    <w:left w:val="none" w:sz="0" w:space="0" w:color="auto"/>
                    <w:bottom w:val="none" w:sz="0" w:space="0" w:color="auto"/>
                    <w:right w:val="none" w:sz="0" w:space="0" w:color="auto"/>
                  </w:divBdr>
                </w:div>
                <w:div w:id="1291353478">
                  <w:marLeft w:val="640"/>
                  <w:marRight w:val="0"/>
                  <w:marTop w:val="0"/>
                  <w:marBottom w:val="0"/>
                  <w:divBdr>
                    <w:top w:val="none" w:sz="0" w:space="0" w:color="auto"/>
                    <w:left w:val="none" w:sz="0" w:space="0" w:color="auto"/>
                    <w:bottom w:val="none" w:sz="0" w:space="0" w:color="auto"/>
                    <w:right w:val="none" w:sz="0" w:space="0" w:color="auto"/>
                  </w:divBdr>
                </w:div>
                <w:div w:id="1358895364">
                  <w:marLeft w:val="640"/>
                  <w:marRight w:val="0"/>
                  <w:marTop w:val="0"/>
                  <w:marBottom w:val="0"/>
                  <w:divBdr>
                    <w:top w:val="none" w:sz="0" w:space="0" w:color="auto"/>
                    <w:left w:val="none" w:sz="0" w:space="0" w:color="auto"/>
                    <w:bottom w:val="none" w:sz="0" w:space="0" w:color="auto"/>
                    <w:right w:val="none" w:sz="0" w:space="0" w:color="auto"/>
                  </w:divBdr>
                </w:div>
                <w:div w:id="1411924901">
                  <w:marLeft w:val="640"/>
                  <w:marRight w:val="0"/>
                  <w:marTop w:val="0"/>
                  <w:marBottom w:val="0"/>
                  <w:divBdr>
                    <w:top w:val="none" w:sz="0" w:space="0" w:color="auto"/>
                    <w:left w:val="none" w:sz="0" w:space="0" w:color="auto"/>
                    <w:bottom w:val="none" w:sz="0" w:space="0" w:color="auto"/>
                    <w:right w:val="none" w:sz="0" w:space="0" w:color="auto"/>
                  </w:divBdr>
                </w:div>
                <w:div w:id="1431466670">
                  <w:marLeft w:val="640"/>
                  <w:marRight w:val="0"/>
                  <w:marTop w:val="0"/>
                  <w:marBottom w:val="0"/>
                  <w:divBdr>
                    <w:top w:val="none" w:sz="0" w:space="0" w:color="auto"/>
                    <w:left w:val="none" w:sz="0" w:space="0" w:color="auto"/>
                    <w:bottom w:val="none" w:sz="0" w:space="0" w:color="auto"/>
                    <w:right w:val="none" w:sz="0" w:space="0" w:color="auto"/>
                  </w:divBdr>
                </w:div>
                <w:div w:id="1469929647">
                  <w:marLeft w:val="640"/>
                  <w:marRight w:val="0"/>
                  <w:marTop w:val="0"/>
                  <w:marBottom w:val="0"/>
                  <w:divBdr>
                    <w:top w:val="none" w:sz="0" w:space="0" w:color="auto"/>
                    <w:left w:val="none" w:sz="0" w:space="0" w:color="auto"/>
                    <w:bottom w:val="none" w:sz="0" w:space="0" w:color="auto"/>
                    <w:right w:val="none" w:sz="0" w:space="0" w:color="auto"/>
                  </w:divBdr>
                </w:div>
                <w:div w:id="1547452418">
                  <w:marLeft w:val="640"/>
                  <w:marRight w:val="0"/>
                  <w:marTop w:val="0"/>
                  <w:marBottom w:val="0"/>
                  <w:divBdr>
                    <w:top w:val="none" w:sz="0" w:space="0" w:color="auto"/>
                    <w:left w:val="none" w:sz="0" w:space="0" w:color="auto"/>
                    <w:bottom w:val="none" w:sz="0" w:space="0" w:color="auto"/>
                    <w:right w:val="none" w:sz="0" w:space="0" w:color="auto"/>
                  </w:divBdr>
                </w:div>
                <w:div w:id="1551111816">
                  <w:marLeft w:val="640"/>
                  <w:marRight w:val="0"/>
                  <w:marTop w:val="0"/>
                  <w:marBottom w:val="0"/>
                  <w:divBdr>
                    <w:top w:val="none" w:sz="0" w:space="0" w:color="auto"/>
                    <w:left w:val="none" w:sz="0" w:space="0" w:color="auto"/>
                    <w:bottom w:val="none" w:sz="0" w:space="0" w:color="auto"/>
                    <w:right w:val="none" w:sz="0" w:space="0" w:color="auto"/>
                  </w:divBdr>
                </w:div>
                <w:div w:id="1699814648">
                  <w:marLeft w:val="640"/>
                  <w:marRight w:val="0"/>
                  <w:marTop w:val="0"/>
                  <w:marBottom w:val="0"/>
                  <w:divBdr>
                    <w:top w:val="none" w:sz="0" w:space="0" w:color="auto"/>
                    <w:left w:val="none" w:sz="0" w:space="0" w:color="auto"/>
                    <w:bottom w:val="none" w:sz="0" w:space="0" w:color="auto"/>
                    <w:right w:val="none" w:sz="0" w:space="0" w:color="auto"/>
                  </w:divBdr>
                </w:div>
                <w:div w:id="1775246568">
                  <w:marLeft w:val="640"/>
                  <w:marRight w:val="0"/>
                  <w:marTop w:val="0"/>
                  <w:marBottom w:val="0"/>
                  <w:divBdr>
                    <w:top w:val="none" w:sz="0" w:space="0" w:color="auto"/>
                    <w:left w:val="none" w:sz="0" w:space="0" w:color="auto"/>
                    <w:bottom w:val="none" w:sz="0" w:space="0" w:color="auto"/>
                    <w:right w:val="none" w:sz="0" w:space="0" w:color="auto"/>
                  </w:divBdr>
                </w:div>
                <w:div w:id="1777092508">
                  <w:marLeft w:val="640"/>
                  <w:marRight w:val="0"/>
                  <w:marTop w:val="0"/>
                  <w:marBottom w:val="0"/>
                  <w:divBdr>
                    <w:top w:val="none" w:sz="0" w:space="0" w:color="auto"/>
                    <w:left w:val="none" w:sz="0" w:space="0" w:color="auto"/>
                    <w:bottom w:val="none" w:sz="0" w:space="0" w:color="auto"/>
                    <w:right w:val="none" w:sz="0" w:space="0" w:color="auto"/>
                  </w:divBdr>
                </w:div>
                <w:div w:id="1864199750">
                  <w:marLeft w:val="640"/>
                  <w:marRight w:val="0"/>
                  <w:marTop w:val="0"/>
                  <w:marBottom w:val="0"/>
                  <w:divBdr>
                    <w:top w:val="none" w:sz="0" w:space="0" w:color="auto"/>
                    <w:left w:val="none" w:sz="0" w:space="0" w:color="auto"/>
                    <w:bottom w:val="none" w:sz="0" w:space="0" w:color="auto"/>
                    <w:right w:val="none" w:sz="0" w:space="0" w:color="auto"/>
                  </w:divBdr>
                </w:div>
                <w:div w:id="1911575993">
                  <w:marLeft w:val="640"/>
                  <w:marRight w:val="0"/>
                  <w:marTop w:val="0"/>
                  <w:marBottom w:val="0"/>
                  <w:divBdr>
                    <w:top w:val="none" w:sz="0" w:space="0" w:color="auto"/>
                    <w:left w:val="none" w:sz="0" w:space="0" w:color="auto"/>
                    <w:bottom w:val="none" w:sz="0" w:space="0" w:color="auto"/>
                    <w:right w:val="none" w:sz="0" w:space="0" w:color="auto"/>
                  </w:divBdr>
                </w:div>
                <w:div w:id="1930965695">
                  <w:marLeft w:val="640"/>
                  <w:marRight w:val="0"/>
                  <w:marTop w:val="0"/>
                  <w:marBottom w:val="0"/>
                  <w:divBdr>
                    <w:top w:val="none" w:sz="0" w:space="0" w:color="auto"/>
                    <w:left w:val="none" w:sz="0" w:space="0" w:color="auto"/>
                    <w:bottom w:val="none" w:sz="0" w:space="0" w:color="auto"/>
                    <w:right w:val="none" w:sz="0" w:space="0" w:color="auto"/>
                  </w:divBdr>
                </w:div>
                <w:div w:id="1932663293">
                  <w:marLeft w:val="640"/>
                  <w:marRight w:val="0"/>
                  <w:marTop w:val="0"/>
                  <w:marBottom w:val="0"/>
                  <w:divBdr>
                    <w:top w:val="none" w:sz="0" w:space="0" w:color="auto"/>
                    <w:left w:val="none" w:sz="0" w:space="0" w:color="auto"/>
                    <w:bottom w:val="none" w:sz="0" w:space="0" w:color="auto"/>
                    <w:right w:val="none" w:sz="0" w:space="0" w:color="auto"/>
                  </w:divBdr>
                </w:div>
                <w:div w:id="2037194601">
                  <w:marLeft w:val="640"/>
                  <w:marRight w:val="0"/>
                  <w:marTop w:val="0"/>
                  <w:marBottom w:val="0"/>
                  <w:divBdr>
                    <w:top w:val="none" w:sz="0" w:space="0" w:color="auto"/>
                    <w:left w:val="none" w:sz="0" w:space="0" w:color="auto"/>
                    <w:bottom w:val="none" w:sz="0" w:space="0" w:color="auto"/>
                    <w:right w:val="none" w:sz="0" w:space="0" w:color="auto"/>
                  </w:divBdr>
                </w:div>
                <w:div w:id="2037929309">
                  <w:marLeft w:val="640"/>
                  <w:marRight w:val="0"/>
                  <w:marTop w:val="0"/>
                  <w:marBottom w:val="0"/>
                  <w:divBdr>
                    <w:top w:val="none" w:sz="0" w:space="0" w:color="auto"/>
                    <w:left w:val="none" w:sz="0" w:space="0" w:color="auto"/>
                    <w:bottom w:val="none" w:sz="0" w:space="0" w:color="auto"/>
                    <w:right w:val="none" w:sz="0" w:space="0" w:color="auto"/>
                  </w:divBdr>
                </w:div>
                <w:div w:id="2042626460">
                  <w:marLeft w:val="640"/>
                  <w:marRight w:val="0"/>
                  <w:marTop w:val="0"/>
                  <w:marBottom w:val="0"/>
                  <w:divBdr>
                    <w:top w:val="none" w:sz="0" w:space="0" w:color="auto"/>
                    <w:left w:val="none" w:sz="0" w:space="0" w:color="auto"/>
                    <w:bottom w:val="none" w:sz="0" w:space="0" w:color="auto"/>
                    <w:right w:val="none" w:sz="0" w:space="0" w:color="auto"/>
                  </w:divBdr>
                </w:div>
                <w:div w:id="2045514934">
                  <w:marLeft w:val="640"/>
                  <w:marRight w:val="0"/>
                  <w:marTop w:val="0"/>
                  <w:marBottom w:val="0"/>
                  <w:divBdr>
                    <w:top w:val="none" w:sz="0" w:space="0" w:color="auto"/>
                    <w:left w:val="none" w:sz="0" w:space="0" w:color="auto"/>
                    <w:bottom w:val="none" w:sz="0" w:space="0" w:color="auto"/>
                    <w:right w:val="none" w:sz="0" w:space="0" w:color="auto"/>
                  </w:divBdr>
                </w:div>
                <w:div w:id="2060475493">
                  <w:marLeft w:val="640"/>
                  <w:marRight w:val="0"/>
                  <w:marTop w:val="0"/>
                  <w:marBottom w:val="0"/>
                  <w:divBdr>
                    <w:top w:val="none" w:sz="0" w:space="0" w:color="auto"/>
                    <w:left w:val="none" w:sz="0" w:space="0" w:color="auto"/>
                    <w:bottom w:val="none" w:sz="0" w:space="0" w:color="auto"/>
                    <w:right w:val="none" w:sz="0" w:space="0" w:color="auto"/>
                  </w:divBdr>
                </w:div>
                <w:div w:id="2117601193">
                  <w:marLeft w:val="640"/>
                  <w:marRight w:val="0"/>
                  <w:marTop w:val="0"/>
                  <w:marBottom w:val="0"/>
                  <w:divBdr>
                    <w:top w:val="none" w:sz="0" w:space="0" w:color="auto"/>
                    <w:left w:val="none" w:sz="0" w:space="0" w:color="auto"/>
                    <w:bottom w:val="none" w:sz="0" w:space="0" w:color="auto"/>
                    <w:right w:val="none" w:sz="0" w:space="0" w:color="auto"/>
                  </w:divBdr>
                </w:div>
                <w:div w:id="2141609713">
                  <w:marLeft w:val="640"/>
                  <w:marRight w:val="0"/>
                  <w:marTop w:val="0"/>
                  <w:marBottom w:val="0"/>
                  <w:divBdr>
                    <w:top w:val="none" w:sz="0" w:space="0" w:color="auto"/>
                    <w:left w:val="none" w:sz="0" w:space="0" w:color="auto"/>
                    <w:bottom w:val="none" w:sz="0" w:space="0" w:color="auto"/>
                    <w:right w:val="none" w:sz="0" w:space="0" w:color="auto"/>
                  </w:divBdr>
                </w:div>
              </w:divsChild>
            </w:div>
            <w:div w:id="2027826166">
              <w:marLeft w:val="0"/>
              <w:marRight w:val="0"/>
              <w:marTop w:val="0"/>
              <w:marBottom w:val="0"/>
              <w:divBdr>
                <w:top w:val="none" w:sz="0" w:space="0" w:color="auto"/>
                <w:left w:val="none" w:sz="0" w:space="0" w:color="auto"/>
                <w:bottom w:val="none" w:sz="0" w:space="0" w:color="auto"/>
                <w:right w:val="none" w:sz="0" w:space="0" w:color="auto"/>
              </w:divBdr>
              <w:divsChild>
                <w:div w:id="56630352">
                  <w:marLeft w:val="640"/>
                  <w:marRight w:val="0"/>
                  <w:marTop w:val="0"/>
                  <w:marBottom w:val="0"/>
                  <w:divBdr>
                    <w:top w:val="none" w:sz="0" w:space="0" w:color="auto"/>
                    <w:left w:val="none" w:sz="0" w:space="0" w:color="auto"/>
                    <w:bottom w:val="none" w:sz="0" w:space="0" w:color="auto"/>
                    <w:right w:val="none" w:sz="0" w:space="0" w:color="auto"/>
                  </w:divBdr>
                </w:div>
                <w:div w:id="69542461">
                  <w:marLeft w:val="640"/>
                  <w:marRight w:val="0"/>
                  <w:marTop w:val="0"/>
                  <w:marBottom w:val="0"/>
                  <w:divBdr>
                    <w:top w:val="none" w:sz="0" w:space="0" w:color="auto"/>
                    <w:left w:val="none" w:sz="0" w:space="0" w:color="auto"/>
                    <w:bottom w:val="none" w:sz="0" w:space="0" w:color="auto"/>
                    <w:right w:val="none" w:sz="0" w:space="0" w:color="auto"/>
                  </w:divBdr>
                </w:div>
                <w:div w:id="131408264">
                  <w:marLeft w:val="640"/>
                  <w:marRight w:val="0"/>
                  <w:marTop w:val="0"/>
                  <w:marBottom w:val="0"/>
                  <w:divBdr>
                    <w:top w:val="none" w:sz="0" w:space="0" w:color="auto"/>
                    <w:left w:val="none" w:sz="0" w:space="0" w:color="auto"/>
                    <w:bottom w:val="none" w:sz="0" w:space="0" w:color="auto"/>
                    <w:right w:val="none" w:sz="0" w:space="0" w:color="auto"/>
                  </w:divBdr>
                </w:div>
                <w:div w:id="168327367">
                  <w:marLeft w:val="640"/>
                  <w:marRight w:val="0"/>
                  <w:marTop w:val="0"/>
                  <w:marBottom w:val="0"/>
                  <w:divBdr>
                    <w:top w:val="none" w:sz="0" w:space="0" w:color="auto"/>
                    <w:left w:val="none" w:sz="0" w:space="0" w:color="auto"/>
                    <w:bottom w:val="none" w:sz="0" w:space="0" w:color="auto"/>
                    <w:right w:val="none" w:sz="0" w:space="0" w:color="auto"/>
                  </w:divBdr>
                </w:div>
                <w:div w:id="248075643">
                  <w:marLeft w:val="640"/>
                  <w:marRight w:val="0"/>
                  <w:marTop w:val="0"/>
                  <w:marBottom w:val="0"/>
                  <w:divBdr>
                    <w:top w:val="none" w:sz="0" w:space="0" w:color="auto"/>
                    <w:left w:val="none" w:sz="0" w:space="0" w:color="auto"/>
                    <w:bottom w:val="none" w:sz="0" w:space="0" w:color="auto"/>
                    <w:right w:val="none" w:sz="0" w:space="0" w:color="auto"/>
                  </w:divBdr>
                </w:div>
                <w:div w:id="269166452">
                  <w:marLeft w:val="640"/>
                  <w:marRight w:val="0"/>
                  <w:marTop w:val="0"/>
                  <w:marBottom w:val="0"/>
                  <w:divBdr>
                    <w:top w:val="none" w:sz="0" w:space="0" w:color="auto"/>
                    <w:left w:val="none" w:sz="0" w:space="0" w:color="auto"/>
                    <w:bottom w:val="none" w:sz="0" w:space="0" w:color="auto"/>
                    <w:right w:val="none" w:sz="0" w:space="0" w:color="auto"/>
                  </w:divBdr>
                </w:div>
                <w:div w:id="285506037">
                  <w:marLeft w:val="640"/>
                  <w:marRight w:val="0"/>
                  <w:marTop w:val="0"/>
                  <w:marBottom w:val="0"/>
                  <w:divBdr>
                    <w:top w:val="none" w:sz="0" w:space="0" w:color="auto"/>
                    <w:left w:val="none" w:sz="0" w:space="0" w:color="auto"/>
                    <w:bottom w:val="none" w:sz="0" w:space="0" w:color="auto"/>
                    <w:right w:val="none" w:sz="0" w:space="0" w:color="auto"/>
                  </w:divBdr>
                </w:div>
                <w:div w:id="325549070">
                  <w:marLeft w:val="640"/>
                  <w:marRight w:val="0"/>
                  <w:marTop w:val="0"/>
                  <w:marBottom w:val="0"/>
                  <w:divBdr>
                    <w:top w:val="none" w:sz="0" w:space="0" w:color="auto"/>
                    <w:left w:val="none" w:sz="0" w:space="0" w:color="auto"/>
                    <w:bottom w:val="none" w:sz="0" w:space="0" w:color="auto"/>
                    <w:right w:val="none" w:sz="0" w:space="0" w:color="auto"/>
                  </w:divBdr>
                </w:div>
                <w:div w:id="338776534">
                  <w:marLeft w:val="640"/>
                  <w:marRight w:val="0"/>
                  <w:marTop w:val="0"/>
                  <w:marBottom w:val="0"/>
                  <w:divBdr>
                    <w:top w:val="none" w:sz="0" w:space="0" w:color="auto"/>
                    <w:left w:val="none" w:sz="0" w:space="0" w:color="auto"/>
                    <w:bottom w:val="none" w:sz="0" w:space="0" w:color="auto"/>
                    <w:right w:val="none" w:sz="0" w:space="0" w:color="auto"/>
                  </w:divBdr>
                </w:div>
                <w:div w:id="353270795">
                  <w:marLeft w:val="640"/>
                  <w:marRight w:val="0"/>
                  <w:marTop w:val="0"/>
                  <w:marBottom w:val="0"/>
                  <w:divBdr>
                    <w:top w:val="none" w:sz="0" w:space="0" w:color="auto"/>
                    <w:left w:val="none" w:sz="0" w:space="0" w:color="auto"/>
                    <w:bottom w:val="none" w:sz="0" w:space="0" w:color="auto"/>
                    <w:right w:val="none" w:sz="0" w:space="0" w:color="auto"/>
                  </w:divBdr>
                </w:div>
                <w:div w:id="383674163">
                  <w:marLeft w:val="640"/>
                  <w:marRight w:val="0"/>
                  <w:marTop w:val="0"/>
                  <w:marBottom w:val="0"/>
                  <w:divBdr>
                    <w:top w:val="none" w:sz="0" w:space="0" w:color="auto"/>
                    <w:left w:val="none" w:sz="0" w:space="0" w:color="auto"/>
                    <w:bottom w:val="none" w:sz="0" w:space="0" w:color="auto"/>
                    <w:right w:val="none" w:sz="0" w:space="0" w:color="auto"/>
                  </w:divBdr>
                </w:div>
                <w:div w:id="453452296">
                  <w:marLeft w:val="640"/>
                  <w:marRight w:val="0"/>
                  <w:marTop w:val="0"/>
                  <w:marBottom w:val="0"/>
                  <w:divBdr>
                    <w:top w:val="none" w:sz="0" w:space="0" w:color="auto"/>
                    <w:left w:val="none" w:sz="0" w:space="0" w:color="auto"/>
                    <w:bottom w:val="none" w:sz="0" w:space="0" w:color="auto"/>
                    <w:right w:val="none" w:sz="0" w:space="0" w:color="auto"/>
                  </w:divBdr>
                </w:div>
                <w:div w:id="479227718">
                  <w:marLeft w:val="640"/>
                  <w:marRight w:val="0"/>
                  <w:marTop w:val="0"/>
                  <w:marBottom w:val="0"/>
                  <w:divBdr>
                    <w:top w:val="none" w:sz="0" w:space="0" w:color="auto"/>
                    <w:left w:val="none" w:sz="0" w:space="0" w:color="auto"/>
                    <w:bottom w:val="none" w:sz="0" w:space="0" w:color="auto"/>
                    <w:right w:val="none" w:sz="0" w:space="0" w:color="auto"/>
                  </w:divBdr>
                </w:div>
                <w:div w:id="515390183">
                  <w:marLeft w:val="640"/>
                  <w:marRight w:val="0"/>
                  <w:marTop w:val="0"/>
                  <w:marBottom w:val="0"/>
                  <w:divBdr>
                    <w:top w:val="none" w:sz="0" w:space="0" w:color="auto"/>
                    <w:left w:val="none" w:sz="0" w:space="0" w:color="auto"/>
                    <w:bottom w:val="none" w:sz="0" w:space="0" w:color="auto"/>
                    <w:right w:val="none" w:sz="0" w:space="0" w:color="auto"/>
                  </w:divBdr>
                </w:div>
                <w:div w:id="571164540">
                  <w:marLeft w:val="640"/>
                  <w:marRight w:val="0"/>
                  <w:marTop w:val="0"/>
                  <w:marBottom w:val="0"/>
                  <w:divBdr>
                    <w:top w:val="none" w:sz="0" w:space="0" w:color="auto"/>
                    <w:left w:val="none" w:sz="0" w:space="0" w:color="auto"/>
                    <w:bottom w:val="none" w:sz="0" w:space="0" w:color="auto"/>
                    <w:right w:val="none" w:sz="0" w:space="0" w:color="auto"/>
                  </w:divBdr>
                </w:div>
                <w:div w:id="578950182">
                  <w:marLeft w:val="640"/>
                  <w:marRight w:val="0"/>
                  <w:marTop w:val="0"/>
                  <w:marBottom w:val="0"/>
                  <w:divBdr>
                    <w:top w:val="none" w:sz="0" w:space="0" w:color="auto"/>
                    <w:left w:val="none" w:sz="0" w:space="0" w:color="auto"/>
                    <w:bottom w:val="none" w:sz="0" w:space="0" w:color="auto"/>
                    <w:right w:val="none" w:sz="0" w:space="0" w:color="auto"/>
                  </w:divBdr>
                </w:div>
                <w:div w:id="584261893">
                  <w:marLeft w:val="640"/>
                  <w:marRight w:val="0"/>
                  <w:marTop w:val="0"/>
                  <w:marBottom w:val="0"/>
                  <w:divBdr>
                    <w:top w:val="none" w:sz="0" w:space="0" w:color="auto"/>
                    <w:left w:val="none" w:sz="0" w:space="0" w:color="auto"/>
                    <w:bottom w:val="none" w:sz="0" w:space="0" w:color="auto"/>
                    <w:right w:val="none" w:sz="0" w:space="0" w:color="auto"/>
                  </w:divBdr>
                </w:div>
                <w:div w:id="635450860">
                  <w:marLeft w:val="640"/>
                  <w:marRight w:val="0"/>
                  <w:marTop w:val="0"/>
                  <w:marBottom w:val="0"/>
                  <w:divBdr>
                    <w:top w:val="none" w:sz="0" w:space="0" w:color="auto"/>
                    <w:left w:val="none" w:sz="0" w:space="0" w:color="auto"/>
                    <w:bottom w:val="none" w:sz="0" w:space="0" w:color="auto"/>
                    <w:right w:val="none" w:sz="0" w:space="0" w:color="auto"/>
                  </w:divBdr>
                </w:div>
                <w:div w:id="661736221">
                  <w:marLeft w:val="640"/>
                  <w:marRight w:val="0"/>
                  <w:marTop w:val="0"/>
                  <w:marBottom w:val="0"/>
                  <w:divBdr>
                    <w:top w:val="none" w:sz="0" w:space="0" w:color="auto"/>
                    <w:left w:val="none" w:sz="0" w:space="0" w:color="auto"/>
                    <w:bottom w:val="none" w:sz="0" w:space="0" w:color="auto"/>
                    <w:right w:val="none" w:sz="0" w:space="0" w:color="auto"/>
                  </w:divBdr>
                </w:div>
                <w:div w:id="696080946">
                  <w:marLeft w:val="640"/>
                  <w:marRight w:val="0"/>
                  <w:marTop w:val="0"/>
                  <w:marBottom w:val="0"/>
                  <w:divBdr>
                    <w:top w:val="none" w:sz="0" w:space="0" w:color="auto"/>
                    <w:left w:val="none" w:sz="0" w:space="0" w:color="auto"/>
                    <w:bottom w:val="none" w:sz="0" w:space="0" w:color="auto"/>
                    <w:right w:val="none" w:sz="0" w:space="0" w:color="auto"/>
                  </w:divBdr>
                </w:div>
                <w:div w:id="729227369">
                  <w:marLeft w:val="640"/>
                  <w:marRight w:val="0"/>
                  <w:marTop w:val="0"/>
                  <w:marBottom w:val="0"/>
                  <w:divBdr>
                    <w:top w:val="none" w:sz="0" w:space="0" w:color="auto"/>
                    <w:left w:val="none" w:sz="0" w:space="0" w:color="auto"/>
                    <w:bottom w:val="none" w:sz="0" w:space="0" w:color="auto"/>
                    <w:right w:val="none" w:sz="0" w:space="0" w:color="auto"/>
                  </w:divBdr>
                </w:div>
                <w:div w:id="793909823">
                  <w:marLeft w:val="640"/>
                  <w:marRight w:val="0"/>
                  <w:marTop w:val="0"/>
                  <w:marBottom w:val="0"/>
                  <w:divBdr>
                    <w:top w:val="none" w:sz="0" w:space="0" w:color="auto"/>
                    <w:left w:val="none" w:sz="0" w:space="0" w:color="auto"/>
                    <w:bottom w:val="none" w:sz="0" w:space="0" w:color="auto"/>
                    <w:right w:val="none" w:sz="0" w:space="0" w:color="auto"/>
                  </w:divBdr>
                </w:div>
                <w:div w:id="807477366">
                  <w:marLeft w:val="640"/>
                  <w:marRight w:val="0"/>
                  <w:marTop w:val="0"/>
                  <w:marBottom w:val="0"/>
                  <w:divBdr>
                    <w:top w:val="none" w:sz="0" w:space="0" w:color="auto"/>
                    <w:left w:val="none" w:sz="0" w:space="0" w:color="auto"/>
                    <w:bottom w:val="none" w:sz="0" w:space="0" w:color="auto"/>
                    <w:right w:val="none" w:sz="0" w:space="0" w:color="auto"/>
                  </w:divBdr>
                </w:div>
                <w:div w:id="810515947">
                  <w:marLeft w:val="640"/>
                  <w:marRight w:val="0"/>
                  <w:marTop w:val="0"/>
                  <w:marBottom w:val="0"/>
                  <w:divBdr>
                    <w:top w:val="none" w:sz="0" w:space="0" w:color="auto"/>
                    <w:left w:val="none" w:sz="0" w:space="0" w:color="auto"/>
                    <w:bottom w:val="none" w:sz="0" w:space="0" w:color="auto"/>
                    <w:right w:val="none" w:sz="0" w:space="0" w:color="auto"/>
                  </w:divBdr>
                </w:div>
                <w:div w:id="831601259">
                  <w:marLeft w:val="640"/>
                  <w:marRight w:val="0"/>
                  <w:marTop w:val="0"/>
                  <w:marBottom w:val="0"/>
                  <w:divBdr>
                    <w:top w:val="none" w:sz="0" w:space="0" w:color="auto"/>
                    <w:left w:val="none" w:sz="0" w:space="0" w:color="auto"/>
                    <w:bottom w:val="none" w:sz="0" w:space="0" w:color="auto"/>
                    <w:right w:val="none" w:sz="0" w:space="0" w:color="auto"/>
                  </w:divBdr>
                </w:div>
                <w:div w:id="857961366">
                  <w:marLeft w:val="640"/>
                  <w:marRight w:val="0"/>
                  <w:marTop w:val="0"/>
                  <w:marBottom w:val="0"/>
                  <w:divBdr>
                    <w:top w:val="none" w:sz="0" w:space="0" w:color="auto"/>
                    <w:left w:val="none" w:sz="0" w:space="0" w:color="auto"/>
                    <w:bottom w:val="none" w:sz="0" w:space="0" w:color="auto"/>
                    <w:right w:val="none" w:sz="0" w:space="0" w:color="auto"/>
                  </w:divBdr>
                </w:div>
                <w:div w:id="893545744">
                  <w:marLeft w:val="640"/>
                  <w:marRight w:val="0"/>
                  <w:marTop w:val="0"/>
                  <w:marBottom w:val="0"/>
                  <w:divBdr>
                    <w:top w:val="none" w:sz="0" w:space="0" w:color="auto"/>
                    <w:left w:val="none" w:sz="0" w:space="0" w:color="auto"/>
                    <w:bottom w:val="none" w:sz="0" w:space="0" w:color="auto"/>
                    <w:right w:val="none" w:sz="0" w:space="0" w:color="auto"/>
                  </w:divBdr>
                </w:div>
                <w:div w:id="913969594">
                  <w:marLeft w:val="640"/>
                  <w:marRight w:val="0"/>
                  <w:marTop w:val="0"/>
                  <w:marBottom w:val="0"/>
                  <w:divBdr>
                    <w:top w:val="none" w:sz="0" w:space="0" w:color="auto"/>
                    <w:left w:val="none" w:sz="0" w:space="0" w:color="auto"/>
                    <w:bottom w:val="none" w:sz="0" w:space="0" w:color="auto"/>
                    <w:right w:val="none" w:sz="0" w:space="0" w:color="auto"/>
                  </w:divBdr>
                </w:div>
                <w:div w:id="977732925">
                  <w:marLeft w:val="640"/>
                  <w:marRight w:val="0"/>
                  <w:marTop w:val="0"/>
                  <w:marBottom w:val="0"/>
                  <w:divBdr>
                    <w:top w:val="none" w:sz="0" w:space="0" w:color="auto"/>
                    <w:left w:val="none" w:sz="0" w:space="0" w:color="auto"/>
                    <w:bottom w:val="none" w:sz="0" w:space="0" w:color="auto"/>
                    <w:right w:val="none" w:sz="0" w:space="0" w:color="auto"/>
                  </w:divBdr>
                </w:div>
                <w:div w:id="1002200333">
                  <w:marLeft w:val="640"/>
                  <w:marRight w:val="0"/>
                  <w:marTop w:val="0"/>
                  <w:marBottom w:val="0"/>
                  <w:divBdr>
                    <w:top w:val="none" w:sz="0" w:space="0" w:color="auto"/>
                    <w:left w:val="none" w:sz="0" w:space="0" w:color="auto"/>
                    <w:bottom w:val="none" w:sz="0" w:space="0" w:color="auto"/>
                    <w:right w:val="none" w:sz="0" w:space="0" w:color="auto"/>
                  </w:divBdr>
                </w:div>
                <w:div w:id="1012924632">
                  <w:marLeft w:val="640"/>
                  <w:marRight w:val="0"/>
                  <w:marTop w:val="0"/>
                  <w:marBottom w:val="0"/>
                  <w:divBdr>
                    <w:top w:val="none" w:sz="0" w:space="0" w:color="auto"/>
                    <w:left w:val="none" w:sz="0" w:space="0" w:color="auto"/>
                    <w:bottom w:val="none" w:sz="0" w:space="0" w:color="auto"/>
                    <w:right w:val="none" w:sz="0" w:space="0" w:color="auto"/>
                  </w:divBdr>
                </w:div>
                <w:div w:id="1028212562">
                  <w:marLeft w:val="640"/>
                  <w:marRight w:val="0"/>
                  <w:marTop w:val="0"/>
                  <w:marBottom w:val="0"/>
                  <w:divBdr>
                    <w:top w:val="none" w:sz="0" w:space="0" w:color="auto"/>
                    <w:left w:val="none" w:sz="0" w:space="0" w:color="auto"/>
                    <w:bottom w:val="none" w:sz="0" w:space="0" w:color="auto"/>
                    <w:right w:val="none" w:sz="0" w:space="0" w:color="auto"/>
                  </w:divBdr>
                </w:div>
                <w:div w:id="1030299047">
                  <w:marLeft w:val="640"/>
                  <w:marRight w:val="0"/>
                  <w:marTop w:val="0"/>
                  <w:marBottom w:val="0"/>
                  <w:divBdr>
                    <w:top w:val="none" w:sz="0" w:space="0" w:color="auto"/>
                    <w:left w:val="none" w:sz="0" w:space="0" w:color="auto"/>
                    <w:bottom w:val="none" w:sz="0" w:space="0" w:color="auto"/>
                    <w:right w:val="none" w:sz="0" w:space="0" w:color="auto"/>
                  </w:divBdr>
                </w:div>
                <w:div w:id="1081759427">
                  <w:marLeft w:val="640"/>
                  <w:marRight w:val="0"/>
                  <w:marTop w:val="0"/>
                  <w:marBottom w:val="0"/>
                  <w:divBdr>
                    <w:top w:val="none" w:sz="0" w:space="0" w:color="auto"/>
                    <w:left w:val="none" w:sz="0" w:space="0" w:color="auto"/>
                    <w:bottom w:val="none" w:sz="0" w:space="0" w:color="auto"/>
                    <w:right w:val="none" w:sz="0" w:space="0" w:color="auto"/>
                  </w:divBdr>
                </w:div>
                <w:div w:id="1110859278">
                  <w:marLeft w:val="640"/>
                  <w:marRight w:val="0"/>
                  <w:marTop w:val="0"/>
                  <w:marBottom w:val="0"/>
                  <w:divBdr>
                    <w:top w:val="none" w:sz="0" w:space="0" w:color="auto"/>
                    <w:left w:val="none" w:sz="0" w:space="0" w:color="auto"/>
                    <w:bottom w:val="none" w:sz="0" w:space="0" w:color="auto"/>
                    <w:right w:val="none" w:sz="0" w:space="0" w:color="auto"/>
                  </w:divBdr>
                </w:div>
                <w:div w:id="1206404773">
                  <w:marLeft w:val="640"/>
                  <w:marRight w:val="0"/>
                  <w:marTop w:val="0"/>
                  <w:marBottom w:val="0"/>
                  <w:divBdr>
                    <w:top w:val="none" w:sz="0" w:space="0" w:color="auto"/>
                    <w:left w:val="none" w:sz="0" w:space="0" w:color="auto"/>
                    <w:bottom w:val="none" w:sz="0" w:space="0" w:color="auto"/>
                    <w:right w:val="none" w:sz="0" w:space="0" w:color="auto"/>
                  </w:divBdr>
                </w:div>
                <w:div w:id="1206681349">
                  <w:marLeft w:val="640"/>
                  <w:marRight w:val="0"/>
                  <w:marTop w:val="0"/>
                  <w:marBottom w:val="0"/>
                  <w:divBdr>
                    <w:top w:val="none" w:sz="0" w:space="0" w:color="auto"/>
                    <w:left w:val="none" w:sz="0" w:space="0" w:color="auto"/>
                    <w:bottom w:val="none" w:sz="0" w:space="0" w:color="auto"/>
                    <w:right w:val="none" w:sz="0" w:space="0" w:color="auto"/>
                  </w:divBdr>
                </w:div>
                <w:div w:id="1293974111">
                  <w:marLeft w:val="640"/>
                  <w:marRight w:val="0"/>
                  <w:marTop w:val="0"/>
                  <w:marBottom w:val="0"/>
                  <w:divBdr>
                    <w:top w:val="none" w:sz="0" w:space="0" w:color="auto"/>
                    <w:left w:val="none" w:sz="0" w:space="0" w:color="auto"/>
                    <w:bottom w:val="none" w:sz="0" w:space="0" w:color="auto"/>
                    <w:right w:val="none" w:sz="0" w:space="0" w:color="auto"/>
                  </w:divBdr>
                </w:div>
                <w:div w:id="1335301426">
                  <w:marLeft w:val="640"/>
                  <w:marRight w:val="0"/>
                  <w:marTop w:val="0"/>
                  <w:marBottom w:val="0"/>
                  <w:divBdr>
                    <w:top w:val="none" w:sz="0" w:space="0" w:color="auto"/>
                    <w:left w:val="none" w:sz="0" w:space="0" w:color="auto"/>
                    <w:bottom w:val="none" w:sz="0" w:space="0" w:color="auto"/>
                    <w:right w:val="none" w:sz="0" w:space="0" w:color="auto"/>
                  </w:divBdr>
                </w:div>
                <w:div w:id="1367027400">
                  <w:marLeft w:val="640"/>
                  <w:marRight w:val="0"/>
                  <w:marTop w:val="0"/>
                  <w:marBottom w:val="0"/>
                  <w:divBdr>
                    <w:top w:val="none" w:sz="0" w:space="0" w:color="auto"/>
                    <w:left w:val="none" w:sz="0" w:space="0" w:color="auto"/>
                    <w:bottom w:val="none" w:sz="0" w:space="0" w:color="auto"/>
                    <w:right w:val="none" w:sz="0" w:space="0" w:color="auto"/>
                  </w:divBdr>
                </w:div>
                <w:div w:id="1381444582">
                  <w:marLeft w:val="640"/>
                  <w:marRight w:val="0"/>
                  <w:marTop w:val="0"/>
                  <w:marBottom w:val="0"/>
                  <w:divBdr>
                    <w:top w:val="none" w:sz="0" w:space="0" w:color="auto"/>
                    <w:left w:val="none" w:sz="0" w:space="0" w:color="auto"/>
                    <w:bottom w:val="none" w:sz="0" w:space="0" w:color="auto"/>
                    <w:right w:val="none" w:sz="0" w:space="0" w:color="auto"/>
                  </w:divBdr>
                </w:div>
                <w:div w:id="1385061166">
                  <w:marLeft w:val="640"/>
                  <w:marRight w:val="0"/>
                  <w:marTop w:val="0"/>
                  <w:marBottom w:val="0"/>
                  <w:divBdr>
                    <w:top w:val="none" w:sz="0" w:space="0" w:color="auto"/>
                    <w:left w:val="none" w:sz="0" w:space="0" w:color="auto"/>
                    <w:bottom w:val="none" w:sz="0" w:space="0" w:color="auto"/>
                    <w:right w:val="none" w:sz="0" w:space="0" w:color="auto"/>
                  </w:divBdr>
                </w:div>
                <w:div w:id="1508132475">
                  <w:marLeft w:val="640"/>
                  <w:marRight w:val="0"/>
                  <w:marTop w:val="0"/>
                  <w:marBottom w:val="0"/>
                  <w:divBdr>
                    <w:top w:val="none" w:sz="0" w:space="0" w:color="auto"/>
                    <w:left w:val="none" w:sz="0" w:space="0" w:color="auto"/>
                    <w:bottom w:val="none" w:sz="0" w:space="0" w:color="auto"/>
                    <w:right w:val="none" w:sz="0" w:space="0" w:color="auto"/>
                  </w:divBdr>
                </w:div>
                <w:div w:id="1598832359">
                  <w:marLeft w:val="640"/>
                  <w:marRight w:val="0"/>
                  <w:marTop w:val="0"/>
                  <w:marBottom w:val="0"/>
                  <w:divBdr>
                    <w:top w:val="none" w:sz="0" w:space="0" w:color="auto"/>
                    <w:left w:val="none" w:sz="0" w:space="0" w:color="auto"/>
                    <w:bottom w:val="none" w:sz="0" w:space="0" w:color="auto"/>
                    <w:right w:val="none" w:sz="0" w:space="0" w:color="auto"/>
                  </w:divBdr>
                </w:div>
                <w:div w:id="1646162201">
                  <w:marLeft w:val="640"/>
                  <w:marRight w:val="0"/>
                  <w:marTop w:val="0"/>
                  <w:marBottom w:val="0"/>
                  <w:divBdr>
                    <w:top w:val="none" w:sz="0" w:space="0" w:color="auto"/>
                    <w:left w:val="none" w:sz="0" w:space="0" w:color="auto"/>
                    <w:bottom w:val="none" w:sz="0" w:space="0" w:color="auto"/>
                    <w:right w:val="none" w:sz="0" w:space="0" w:color="auto"/>
                  </w:divBdr>
                </w:div>
                <w:div w:id="1699233389">
                  <w:marLeft w:val="640"/>
                  <w:marRight w:val="0"/>
                  <w:marTop w:val="0"/>
                  <w:marBottom w:val="0"/>
                  <w:divBdr>
                    <w:top w:val="none" w:sz="0" w:space="0" w:color="auto"/>
                    <w:left w:val="none" w:sz="0" w:space="0" w:color="auto"/>
                    <w:bottom w:val="none" w:sz="0" w:space="0" w:color="auto"/>
                    <w:right w:val="none" w:sz="0" w:space="0" w:color="auto"/>
                  </w:divBdr>
                </w:div>
                <w:div w:id="1777023341">
                  <w:marLeft w:val="640"/>
                  <w:marRight w:val="0"/>
                  <w:marTop w:val="0"/>
                  <w:marBottom w:val="0"/>
                  <w:divBdr>
                    <w:top w:val="none" w:sz="0" w:space="0" w:color="auto"/>
                    <w:left w:val="none" w:sz="0" w:space="0" w:color="auto"/>
                    <w:bottom w:val="none" w:sz="0" w:space="0" w:color="auto"/>
                    <w:right w:val="none" w:sz="0" w:space="0" w:color="auto"/>
                  </w:divBdr>
                </w:div>
                <w:div w:id="1785154744">
                  <w:marLeft w:val="640"/>
                  <w:marRight w:val="0"/>
                  <w:marTop w:val="0"/>
                  <w:marBottom w:val="0"/>
                  <w:divBdr>
                    <w:top w:val="none" w:sz="0" w:space="0" w:color="auto"/>
                    <w:left w:val="none" w:sz="0" w:space="0" w:color="auto"/>
                    <w:bottom w:val="none" w:sz="0" w:space="0" w:color="auto"/>
                    <w:right w:val="none" w:sz="0" w:space="0" w:color="auto"/>
                  </w:divBdr>
                </w:div>
                <w:div w:id="1804806798">
                  <w:marLeft w:val="640"/>
                  <w:marRight w:val="0"/>
                  <w:marTop w:val="0"/>
                  <w:marBottom w:val="0"/>
                  <w:divBdr>
                    <w:top w:val="none" w:sz="0" w:space="0" w:color="auto"/>
                    <w:left w:val="none" w:sz="0" w:space="0" w:color="auto"/>
                    <w:bottom w:val="none" w:sz="0" w:space="0" w:color="auto"/>
                    <w:right w:val="none" w:sz="0" w:space="0" w:color="auto"/>
                  </w:divBdr>
                </w:div>
                <w:div w:id="1810318099">
                  <w:marLeft w:val="640"/>
                  <w:marRight w:val="0"/>
                  <w:marTop w:val="0"/>
                  <w:marBottom w:val="0"/>
                  <w:divBdr>
                    <w:top w:val="none" w:sz="0" w:space="0" w:color="auto"/>
                    <w:left w:val="none" w:sz="0" w:space="0" w:color="auto"/>
                    <w:bottom w:val="none" w:sz="0" w:space="0" w:color="auto"/>
                    <w:right w:val="none" w:sz="0" w:space="0" w:color="auto"/>
                  </w:divBdr>
                </w:div>
                <w:div w:id="1831365550">
                  <w:marLeft w:val="640"/>
                  <w:marRight w:val="0"/>
                  <w:marTop w:val="0"/>
                  <w:marBottom w:val="0"/>
                  <w:divBdr>
                    <w:top w:val="none" w:sz="0" w:space="0" w:color="auto"/>
                    <w:left w:val="none" w:sz="0" w:space="0" w:color="auto"/>
                    <w:bottom w:val="none" w:sz="0" w:space="0" w:color="auto"/>
                    <w:right w:val="none" w:sz="0" w:space="0" w:color="auto"/>
                  </w:divBdr>
                </w:div>
                <w:div w:id="1865318183">
                  <w:marLeft w:val="640"/>
                  <w:marRight w:val="0"/>
                  <w:marTop w:val="0"/>
                  <w:marBottom w:val="0"/>
                  <w:divBdr>
                    <w:top w:val="none" w:sz="0" w:space="0" w:color="auto"/>
                    <w:left w:val="none" w:sz="0" w:space="0" w:color="auto"/>
                    <w:bottom w:val="none" w:sz="0" w:space="0" w:color="auto"/>
                    <w:right w:val="none" w:sz="0" w:space="0" w:color="auto"/>
                  </w:divBdr>
                </w:div>
                <w:div w:id="1924219168">
                  <w:marLeft w:val="640"/>
                  <w:marRight w:val="0"/>
                  <w:marTop w:val="0"/>
                  <w:marBottom w:val="0"/>
                  <w:divBdr>
                    <w:top w:val="none" w:sz="0" w:space="0" w:color="auto"/>
                    <w:left w:val="none" w:sz="0" w:space="0" w:color="auto"/>
                    <w:bottom w:val="none" w:sz="0" w:space="0" w:color="auto"/>
                    <w:right w:val="none" w:sz="0" w:space="0" w:color="auto"/>
                  </w:divBdr>
                </w:div>
                <w:div w:id="206618098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324280669">
          <w:marLeft w:val="640"/>
          <w:marRight w:val="0"/>
          <w:marTop w:val="0"/>
          <w:marBottom w:val="0"/>
          <w:divBdr>
            <w:top w:val="none" w:sz="0" w:space="0" w:color="auto"/>
            <w:left w:val="none" w:sz="0" w:space="0" w:color="auto"/>
            <w:bottom w:val="none" w:sz="0" w:space="0" w:color="auto"/>
            <w:right w:val="none" w:sz="0" w:space="0" w:color="auto"/>
          </w:divBdr>
        </w:div>
        <w:div w:id="395444998">
          <w:marLeft w:val="640"/>
          <w:marRight w:val="0"/>
          <w:marTop w:val="0"/>
          <w:marBottom w:val="0"/>
          <w:divBdr>
            <w:top w:val="none" w:sz="0" w:space="0" w:color="auto"/>
            <w:left w:val="none" w:sz="0" w:space="0" w:color="auto"/>
            <w:bottom w:val="none" w:sz="0" w:space="0" w:color="auto"/>
            <w:right w:val="none" w:sz="0" w:space="0" w:color="auto"/>
          </w:divBdr>
        </w:div>
        <w:div w:id="406658959">
          <w:marLeft w:val="640"/>
          <w:marRight w:val="0"/>
          <w:marTop w:val="0"/>
          <w:marBottom w:val="0"/>
          <w:divBdr>
            <w:top w:val="none" w:sz="0" w:space="0" w:color="auto"/>
            <w:left w:val="none" w:sz="0" w:space="0" w:color="auto"/>
            <w:bottom w:val="none" w:sz="0" w:space="0" w:color="auto"/>
            <w:right w:val="none" w:sz="0" w:space="0" w:color="auto"/>
          </w:divBdr>
        </w:div>
        <w:div w:id="414132318">
          <w:marLeft w:val="640"/>
          <w:marRight w:val="0"/>
          <w:marTop w:val="0"/>
          <w:marBottom w:val="0"/>
          <w:divBdr>
            <w:top w:val="none" w:sz="0" w:space="0" w:color="auto"/>
            <w:left w:val="none" w:sz="0" w:space="0" w:color="auto"/>
            <w:bottom w:val="none" w:sz="0" w:space="0" w:color="auto"/>
            <w:right w:val="none" w:sz="0" w:space="0" w:color="auto"/>
          </w:divBdr>
        </w:div>
        <w:div w:id="539320202">
          <w:marLeft w:val="640"/>
          <w:marRight w:val="0"/>
          <w:marTop w:val="0"/>
          <w:marBottom w:val="0"/>
          <w:divBdr>
            <w:top w:val="none" w:sz="0" w:space="0" w:color="auto"/>
            <w:left w:val="none" w:sz="0" w:space="0" w:color="auto"/>
            <w:bottom w:val="none" w:sz="0" w:space="0" w:color="auto"/>
            <w:right w:val="none" w:sz="0" w:space="0" w:color="auto"/>
          </w:divBdr>
        </w:div>
        <w:div w:id="572161559">
          <w:marLeft w:val="640"/>
          <w:marRight w:val="0"/>
          <w:marTop w:val="0"/>
          <w:marBottom w:val="0"/>
          <w:divBdr>
            <w:top w:val="none" w:sz="0" w:space="0" w:color="auto"/>
            <w:left w:val="none" w:sz="0" w:space="0" w:color="auto"/>
            <w:bottom w:val="none" w:sz="0" w:space="0" w:color="auto"/>
            <w:right w:val="none" w:sz="0" w:space="0" w:color="auto"/>
          </w:divBdr>
        </w:div>
        <w:div w:id="576134653">
          <w:marLeft w:val="640"/>
          <w:marRight w:val="0"/>
          <w:marTop w:val="0"/>
          <w:marBottom w:val="0"/>
          <w:divBdr>
            <w:top w:val="none" w:sz="0" w:space="0" w:color="auto"/>
            <w:left w:val="none" w:sz="0" w:space="0" w:color="auto"/>
            <w:bottom w:val="none" w:sz="0" w:space="0" w:color="auto"/>
            <w:right w:val="none" w:sz="0" w:space="0" w:color="auto"/>
          </w:divBdr>
        </w:div>
        <w:div w:id="580413703">
          <w:marLeft w:val="640"/>
          <w:marRight w:val="0"/>
          <w:marTop w:val="0"/>
          <w:marBottom w:val="0"/>
          <w:divBdr>
            <w:top w:val="none" w:sz="0" w:space="0" w:color="auto"/>
            <w:left w:val="none" w:sz="0" w:space="0" w:color="auto"/>
            <w:bottom w:val="none" w:sz="0" w:space="0" w:color="auto"/>
            <w:right w:val="none" w:sz="0" w:space="0" w:color="auto"/>
          </w:divBdr>
        </w:div>
        <w:div w:id="584581286">
          <w:marLeft w:val="640"/>
          <w:marRight w:val="0"/>
          <w:marTop w:val="0"/>
          <w:marBottom w:val="0"/>
          <w:divBdr>
            <w:top w:val="none" w:sz="0" w:space="0" w:color="auto"/>
            <w:left w:val="none" w:sz="0" w:space="0" w:color="auto"/>
            <w:bottom w:val="none" w:sz="0" w:space="0" w:color="auto"/>
            <w:right w:val="none" w:sz="0" w:space="0" w:color="auto"/>
          </w:divBdr>
        </w:div>
        <w:div w:id="623196493">
          <w:marLeft w:val="640"/>
          <w:marRight w:val="0"/>
          <w:marTop w:val="0"/>
          <w:marBottom w:val="0"/>
          <w:divBdr>
            <w:top w:val="none" w:sz="0" w:space="0" w:color="auto"/>
            <w:left w:val="none" w:sz="0" w:space="0" w:color="auto"/>
            <w:bottom w:val="none" w:sz="0" w:space="0" w:color="auto"/>
            <w:right w:val="none" w:sz="0" w:space="0" w:color="auto"/>
          </w:divBdr>
        </w:div>
        <w:div w:id="672608513">
          <w:marLeft w:val="640"/>
          <w:marRight w:val="0"/>
          <w:marTop w:val="0"/>
          <w:marBottom w:val="0"/>
          <w:divBdr>
            <w:top w:val="none" w:sz="0" w:space="0" w:color="auto"/>
            <w:left w:val="none" w:sz="0" w:space="0" w:color="auto"/>
            <w:bottom w:val="none" w:sz="0" w:space="0" w:color="auto"/>
            <w:right w:val="none" w:sz="0" w:space="0" w:color="auto"/>
          </w:divBdr>
        </w:div>
        <w:div w:id="787238174">
          <w:marLeft w:val="640"/>
          <w:marRight w:val="0"/>
          <w:marTop w:val="0"/>
          <w:marBottom w:val="0"/>
          <w:divBdr>
            <w:top w:val="none" w:sz="0" w:space="0" w:color="auto"/>
            <w:left w:val="none" w:sz="0" w:space="0" w:color="auto"/>
            <w:bottom w:val="none" w:sz="0" w:space="0" w:color="auto"/>
            <w:right w:val="none" w:sz="0" w:space="0" w:color="auto"/>
          </w:divBdr>
        </w:div>
        <w:div w:id="827869450">
          <w:marLeft w:val="640"/>
          <w:marRight w:val="0"/>
          <w:marTop w:val="0"/>
          <w:marBottom w:val="0"/>
          <w:divBdr>
            <w:top w:val="none" w:sz="0" w:space="0" w:color="auto"/>
            <w:left w:val="none" w:sz="0" w:space="0" w:color="auto"/>
            <w:bottom w:val="none" w:sz="0" w:space="0" w:color="auto"/>
            <w:right w:val="none" w:sz="0" w:space="0" w:color="auto"/>
          </w:divBdr>
        </w:div>
        <w:div w:id="834033218">
          <w:marLeft w:val="640"/>
          <w:marRight w:val="0"/>
          <w:marTop w:val="0"/>
          <w:marBottom w:val="0"/>
          <w:divBdr>
            <w:top w:val="none" w:sz="0" w:space="0" w:color="auto"/>
            <w:left w:val="none" w:sz="0" w:space="0" w:color="auto"/>
            <w:bottom w:val="none" w:sz="0" w:space="0" w:color="auto"/>
            <w:right w:val="none" w:sz="0" w:space="0" w:color="auto"/>
          </w:divBdr>
        </w:div>
        <w:div w:id="854223265">
          <w:marLeft w:val="640"/>
          <w:marRight w:val="0"/>
          <w:marTop w:val="0"/>
          <w:marBottom w:val="0"/>
          <w:divBdr>
            <w:top w:val="none" w:sz="0" w:space="0" w:color="auto"/>
            <w:left w:val="none" w:sz="0" w:space="0" w:color="auto"/>
            <w:bottom w:val="none" w:sz="0" w:space="0" w:color="auto"/>
            <w:right w:val="none" w:sz="0" w:space="0" w:color="auto"/>
          </w:divBdr>
        </w:div>
        <w:div w:id="869955948">
          <w:marLeft w:val="640"/>
          <w:marRight w:val="0"/>
          <w:marTop w:val="0"/>
          <w:marBottom w:val="0"/>
          <w:divBdr>
            <w:top w:val="none" w:sz="0" w:space="0" w:color="auto"/>
            <w:left w:val="none" w:sz="0" w:space="0" w:color="auto"/>
            <w:bottom w:val="none" w:sz="0" w:space="0" w:color="auto"/>
            <w:right w:val="none" w:sz="0" w:space="0" w:color="auto"/>
          </w:divBdr>
        </w:div>
        <w:div w:id="873468124">
          <w:marLeft w:val="640"/>
          <w:marRight w:val="0"/>
          <w:marTop w:val="0"/>
          <w:marBottom w:val="0"/>
          <w:divBdr>
            <w:top w:val="none" w:sz="0" w:space="0" w:color="auto"/>
            <w:left w:val="none" w:sz="0" w:space="0" w:color="auto"/>
            <w:bottom w:val="none" w:sz="0" w:space="0" w:color="auto"/>
            <w:right w:val="none" w:sz="0" w:space="0" w:color="auto"/>
          </w:divBdr>
        </w:div>
        <w:div w:id="998732766">
          <w:marLeft w:val="640"/>
          <w:marRight w:val="0"/>
          <w:marTop w:val="0"/>
          <w:marBottom w:val="0"/>
          <w:divBdr>
            <w:top w:val="none" w:sz="0" w:space="0" w:color="auto"/>
            <w:left w:val="none" w:sz="0" w:space="0" w:color="auto"/>
            <w:bottom w:val="none" w:sz="0" w:space="0" w:color="auto"/>
            <w:right w:val="none" w:sz="0" w:space="0" w:color="auto"/>
          </w:divBdr>
        </w:div>
        <w:div w:id="1009941988">
          <w:marLeft w:val="640"/>
          <w:marRight w:val="0"/>
          <w:marTop w:val="0"/>
          <w:marBottom w:val="0"/>
          <w:divBdr>
            <w:top w:val="none" w:sz="0" w:space="0" w:color="auto"/>
            <w:left w:val="none" w:sz="0" w:space="0" w:color="auto"/>
            <w:bottom w:val="none" w:sz="0" w:space="0" w:color="auto"/>
            <w:right w:val="none" w:sz="0" w:space="0" w:color="auto"/>
          </w:divBdr>
        </w:div>
        <w:div w:id="1043745627">
          <w:marLeft w:val="640"/>
          <w:marRight w:val="0"/>
          <w:marTop w:val="0"/>
          <w:marBottom w:val="0"/>
          <w:divBdr>
            <w:top w:val="none" w:sz="0" w:space="0" w:color="auto"/>
            <w:left w:val="none" w:sz="0" w:space="0" w:color="auto"/>
            <w:bottom w:val="none" w:sz="0" w:space="0" w:color="auto"/>
            <w:right w:val="none" w:sz="0" w:space="0" w:color="auto"/>
          </w:divBdr>
        </w:div>
        <w:div w:id="1113130385">
          <w:marLeft w:val="640"/>
          <w:marRight w:val="0"/>
          <w:marTop w:val="0"/>
          <w:marBottom w:val="0"/>
          <w:divBdr>
            <w:top w:val="none" w:sz="0" w:space="0" w:color="auto"/>
            <w:left w:val="none" w:sz="0" w:space="0" w:color="auto"/>
            <w:bottom w:val="none" w:sz="0" w:space="0" w:color="auto"/>
            <w:right w:val="none" w:sz="0" w:space="0" w:color="auto"/>
          </w:divBdr>
        </w:div>
        <w:div w:id="1158157116">
          <w:marLeft w:val="640"/>
          <w:marRight w:val="0"/>
          <w:marTop w:val="0"/>
          <w:marBottom w:val="0"/>
          <w:divBdr>
            <w:top w:val="none" w:sz="0" w:space="0" w:color="auto"/>
            <w:left w:val="none" w:sz="0" w:space="0" w:color="auto"/>
            <w:bottom w:val="none" w:sz="0" w:space="0" w:color="auto"/>
            <w:right w:val="none" w:sz="0" w:space="0" w:color="auto"/>
          </w:divBdr>
        </w:div>
        <w:div w:id="1180700263">
          <w:marLeft w:val="640"/>
          <w:marRight w:val="0"/>
          <w:marTop w:val="0"/>
          <w:marBottom w:val="0"/>
          <w:divBdr>
            <w:top w:val="none" w:sz="0" w:space="0" w:color="auto"/>
            <w:left w:val="none" w:sz="0" w:space="0" w:color="auto"/>
            <w:bottom w:val="none" w:sz="0" w:space="0" w:color="auto"/>
            <w:right w:val="none" w:sz="0" w:space="0" w:color="auto"/>
          </w:divBdr>
        </w:div>
        <w:div w:id="1193417554">
          <w:marLeft w:val="640"/>
          <w:marRight w:val="0"/>
          <w:marTop w:val="0"/>
          <w:marBottom w:val="0"/>
          <w:divBdr>
            <w:top w:val="none" w:sz="0" w:space="0" w:color="auto"/>
            <w:left w:val="none" w:sz="0" w:space="0" w:color="auto"/>
            <w:bottom w:val="none" w:sz="0" w:space="0" w:color="auto"/>
            <w:right w:val="none" w:sz="0" w:space="0" w:color="auto"/>
          </w:divBdr>
        </w:div>
        <w:div w:id="1273318646">
          <w:marLeft w:val="640"/>
          <w:marRight w:val="0"/>
          <w:marTop w:val="0"/>
          <w:marBottom w:val="0"/>
          <w:divBdr>
            <w:top w:val="none" w:sz="0" w:space="0" w:color="auto"/>
            <w:left w:val="none" w:sz="0" w:space="0" w:color="auto"/>
            <w:bottom w:val="none" w:sz="0" w:space="0" w:color="auto"/>
            <w:right w:val="none" w:sz="0" w:space="0" w:color="auto"/>
          </w:divBdr>
        </w:div>
        <w:div w:id="1340737697">
          <w:marLeft w:val="640"/>
          <w:marRight w:val="0"/>
          <w:marTop w:val="0"/>
          <w:marBottom w:val="0"/>
          <w:divBdr>
            <w:top w:val="none" w:sz="0" w:space="0" w:color="auto"/>
            <w:left w:val="none" w:sz="0" w:space="0" w:color="auto"/>
            <w:bottom w:val="none" w:sz="0" w:space="0" w:color="auto"/>
            <w:right w:val="none" w:sz="0" w:space="0" w:color="auto"/>
          </w:divBdr>
        </w:div>
        <w:div w:id="1340889220">
          <w:marLeft w:val="640"/>
          <w:marRight w:val="0"/>
          <w:marTop w:val="0"/>
          <w:marBottom w:val="0"/>
          <w:divBdr>
            <w:top w:val="none" w:sz="0" w:space="0" w:color="auto"/>
            <w:left w:val="none" w:sz="0" w:space="0" w:color="auto"/>
            <w:bottom w:val="none" w:sz="0" w:space="0" w:color="auto"/>
            <w:right w:val="none" w:sz="0" w:space="0" w:color="auto"/>
          </w:divBdr>
        </w:div>
        <w:div w:id="1471289641">
          <w:marLeft w:val="640"/>
          <w:marRight w:val="0"/>
          <w:marTop w:val="0"/>
          <w:marBottom w:val="0"/>
          <w:divBdr>
            <w:top w:val="none" w:sz="0" w:space="0" w:color="auto"/>
            <w:left w:val="none" w:sz="0" w:space="0" w:color="auto"/>
            <w:bottom w:val="none" w:sz="0" w:space="0" w:color="auto"/>
            <w:right w:val="none" w:sz="0" w:space="0" w:color="auto"/>
          </w:divBdr>
        </w:div>
        <w:div w:id="1477993757">
          <w:marLeft w:val="640"/>
          <w:marRight w:val="0"/>
          <w:marTop w:val="0"/>
          <w:marBottom w:val="0"/>
          <w:divBdr>
            <w:top w:val="none" w:sz="0" w:space="0" w:color="auto"/>
            <w:left w:val="none" w:sz="0" w:space="0" w:color="auto"/>
            <w:bottom w:val="none" w:sz="0" w:space="0" w:color="auto"/>
            <w:right w:val="none" w:sz="0" w:space="0" w:color="auto"/>
          </w:divBdr>
        </w:div>
        <w:div w:id="1513447293">
          <w:marLeft w:val="640"/>
          <w:marRight w:val="0"/>
          <w:marTop w:val="0"/>
          <w:marBottom w:val="0"/>
          <w:divBdr>
            <w:top w:val="none" w:sz="0" w:space="0" w:color="auto"/>
            <w:left w:val="none" w:sz="0" w:space="0" w:color="auto"/>
            <w:bottom w:val="none" w:sz="0" w:space="0" w:color="auto"/>
            <w:right w:val="none" w:sz="0" w:space="0" w:color="auto"/>
          </w:divBdr>
        </w:div>
        <w:div w:id="1531141047">
          <w:marLeft w:val="640"/>
          <w:marRight w:val="0"/>
          <w:marTop w:val="0"/>
          <w:marBottom w:val="0"/>
          <w:divBdr>
            <w:top w:val="none" w:sz="0" w:space="0" w:color="auto"/>
            <w:left w:val="none" w:sz="0" w:space="0" w:color="auto"/>
            <w:bottom w:val="none" w:sz="0" w:space="0" w:color="auto"/>
            <w:right w:val="none" w:sz="0" w:space="0" w:color="auto"/>
          </w:divBdr>
        </w:div>
        <w:div w:id="1587496141">
          <w:marLeft w:val="640"/>
          <w:marRight w:val="0"/>
          <w:marTop w:val="0"/>
          <w:marBottom w:val="0"/>
          <w:divBdr>
            <w:top w:val="none" w:sz="0" w:space="0" w:color="auto"/>
            <w:left w:val="none" w:sz="0" w:space="0" w:color="auto"/>
            <w:bottom w:val="none" w:sz="0" w:space="0" w:color="auto"/>
            <w:right w:val="none" w:sz="0" w:space="0" w:color="auto"/>
          </w:divBdr>
        </w:div>
        <w:div w:id="1588491351">
          <w:marLeft w:val="640"/>
          <w:marRight w:val="0"/>
          <w:marTop w:val="0"/>
          <w:marBottom w:val="0"/>
          <w:divBdr>
            <w:top w:val="none" w:sz="0" w:space="0" w:color="auto"/>
            <w:left w:val="none" w:sz="0" w:space="0" w:color="auto"/>
            <w:bottom w:val="none" w:sz="0" w:space="0" w:color="auto"/>
            <w:right w:val="none" w:sz="0" w:space="0" w:color="auto"/>
          </w:divBdr>
        </w:div>
        <w:div w:id="1594584232">
          <w:marLeft w:val="640"/>
          <w:marRight w:val="0"/>
          <w:marTop w:val="0"/>
          <w:marBottom w:val="0"/>
          <w:divBdr>
            <w:top w:val="none" w:sz="0" w:space="0" w:color="auto"/>
            <w:left w:val="none" w:sz="0" w:space="0" w:color="auto"/>
            <w:bottom w:val="none" w:sz="0" w:space="0" w:color="auto"/>
            <w:right w:val="none" w:sz="0" w:space="0" w:color="auto"/>
          </w:divBdr>
        </w:div>
        <w:div w:id="1640301032">
          <w:marLeft w:val="640"/>
          <w:marRight w:val="0"/>
          <w:marTop w:val="0"/>
          <w:marBottom w:val="0"/>
          <w:divBdr>
            <w:top w:val="none" w:sz="0" w:space="0" w:color="auto"/>
            <w:left w:val="none" w:sz="0" w:space="0" w:color="auto"/>
            <w:bottom w:val="none" w:sz="0" w:space="0" w:color="auto"/>
            <w:right w:val="none" w:sz="0" w:space="0" w:color="auto"/>
          </w:divBdr>
        </w:div>
        <w:div w:id="1708218623">
          <w:marLeft w:val="640"/>
          <w:marRight w:val="0"/>
          <w:marTop w:val="0"/>
          <w:marBottom w:val="0"/>
          <w:divBdr>
            <w:top w:val="none" w:sz="0" w:space="0" w:color="auto"/>
            <w:left w:val="none" w:sz="0" w:space="0" w:color="auto"/>
            <w:bottom w:val="none" w:sz="0" w:space="0" w:color="auto"/>
            <w:right w:val="none" w:sz="0" w:space="0" w:color="auto"/>
          </w:divBdr>
        </w:div>
        <w:div w:id="1709253460">
          <w:marLeft w:val="640"/>
          <w:marRight w:val="0"/>
          <w:marTop w:val="0"/>
          <w:marBottom w:val="0"/>
          <w:divBdr>
            <w:top w:val="none" w:sz="0" w:space="0" w:color="auto"/>
            <w:left w:val="none" w:sz="0" w:space="0" w:color="auto"/>
            <w:bottom w:val="none" w:sz="0" w:space="0" w:color="auto"/>
            <w:right w:val="none" w:sz="0" w:space="0" w:color="auto"/>
          </w:divBdr>
        </w:div>
        <w:div w:id="1723400470">
          <w:marLeft w:val="640"/>
          <w:marRight w:val="0"/>
          <w:marTop w:val="0"/>
          <w:marBottom w:val="0"/>
          <w:divBdr>
            <w:top w:val="none" w:sz="0" w:space="0" w:color="auto"/>
            <w:left w:val="none" w:sz="0" w:space="0" w:color="auto"/>
            <w:bottom w:val="none" w:sz="0" w:space="0" w:color="auto"/>
            <w:right w:val="none" w:sz="0" w:space="0" w:color="auto"/>
          </w:divBdr>
        </w:div>
        <w:div w:id="1740977998">
          <w:marLeft w:val="640"/>
          <w:marRight w:val="0"/>
          <w:marTop w:val="0"/>
          <w:marBottom w:val="0"/>
          <w:divBdr>
            <w:top w:val="none" w:sz="0" w:space="0" w:color="auto"/>
            <w:left w:val="none" w:sz="0" w:space="0" w:color="auto"/>
            <w:bottom w:val="none" w:sz="0" w:space="0" w:color="auto"/>
            <w:right w:val="none" w:sz="0" w:space="0" w:color="auto"/>
          </w:divBdr>
        </w:div>
        <w:div w:id="1766993379">
          <w:marLeft w:val="640"/>
          <w:marRight w:val="0"/>
          <w:marTop w:val="0"/>
          <w:marBottom w:val="0"/>
          <w:divBdr>
            <w:top w:val="none" w:sz="0" w:space="0" w:color="auto"/>
            <w:left w:val="none" w:sz="0" w:space="0" w:color="auto"/>
            <w:bottom w:val="none" w:sz="0" w:space="0" w:color="auto"/>
            <w:right w:val="none" w:sz="0" w:space="0" w:color="auto"/>
          </w:divBdr>
        </w:div>
        <w:div w:id="1776438473">
          <w:marLeft w:val="640"/>
          <w:marRight w:val="0"/>
          <w:marTop w:val="0"/>
          <w:marBottom w:val="0"/>
          <w:divBdr>
            <w:top w:val="none" w:sz="0" w:space="0" w:color="auto"/>
            <w:left w:val="none" w:sz="0" w:space="0" w:color="auto"/>
            <w:bottom w:val="none" w:sz="0" w:space="0" w:color="auto"/>
            <w:right w:val="none" w:sz="0" w:space="0" w:color="auto"/>
          </w:divBdr>
        </w:div>
        <w:div w:id="1790662408">
          <w:marLeft w:val="640"/>
          <w:marRight w:val="0"/>
          <w:marTop w:val="0"/>
          <w:marBottom w:val="0"/>
          <w:divBdr>
            <w:top w:val="none" w:sz="0" w:space="0" w:color="auto"/>
            <w:left w:val="none" w:sz="0" w:space="0" w:color="auto"/>
            <w:bottom w:val="none" w:sz="0" w:space="0" w:color="auto"/>
            <w:right w:val="none" w:sz="0" w:space="0" w:color="auto"/>
          </w:divBdr>
        </w:div>
        <w:div w:id="1862013303">
          <w:marLeft w:val="640"/>
          <w:marRight w:val="0"/>
          <w:marTop w:val="0"/>
          <w:marBottom w:val="0"/>
          <w:divBdr>
            <w:top w:val="none" w:sz="0" w:space="0" w:color="auto"/>
            <w:left w:val="none" w:sz="0" w:space="0" w:color="auto"/>
            <w:bottom w:val="none" w:sz="0" w:space="0" w:color="auto"/>
            <w:right w:val="none" w:sz="0" w:space="0" w:color="auto"/>
          </w:divBdr>
        </w:div>
        <w:div w:id="1901749016">
          <w:marLeft w:val="640"/>
          <w:marRight w:val="0"/>
          <w:marTop w:val="0"/>
          <w:marBottom w:val="0"/>
          <w:divBdr>
            <w:top w:val="none" w:sz="0" w:space="0" w:color="auto"/>
            <w:left w:val="none" w:sz="0" w:space="0" w:color="auto"/>
            <w:bottom w:val="none" w:sz="0" w:space="0" w:color="auto"/>
            <w:right w:val="none" w:sz="0" w:space="0" w:color="auto"/>
          </w:divBdr>
        </w:div>
        <w:div w:id="2122843911">
          <w:marLeft w:val="640"/>
          <w:marRight w:val="0"/>
          <w:marTop w:val="0"/>
          <w:marBottom w:val="0"/>
          <w:divBdr>
            <w:top w:val="none" w:sz="0" w:space="0" w:color="auto"/>
            <w:left w:val="none" w:sz="0" w:space="0" w:color="auto"/>
            <w:bottom w:val="none" w:sz="0" w:space="0" w:color="auto"/>
            <w:right w:val="none" w:sz="0" w:space="0" w:color="auto"/>
          </w:divBdr>
        </w:div>
      </w:divsChild>
    </w:div>
    <w:div w:id="1260681084">
      <w:bodyDiv w:val="1"/>
      <w:marLeft w:val="0"/>
      <w:marRight w:val="0"/>
      <w:marTop w:val="0"/>
      <w:marBottom w:val="0"/>
      <w:divBdr>
        <w:top w:val="none" w:sz="0" w:space="0" w:color="auto"/>
        <w:left w:val="none" w:sz="0" w:space="0" w:color="auto"/>
        <w:bottom w:val="none" w:sz="0" w:space="0" w:color="auto"/>
        <w:right w:val="none" w:sz="0" w:space="0" w:color="auto"/>
      </w:divBdr>
      <w:divsChild>
        <w:div w:id="110250592">
          <w:marLeft w:val="640"/>
          <w:marRight w:val="0"/>
          <w:marTop w:val="0"/>
          <w:marBottom w:val="0"/>
          <w:divBdr>
            <w:top w:val="none" w:sz="0" w:space="0" w:color="auto"/>
            <w:left w:val="none" w:sz="0" w:space="0" w:color="auto"/>
            <w:bottom w:val="none" w:sz="0" w:space="0" w:color="auto"/>
            <w:right w:val="none" w:sz="0" w:space="0" w:color="auto"/>
          </w:divBdr>
        </w:div>
        <w:div w:id="116140885">
          <w:marLeft w:val="640"/>
          <w:marRight w:val="0"/>
          <w:marTop w:val="0"/>
          <w:marBottom w:val="0"/>
          <w:divBdr>
            <w:top w:val="none" w:sz="0" w:space="0" w:color="auto"/>
            <w:left w:val="none" w:sz="0" w:space="0" w:color="auto"/>
            <w:bottom w:val="none" w:sz="0" w:space="0" w:color="auto"/>
            <w:right w:val="none" w:sz="0" w:space="0" w:color="auto"/>
          </w:divBdr>
        </w:div>
        <w:div w:id="216090465">
          <w:marLeft w:val="640"/>
          <w:marRight w:val="0"/>
          <w:marTop w:val="0"/>
          <w:marBottom w:val="0"/>
          <w:divBdr>
            <w:top w:val="none" w:sz="0" w:space="0" w:color="auto"/>
            <w:left w:val="none" w:sz="0" w:space="0" w:color="auto"/>
            <w:bottom w:val="none" w:sz="0" w:space="0" w:color="auto"/>
            <w:right w:val="none" w:sz="0" w:space="0" w:color="auto"/>
          </w:divBdr>
        </w:div>
        <w:div w:id="256326667">
          <w:marLeft w:val="640"/>
          <w:marRight w:val="0"/>
          <w:marTop w:val="0"/>
          <w:marBottom w:val="0"/>
          <w:divBdr>
            <w:top w:val="none" w:sz="0" w:space="0" w:color="auto"/>
            <w:left w:val="none" w:sz="0" w:space="0" w:color="auto"/>
            <w:bottom w:val="none" w:sz="0" w:space="0" w:color="auto"/>
            <w:right w:val="none" w:sz="0" w:space="0" w:color="auto"/>
          </w:divBdr>
        </w:div>
        <w:div w:id="314798668">
          <w:marLeft w:val="640"/>
          <w:marRight w:val="0"/>
          <w:marTop w:val="0"/>
          <w:marBottom w:val="0"/>
          <w:divBdr>
            <w:top w:val="none" w:sz="0" w:space="0" w:color="auto"/>
            <w:left w:val="none" w:sz="0" w:space="0" w:color="auto"/>
            <w:bottom w:val="none" w:sz="0" w:space="0" w:color="auto"/>
            <w:right w:val="none" w:sz="0" w:space="0" w:color="auto"/>
          </w:divBdr>
        </w:div>
        <w:div w:id="375395162">
          <w:marLeft w:val="640"/>
          <w:marRight w:val="0"/>
          <w:marTop w:val="0"/>
          <w:marBottom w:val="0"/>
          <w:divBdr>
            <w:top w:val="none" w:sz="0" w:space="0" w:color="auto"/>
            <w:left w:val="none" w:sz="0" w:space="0" w:color="auto"/>
            <w:bottom w:val="none" w:sz="0" w:space="0" w:color="auto"/>
            <w:right w:val="none" w:sz="0" w:space="0" w:color="auto"/>
          </w:divBdr>
        </w:div>
        <w:div w:id="506528207">
          <w:marLeft w:val="640"/>
          <w:marRight w:val="0"/>
          <w:marTop w:val="0"/>
          <w:marBottom w:val="0"/>
          <w:divBdr>
            <w:top w:val="none" w:sz="0" w:space="0" w:color="auto"/>
            <w:left w:val="none" w:sz="0" w:space="0" w:color="auto"/>
            <w:bottom w:val="none" w:sz="0" w:space="0" w:color="auto"/>
            <w:right w:val="none" w:sz="0" w:space="0" w:color="auto"/>
          </w:divBdr>
        </w:div>
        <w:div w:id="650207653">
          <w:marLeft w:val="640"/>
          <w:marRight w:val="0"/>
          <w:marTop w:val="0"/>
          <w:marBottom w:val="0"/>
          <w:divBdr>
            <w:top w:val="none" w:sz="0" w:space="0" w:color="auto"/>
            <w:left w:val="none" w:sz="0" w:space="0" w:color="auto"/>
            <w:bottom w:val="none" w:sz="0" w:space="0" w:color="auto"/>
            <w:right w:val="none" w:sz="0" w:space="0" w:color="auto"/>
          </w:divBdr>
        </w:div>
        <w:div w:id="836505809">
          <w:marLeft w:val="640"/>
          <w:marRight w:val="0"/>
          <w:marTop w:val="0"/>
          <w:marBottom w:val="0"/>
          <w:divBdr>
            <w:top w:val="none" w:sz="0" w:space="0" w:color="auto"/>
            <w:left w:val="none" w:sz="0" w:space="0" w:color="auto"/>
            <w:bottom w:val="none" w:sz="0" w:space="0" w:color="auto"/>
            <w:right w:val="none" w:sz="0" w:space="0" w:color="auto"/>
          </w:divBdr>
        </w:div>
        <w:div w:id="884491387">
          <w:marLeft w:val="640"/>
          <w:marRight w:val="0"/>
          <w:marTop w:val="0"/>
          <w:marBottom w:val="0"/>
          <w:divBdr>
            <w:top w:val="none" w:sz="0" w:space="0" w:color="auto"/>
            <w:left w:val="none" w:sz="0" w:space="0" w:color="auto"/>
            <w:bottom w:val="none" w:sz="0" w:space="0" w:color="auto"/>
            <w:right w:val="none" w:sz="0" w:space="0" w:color="auto"/>
          </w:divBdr>
        </w:div>
        <w:div w:id="936324718">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00699848">
          <w:marLeft w:val="640"/>
          <w:marRight w:val="0"/>
          <w:marTop w:val="0"/>
          <w:marBottom w:val="0"/>
          <w:divBdr>
            <w:top w:val="none" w:sz="0" w:space="0" w:color="auto"/>
            <w:left w:val="none" w:sz="0" w:space="0" w:color="auto"/>
            <w:bottom w:val="none" w:sz="0" w:space="0" w:color="auto"/>
            <w:right w:val="none" w:sz="0" w:space="0" w:color="auto"/>
          </w:divBdr>
        </w:div>
        <w:div w:id="1074546833">
          <w:marLeft w:val="640"/>
          <w:marRight w:val="0"/>
          <w:marTop w:val="0"/>
          <w:marBottom w:val="0"/>
          <w:divBdr>
            <w:top w:val="none" w:sz="0" w:space="0" w:color="auto"/>
            <w:left w:val="none" w:sz="0" w:space="0" w:color="auto"/>
            <w:bottom w:val="none" w:sz="0" w:space="0" w:color="auto"/>
            <w:right w:val="none" w:sz="0" w:space="0" w:color="auto"/>
          </w:divBdr>
        </w:div>
        <w:div w:id="1149513893">
          <w:marLeft w:val="640"/>
          <w:marRight w:val="0"/>
          <w:marTop w:val="0"/>
          <w:marBottom w:val="0"/>
          <w:divBdr>
            <w:top w:val="none" w:sz="0" w:space="0" w:color="auto"/>
            <w:left w:val="none" w:sz="0" w:space="0" w:color="auto"/>
            <w:bottom w:val="none" w:sz="0" w:space="0" w:color="auto"/>
            <w:right w:val="none" w:sz="0" w:space="0" w:color="auto"/>
          </w:divBdr>
        </w:div>
        <w:div w:id="1297681916">
          <w:marLeft w:val="640"/>
          <w:marRight w:val="0"/>
          <w:marTop w:val="0"/>
          <w:marBottom w:val="0"/>
          <w:divBdr>
            <w:top w:val="none" w:sz="0" w:space="0" w:color="auto"/>
            <w:left w:val="none" w:sz="0" w:space="0" w:color="auto"/>
            <w:bottom w:val="none" w:sz="0" w:space="0" w:color="auto"/>
            <w:right w:val="none" w:sz="0" w:space="0" w:color="auto"/>
          </w:divBdr>
        </w:div>
        <w:div w:id="1310552471">
          <w:marLeft w:val="640"/>
          <w:marRight w:val="0"/>
          <w:marTop w:val="0"/>
          <w:marBottom w:val="0"/>
          <w:divBdr>
            <w:top w:val="none" w:sz="0" w:space="0" w:color="auto"/>
            <w:left w:val="none" w:sz="0" w:space="0" w:color="auto"/>
            <w:bottom w:val="none" w:sz="0" w:space="0" w:color="auto"/>
            <w:right w:val="none" w:sz="0" w:space="0" w:color="auto"/>
          </w:divBdr>
        </w:div>
        <w:div w:id="1578781083">
          <w:marLeft w:val="640"/>
          <w:marRight w:val="0"/>
          <w:marTop w:val="0"/>
          <w:marBottom w:val="0"/>
          <w:divBdr>
            <w:top w:val="none" w:sz="0" w:space="0" w:color="auto"/>
            <w:left w:val="none" w:sz="0" w:space="0" w:color="auto"/>
            <w:bottom w:val="none" w:sz="0" w:space="0" w:color="auto"/>
            <w:right w:val="none" w:sz="0" w:space="0" w:color="auto"/>
          </w:divBdr>
        </w:div>
        <w:div w:id="1617521397">
          <w:marLeft w:val="640"/>
          <w:marRight w:val="0"/>
          <w:marTop w:val="0"/>
          <w:marBottom w:val="0"/>
          <w:divBdr>
            <w:top w:val="none" w:sz="0" w:space="0" w:color="auto"/>
            <w:left w:val="none" w:sz="0" w:space="0" w:color="auto"/>
            <w:bottom w:val="none" w:sz="0" w:space="0" w:color="auto"/>
            <w:right w:val="none" w:sz="0" w:space="0" w:color="auto"/>
          </w:divBdr>
        </w:div>
        <w:div w:id="1650865371">
          <w:marLeft w:val="640"/>
          <w:marRight w:val="0"/>
          <w:marTop w:val="0"/>
          <w:marBottom w:val="0"/>
          <w:divBdr>
            <w:top w:val="none" w:sz="0" w:space="0" w:color="auto"/>
            <w:left w:val="none" w:sz="0" w:space="0" w:color="auto"/>
            <w:bottom w:val="none" w:sz="0" w:space="0" w:color="auto"/>
            <w:right w:val="none" w:sz="0" w:space="0" w:color="auto"/>
          </w:divBdr>
        </w:div>
        <w:div w:id="1688480415">
          <w:marLeft w:val="640"/>
          <w:marRight w:val="0"/>
          <w:marTop w:val="0"/>
          <w:marBottom w:val="0"/>
          <w:divBdr>
            <w:top w:val="none" w:sz="0" w:space="0" w:color="auto"/>
            <w:left w:val="none" w:sz="0" w:space="0" w:color="auto"/>
            <w:bottom w:val="none" w:sz="0" w:space="0" w:color="auto"/>
            <w:right w:val="none" w:sz="0" w:space="0" w:color="auto"/>
          </w:divBdr>
        </w:div>
        <w:div w:id="1716351268">
          <w:marLeft w:val="640"/>
          <w:marRight w:val="0"/>
          <w:marTop w:val="0"/>
          <w:marBottom w:val="0"/>
          <w:divBdr>
            <w:top w:val="none" w:sz="0" w:space="0" w:color="auto"/>
            <w:left w:val="none" w:sz="0" w:space="0" w:color="auto"/>
            <w:bottom w:val="none" w:sz="0" w:space="0" w:color="auto"/>
            <w:right w:val="none" w:sz="0" w:space="0" w:color="auto"/>
          </w:divBdr>
        </w:div>
        <w:div w:id="1719163590">
          <w:marLeft w:val="640"/>
          <w:marRight w:val="0"/>
          <w:marTop w:val="0"/>
          <w:marBottom w:val="0"/>
          <w:divBdr>
            <w:top w:val="none" w:sz="0" w:space="0" w:color="auto"/>
            <w:left w:val="none" w:sz="0" w:space="0" w:color="auto"/>
            <w:bottom w:val="none" w:sz="0" w:space="0" w:color="auto"/>
            <w:right w:val="none" w:sz="0" w:space="0" w:color="auto"/>
          </w:divBdr>
        </w:div>
        <w:div w:id="1931431655">
          <w:marLeft w:val="640"/>
          <w:marRight w:val="0"/>
          <w:marTop w:val="0"/>
          <w:marBottom w:val="0"/>
          <w:divBdr>
            <w:top w:val="none" w:sz="0" w:space="0" w:color="auto"/>
            <w:left w:val="none" w:sz="0" w:space="0" w:color="auto"/>
            <w:bottom w:val="none" w:sz="0" w:space="0" w:color="auto"/>
            <w:right w:val="none" w:sz="0" w:space="0" w:color="auto"/>
          </w:divBdr>
        </w:div>
        <w:div w:id="1935548164">
          <w:marLeft w:val="640"/>
          <w:marRight w:val="0"/>
          <w:marTop w:val="0"/>
          <w:marBottom w:val="0"/>
          <w:divBdr>
            <w:top w:val="none" w:sz="0" w:space="0" w:color="auto"/>
            <w:left w:val="none" w:sz="0" w:space="0" w:color="auto"/>
            <w:bottom w:val="none" w:sz="0" w:space="0" w:color="auto"/>
            <w:right w:val="none" w:sz="0" w:space="0" w:color="auto"/>
          </w:divBdr>
        </w:div>
        <w:div w:id="2127844366">
          <w:marLeft w:val="640"/>
          <w:marRight w:val="0"/>
          <w:marTop w:val="0"/>
          <w:marBottom w:val="0"/>
          <w:divBdr>
            <w:top w:val="none" w:sz="0" w:space="0" w:color="auto"/>
            <w:left w:val="none" w:sz="0" w:space="0" w:color="auto"/>
            <w:bottom w:val="none" w:sz="0" w:space="0" w:color="auto"/>
            <w:right w:val="none" w:sz="0" w:space="0" w:color="auto"/>
          </w:divBdr>
        </w:div>
      </w:divsChild>
    </w:div>
    <w:div w:id="1294795920">
      <w:bodyDiv w:val="1"/>
      <w:marLeft w:val="0"/>
      <w:marRight w:val="0"/>
      <w:marTop w:val="0"/>
      <w:marBottom w:val="0"/>
      <w:divBdr>
        <w:top w:val="none" w:sz="0" w:space="0" w:color="auto"/>
        <w:left w:val="none" w:sz="0" w:space="0" w:color="auto"/>
        <w:bottom w:val="none" w:sz="0" w:space="0" w:color="auto"/>
        <w:right w:val="none" w:sz="0" w:space="0" w:color="auto"/>
      </w:divBdr>
      <w:divsChild>
        <w:div w:id="236402994">
          <w:marLeft w:val="640"/>
          <w:marRight w:val="0"/>
          <w:marTop w:val="0"/>
          <w:marBottom w:val="0"/>
          <w:divBdr>
            <w:top w:val="none" w:sz="0" w:space="0" w:color="auto"/>
            <w:left w:val="none" w:sz="0" w:space="0" w:color="auto"/>
            <w:bottom w:val="none" w:sz="0" w:space="0" w:color="auto"/>
            <w:right w:val="none" w:sz="0" w:space="0" w:color="auto"/>
          </w:divBdr>
        </w:div>
        <w:div w:id="548810020">
          <w:marLeft w:val="640"/>
          <w:marRight w:val="0"/>
          <w:marTop w:val="0"/>
          <w:marBottom w:val="0"/>
          <w:divBdr>
            <w:top w:val="none" w:sz="0" w:space="0" w:color="auto"/>
            <w:left w:val="none" w:sz="0" w:space="0" w:color="auto"/>
            <w:bottom w:val="none" w:sz="0" w:space="0" w:color="auto"/>
            <w:right w:val="none" w:sz="0" w:space="0" w:color="auto"/>
          </w:divBdr>
        </w:div>
        <w:div w:id="698093663">
          <w:marLeft w:val="640"/>
          <w:marRight w:val="0"/>
          <w:marTop w:val="0"/>
          <w:marBottom w:val="0"/>
          <w:divBdr>
            <w:top w:val="none" w:sz="0" w:space="0" w:color="auto"/>
            <w:left w:val="none" w:sz="0" w:space="0" w:color="auto"/>
            <w:bottom w:val="none" w:sz="0" w:space="0" w:color="auto"/>
            <w:right w:val="none" w:sz="0" w:space="0" w:color="auto"/>
          </w:divBdr>
        </w:div>
        <w:div w:id="1185554296">
          <w:marLeft w:val="640"/>
          <w:marRight w:val="0"/>
          <w:marTop w:val="0"/>
          <w:marBottom w:val="0"/>
          <w:divBdr>
            <w:top w:val="none" w:sz="0" w:space="0" w:color="auto"/>
            <w:left w:val="none" w:sz="0" w:space="0" w:color="auto"/>
            <w:bottom w:val="none" w:sz="0" w:space="0" w:color="auto"/>
            <w:right w:val="none" w:sz="0" w:space="0" w:color="auto"/>
          </w:divBdr>
        </w:div>
        <w:div w:id="1250382238">
          <w:marLeft w:val="640"/>
          <w:marRight w:val="0"/>
          <w:marTop w:val="0"/>
          <w:marBottom w:val="0"/>
          <w:divBdr>
            <w:top w:val="none" w:sz="0" w:space="0" w:color="auto"/>
            <w:left w:val="none" w:sz="0" w:space="0" w:color="auto"/>
            <w:bottom w:val="none" w:sz="0" w:space="0" w:color="auto"/>
            <w:right w:val="none" w:sz="0" w:space="0" w:color="auto"/>
          </w:divBdr>
        </w:div>
        <w:div w:id="1508206972">
          <w:marLeft w:val="640"/>
          <w:marRight w:val="0"/>
          <w:marTop w:val="0"/>
          <w:marBottom w:val="0"/>
          <w:divBdr>
            <w:top w:val="none" w:sz="0" w:space="0" w:color="auto"/>
            <w:left w:val="none" w:sz="0" w:space="0" w:color="auto"/>
            <w:bottom w:val="none" w:sz="0" w:space="0" w:color="auto"/>
            <w:right w:val="none" w:sz="0" w:space="0" w:color="auto"/>
          </w:divBdr>
        </w:div>
        <w:div w:id="1512792674">
          <w:marLeft w:val="640"/>
          <w:marRight w:val="0"/>
          <w:marTop w:val="0"/>
          <w:marBottom w:val="0"/>
          <w:divBdr>
            <w:top w:val="none" w:sz="0" w:space="0" w:color="auto"/>
            <w:left w:val="none" w:sz="0" w:space="0" w:color="auto"/>
            <w:bottom w:val="none" w:sz="0" w:space="0" w:color="auto"/>
            <w:right w:val="none" w:sz="0" w:space="0" w:color="auto"/>
          </w:divBdr>
        </w:div>
        <w:div w:id="1713917385">
          <w:marLeft w:val="640"/>
          <w:marRight w:val="0"/>
          <w:marTop w:val="0"/>
          <w:marBottom w:val="0"/>
          <w:divBdr>
            <w:top w:val="none" w:sz="0" w:space="0" w:color="auto"/>
            <w:left w:val="none" w:sz="0" w:space="0" w:color="auto"/>
            <w:bottom w:val="none" w:sz="0" w:space="0" w:color="auto"/>
            <w:right w:val="none" w:sz="0" w:space="0" w:color="auto"/>
          </w:divBdr>
        </w:div>
      </w:divsChild>
    </w:div>
    <w:div w:id="1358583630">
      <w:bodyDiv w:val="1"/>
      <w:marLeft w:val="0"/>
      <w:marRight w:val="0"/>
      <w:marTop w:val="0"/>
      <w:marBottom w:val="0"/>
      <w:divBdr>
        <w:top w:val="none" w:sz="0" w:space="0" w:color="auto"/>
        <w:left w:val="none" w:sz="0" w:space="0" w:color="auto"/>
        <w:bottom w:val="none" w:sz="0" w:space="0" w:color="auto"/>
        <w:right w:val="none" w:sz="0" w:space="0" w:color="auto"/>
      </w:divBdr>
      <w:divsChild>
        <w:div w:id="19354462">
          <w:marLeft w:val="640"/>
          <w:marRight w:val="0"/>
          <w:marTop w:val="0"/>
          <w:marBottom w:val="0"/>
          <w:divBdr>
            <w:top w:val="none" w:sz="0" w:space="0" w:color="auto"/>
            <w:left w:val="none" w:sz="0" w:space="0" w:color="auto"/>
            <w:bottom w:val="none" w:sz="0" w:space="0" w:color="auto"/>
            <w:right w:val="none" w:sz="0" w:space="0" w:color="auto"/>
          </w:divBdr>
        </w:div>
        <w:div w:id="205529055">
          <w:marLeft w:val="640"/>
          <w:marRight w:val="0"/>
          <w:marTop w:val="0"/>
          <w:marBottom w:val="0"/>
          <w:divBdr>
            <w:top w:val="none" w:sz="0" w:space="0" w:color="auto"/>
            <w:left w:val="none" w:sz="0" w:space="0" w:color="auto"/>
            <w:bottom w:val="none" w:sz="0" w:space="0" w:color="auto"/>
            <w:right w:val="none" w:sz="0" w:space="0" w:color="auto"/>
          </w:divBdr>
        </w:div>
        <w:div w:id="292058826">
          <w:marLeft w:val="640"/>
          <w:marRight w:val="0"/>
          <w:marTop w:val="0"/>
          <w:marBottom w:val="0"/>
          <w:divBdr>
            <w:top w:val="none" w:sz="0" w:space="0" w:color="auto"/>
            <w:left w:val="none" w:sz="0" w:space="0" w:color="auto"/>
            <w:bottom w:val="none" w:sz="0" w:space="0" w:color="auto"/>
            <w:right w:val="none" w:sz="0" w:space="0" w:color="auto"/>
          </w:divBdr>
        </w:div>
        <w:div w:id="338046444">
          <w:marLeft w:val="640"/>
          <w:marRight w:val="0"/>
          <w:marTop w:val="0"/>
          <w:marBottom w:val="0"/>
          <w:divBdr>
            <w:top w:val="none" w:sz="0" w:space="0" w:color="auto"/>
            <w:left w:val="none" w:sz="0" w:space="0" w:color="auto"/>
            <w:bottom w:val="none" w:sz="0" w:space="0" w:color="auto"/>
            <w:right w:val="none" w:sz="0" w:space="0" w:color="auto"/>
          </w:divBdr>
        </w:div>
        <w:div w:id="438305624">
          <w:marLeft w:val="640"/>
          <w:marRight w:val="0"/>
          <w:marTop w:val="0"/>
          <w:marBottom w:val="0"/>
          <w:divBdr>
            <w:top w:val="none" w:sz="0" w:space="0" w:color="auto"/>
            <w:left w:val="none" w:sz="0" w:space="0" w:color="auto"/>
            <w:bottom w:val="none" w:sz="0" w:space="0" w:color="auto"/>
            <w:right w:val="none" w:sz="0" w:space="0" w:color="auto"/>
          </w:divBdr>
        </w:div>
        <w:div w:id="519635217">
          <w:marLeft w:val="640"/>
          <w:marRight w:val="0"/>
          <w:marTop w:val="0"/>
          <w:marBottom w:val="0"/>
          <w:divBdr>
            <w:top w:val="none" w:sz="0" w:space="0" w:color="auto"/>
            <w:left w:val="none" w:sz="0" w:space="0" w:color="auto"/>
            <w:bottom w:val="none" w:sz="0" w:space="0" w:color="auto"/>
            <w:right w:val="none" w:sz="0" w:space="0" w:color="auto"/>
          </w:divBdr>
        </w:div>
        <w:div w:id="618030561">
          <w:marLeft w:val="640"/>
          <w:marRight w:val="0"/>
          <w:marTop w:val="0"/>
          <w:marBottom w:val="0"/>
          <w:divBdr>
            <w:top w:val="none" w:sz="0" w:space="0" w:color="auto"/>
            <w:left w:val="none" w:sz="0" w:space="0" w:color="auto"/>
            <w:bottom w:val="none" w:sz="0" w:space="0" w:color="auto"/>
            <w:right w:val="none" w:sz="0" w:space="0" w:color="auto"/>
          </w:divBdr>
        </w:div>
        <w:div w:id="970869481">
          <w:marLeft w:val="640"/>
          <w:marRight w:val="0"/>
          <w:marTop w:val="0"/>
          <w:marBottom w:val="0"/>
          <w:divBdr>
            <w:top w:val="none" w:sz="0" w:space="0" w:color="auto"/>
            <w:left w:val="none" w:sz="0" w:space="0" w:color="auto"/>
            <w:bottom w:val="none" w:sz="0" w:space="0" w:color="auto"/>
            <w:right w:val="none" w:sz="0" w:space="0" w:color="auto"/>
          </w:divBdr>
        </w:div>
        <w:div w:id="1021129996">
          <w:marLeft w:val="640"/>
          <w:marRight w:val="0"/>
          <w:marTop w:val="0"/>
          <w:marBottom w:val="0"/>
          <w:divBdr>
            <w:top w:val="none" w:sz="0" w:space="0" w:color="auto"/>
            <w:left w:val="none" w:sz="0" w:space="0" w:color="auto"/>
            <w:bottom w:val="none" w:sz="0" w:space="0" w:color="auto"/>
            <w:right w:val="none" w:sz="0" w:space="0" w:color="auto"/>
          </w:divBdr>
        </w:div>
        <w:div w:id="1115755852">
          <w:marLeft w:val="640"/>
          <w:marRight w:val="0"/>
          <w:marTop w:val="0"/>
          <w:marBottom w:val="0"/>
          <w:divBdr>
            <w:top w:val="none" w:sz="0" w:space="0" w:color="auto"/>
            <w:left w:val="none" w:sz="0" w:space="0" w:color="auto"/>
            <w:bottom w:val="none" w:sz="0" w:space="0" w:color="auto"/>
            <w:right w:val="none" w:sz="0" w:space="0" w:color="auto"/>
          </w:divBdr>
        </w:div>
        <w:div w:id="1182356349">
          <w:marLeft w:val="640"/>
          <w:marRight w:val="0"/>
          <w:marTop w:val="0"/>
          <w:marBottom w:val="0"/>
          <w:divBdr>
            <w:top w:val="none" w:sz="0" w:space="0" w:color="auto"/>
            <w:left w:val="none" w:sz="0" w:space="0" w:color="auto"/>
            <w:bottom w:val="none" w:sz="0" w:space="0" w:color="auto"/>
            <w:right w:val="none" w:sz="0" w:space="0" w:color="auto"/>
          </w:divBdr>
        </w:div>
        <w:div w:id="1276062164">
          <w:marLeft w:val="640"/>
          <w:marRight w:val="0"/>
          <w:marTop w:val="0"/>
          <w:marBottom w:val="0"/>
          <w:divBdr>
            <w:top w:val="none" w:sz="0" w:space="0" w:color="auto"/>
            <w:left w:val="none" w:sz="0" w:space="0" w:color="auto"/>
            <w:bottom w:val="none" w:sz="0" w:space="0" w:color="auto"/>
            <w:right w:val="none" w:sz="0" w:space="0" w:color="auto"/>
          </w:divBdr>
        </w:div>
        <w:div w:id="1395158517">
          <w:marLeft w:val="640"/>
          <w:marRight w:val="0"/>
          <w:marTop w:val="0"/>
          <w:marBottom w:val="0"/>
          <w:divBdr>
            <w:top w:val="none" w:sz="0" w:space="0" w:color="auto"/>
            <w:left w:val="none" w:sz="0" w:space="0" w:color="auto"/>
            <w:bottom w:val="none" w:sz="0" w:space="0" w:color="auto"/>
            <w:right w:val="none" w:sz="0" w:space="0" w:color="auto"/>
          </w:divBdr>
        </w:div>
        <w:div w:id="1398360520">
          <w:marLeft w:val="640"/>
          <w:marRight w:val="0"/>
          <w:marTop w:val="0"/>
          <w:marBottom w:val="0"/>
          <w:divBdr>
            <w:top w:val="none" w:sz="0" w:space="0" w:color="auto"/>
            <w:left w:val="none" w:sz="0" w:space="0" w:color="auto"/>
            <w:bottom w:val="none" w:sz="0" w:space="0" w:color="auto"/>
            <w:right w:val="none" w:sz="0" w:space="0" w:color="auto"/>
          </w:divBdr>
        </w:div>
        <w:div w:id="1483816444">
          <w:marLeft w:val="640"/>
          <w:marRight w:val="0"/>
          <w:marTop w:val="0"/>
          <w:marBottom w:val="0"/>
          <w:divBdr>
            <w:top w:val="none" w:sz="0" w:space="0" w:color="auto"/>
            <w:left w:val="none" w:sz="0" w:space="0" w:color="auto"/>
            <w:bottom w:val="none" w:sz="0" w:space="0" w:color="auto"/>
            <w:right w:val="none" w:sz="0" w:space="0" w:color="auto"/>
          </w:divBdr>
        </w:div>
        <w:div w:id="1607156564">
          <w:marLeft w:val="640"/>
          <w:marRight w:val="0"/>
          <w:marTop w:val="0"/>
          <w:marBottom w:val="0"/>
          <w:divBdr>
            <w:top w:val="none" w:sz="0" w:space="0" w:color="auto"/>
            <w:left w:val="none" w:sz="0" w:space="0" w:color="auto"/>
            <w:bottom w:val="none" w:sz="0" w:space="0" w:color="auto"/>
            <w:right w:val="none" w:sz="0" w:space="0" w:color="auto"/>
          </w:divBdr>
        </w:div>
        <w:div w:id="1650863647">
          <w:marLeft w:val="640"/>
          <w:marRight w:val="0"/>
          <w:marTop w:val="0"/>
          <w:marBottom w:val="0"/>
          <w:divBdr>
            <w:top w:val="none" w:sz="0" w:space="0" w:color="auto"/>
            <w:left w:val="none" w:sz="0" w:space="0" w:color="auto"/>
            <w:bottom w:val="none" w:sz="0" w:space="0" w:color="auto"/>
            <w:right w:val="none" w:sz="0" w:space="0" w:color="auto"/>
          </w:divBdr>
        </w:div>
        <w:div w:id="1815096572">
          <w:marLeft w:val="640"/>
          <w:marRight w:val="0"/>
          <w:marTop w:val="0"/>
          <w:marBottom w:val="0"/>
          <w:divBdr>
            <w:top w:val="none" w:sz="0" w:space="0" w:color="auto"/>
            <w:left w:val="none" w:sz="0" w:space="0" w:color="auto"/>
            <w:bottom w:val="none" w:sz="0" w:space="0" w:color="auto"/>
            <w:right w:val="none" w:sz="0" w:space="0" w:color="auto"/>
          </w:divBdr>
        </w:div>
        <w:div w:id="1855335963">
          <w:marLeft w:val="640"/>
          <w:marRight w:val="0"/>
          <w:marTop w:val="0"/>
          <w:marBottom w:val="0"/>
          <w:divBdr>
            <w:top w:val="none" w:sz="0" w:space="0" w:color="auto"/>
            <w:left w:val="none" w:sz="0" w:space="0" w:color="auto"/>
            <w:bottom w:val="none" w:sz="0" w:space="0" w:color="auto"/>
            <w:right w:val="none" w:sz="0" w:space="0" w:color="auto"/>
          </w:divBdr>
        </w:div>
        <w:div w:id="2069255386">
          <w:marLeft w:val="640"/>
          <w:marRight w:val="0"/>
          <w:marTop w:val="0"/>
          <w:marBottom w:val="0"/>
          <w:divBdr>
            <w:top w:val="none" w:sz="0" w:space="0" w:color="auto"/>
            <w:left w:val="none" w:sz="0" w:space="0" w:color="auto"/>
            <w:bottom w:val="none" w:sz="0" w:space="0" w:color="auto"/>
            <w:right w:val="none" w:sz="0" w:space="0" w:color="auto"/>
          </w:divBdr>
        </w:div>
      </w:divsChild>
    </w:div>
    <w:div w:id="1383358959">
      <w:bodyDiv w:val="1"/>
      <w:marLeft w:val="0"/>
      <w:marRight w:val="0"/>
      <w:marTop w:val="0"/>
      <w:marBottom w:val="0"/>
      <w:divBdr>
        <w:top w:val="none" w:sz="0" w:space="0" w:color="auto"/>
        <w:left w:val="none" w:sz="0" w:space="0" w:color="auto"/>
        <w:bottom w:val="none" w:sz="0" w:space="0" w:color="auto"/>
        <w:right w:val="none" w:sz="0" w:space="0" w:color="auto"/>
      </w:divBdr>
      <w:divsChild>
        <w:div w:id="79762257">
          <w:marLeft w:val="640"/>
          <w:marRight w:val="0"/>
          <w:marTop w:val="0"/>
          <w:marBottom w:val="0"/>
          <w:divBdr>
            <w:top w:val="none" w:sz="0" w:space="0" w:color="auto"/>
            <w:left w:val="none" w:sz="0" w:space="0" w:color="auto"/>
            <w:bottom w:val="none" w:sz="0" w:space="0" w:color="auto"/>
            <w:right w:val="none" w:sz="0" w:space="0" w:color="auto"/>
          </w:divBdr>
        </w:div>
        <w:div w:id="142359771">
          <w:marLeft w:val="640"/>
          <w:marRight w:val="0"/>
          <w:marTop w:val="0"/>
          <w:marBottom w:val="0"/>
          <w:divBdr>
            <w:top w:val="none" w:sz="0" w:space="0" w:color="auto"/>
            <w:left w:val="none" w:sz="0" w:space="0" w:color="auto"/>
            <w:bottom w:val="none" w:sz="0" w:space="0" w:color="auto"/>
            <w:right w:val="none" w:sz="0" w:space="0" w:color="auto"/>
          </w:divBdr>
        </w:div>
        <w:div w:id="233980383">
          <w:marLeft w:val="640"/>
          <w:marRight w:val="0"/>
          <w:marTop w:val="0"/>
          <w:marBottom w:val="0"/>
          <w:divBdr>
            <w:top w:val="none" w:sz="0" w:space="0" w:color="auto"/>
            <w:left w:val="none" w:sz="0" w:space="0" w:color="auto"/>
            <w:bottom w:val="none" w:sz="0" w:space="0" w:color="auto"/>
            <w:right w:val="none" w:sz="0" w:space="0" w:color="auto"/>
          </w:divBdr>
        </w:div>
        <w:div w:id="400451012">
          <w:marLeft w:val="640"/>
          <w:marRight w:val="0"/>
          <w:marTop w:val="0"/>
          <w:marBottom w:val="0"/>
          <w:divBdr>
            <w:top w:val="none" w:sz="0" w:space="0" w:color="auto"/>
            <w:left w:val="none" w:sz="0" w:space="0" w:color="auto"/>
            <w:bottom w:val="none" w:sz="0" w:space="0" w:color="auto"/>
            <w:right w:val="none" w:sz="0" w:space="0" w:color="auto"/>
          </w:divBdr>
        </w:div>
        <w:div w:id="410394055">
          <w:marLeft w:val="640"/>
          <w:marRight w:val="0"/>
          <w:marTop w:val="0"/>
          <w:marBottom w:val="0"/>
          <w:divBdr>
            <w:top w:val="none" w:sz="0" w:space="0" w:color="auto"/>
            <w:left w:val="none" w:sz="0" w:space="0" w:color="auto"/>
            <w:bottom w:val="none" w:sz="0" w:space="0" w:color="auto"/>
            <w:right w:val="none" w:sz="0" w:space="0" w:color="auto"/>
          </w:divBdr>
        </w:div>
        <w:div w:id="554660632">
          <w:marLeft w:val="640"/>
          <w:marRight w:val="0"/>
          <w:marTop w:val="0"/>
          <w:marBottom w:val="0"/>
          <w:divBdr>
            <w:top w:val="none" w:sz="0" w:space="0" w:color="auto"/>
            <w:left w:val="none" w:sz="0" w:space="0" w:color="auto"/>
            <w:bottom w:val="none" w:sz="0" w:space="0" w:color="auto"/>
            <w:right w:val="none" w:sz="0" w:space="0" w:color="auto"/>
          </w:divBdr>
        </w:div>
        <w:div w:id="587084028">
          <w:marLeft w:val="640"/>
          <w:marRight w:val="0"/>
          <w:marTop w:val="0"/>
          <w:marBottom w:val="0"/>
          <w:divBdr>
            <w:top w:val="none" w:sz="0" w:space="0" w:color="auto"/>
            <w:left w:val="none" w:sz="0" w:space="0" w:color="auto"/>
            <w:bottom w:val="none" w:sz="0" w:space="0" w:color="auto"/>
            <w:right w:val="none" w:sz="0" w:space="0" w:color="auto"/>
          </w:divBdr>
        </w:div>
        <w:div w:id="633102948">
          <w:marLeft w:val="640"/>
          <w:marRight w:val="0"/>
          <w:marTop w:val="0"/>
          <w:marBottom w:val="0"/>
          <w:divBdr>
            <w:top w:val="none" w:sz="0" w:space="0" w:color="auto"/>
            <w:left w:val="none" w:sz="0" w:space="0" w:color="auto"/>
            <w:bottom w:val="none" w:sz="0" w:space="0" w:color="auto"/>
            <w:right w:val="none" w:sz="0" w:space="0" w:color="auto"/>
          </w:divBdr>
        </w:div>
        <w:div w:id="648020364">
          <w:marLeft w:val="640"/>
          <w:marRight w:val="0"/>
          <w:marTop w:val="0"/>
          <w:marBottom w:val="0"/>
          <w:divBdr>
            <w:top w:val="none" w:sz="0" w:space="0" w:color="auto"/>
            <w:left w:val="none" w:sz="0" w:space="0" w:color="auto"/>
            <w:bottom w:val="none" w:sz="0" w:space="0" w:color="auto"/>
            <w:right w:val="none" w:sz="0" w:space="0" w:color="auto"/>
          </w:divBdr>
        </w:div>
        <w:div w:id="794711729">
          <w:marLeft w:val="640"/>
          <w:marRight w:val="0"/>
          <w:marTop w:val="0"/>
          <w:marBottom w:val="0"/>
          <w:divBdr>
            <w:top w:val="none" w:sz="0" w:space="0" w:color="auto"/>
            <w:left w:val="none" w:sz="0" w:space="0" w:color="auto"/>
            <w:bottom w:val="none" w:sz="0" w:space="0" w:color="auto"/>
            <w:right w:val="none" w:sz="0" w:space="0" w:color="auto"/>
          </w:divBdr>
        </w:div>
        <w:div w:id="1042822119">
          <w:marLeft w:val="640"/>
          <w:marRight w:val="0"/>
          <w:marTop w:val="0"/>
          <w:marBottom w:val="0"/>
          <w:divBdr>
            <w:top w:val="none" w:sz="0" w:space="0" w:color="auto"/>
            <w:left w:val="none" w:sz="0" w:space="0" w:color="auto"/>
            <w:bottom w:val="none" w:sz="0" w:space="0" w:color="auto"/>
            <w:right w:val="none" w:sz="0" w:space="0" w:color="auto"/>
          </w:divBdr>
        </w:div>
        <w:div w:id="1118917467">
          <w:marLeft w:val="640"/>
          <w:marRight w:val="0"/>
          <w:marTop w:val="0"/>
          <w:marBottom w:val="0"/>
          <w:divBdr>
            <w:top w:val="none" w:sz="0" w:space="0" w:color="auto"/>
            <w:left w:val="none" w:sz="0" w:space="0" w:color="auto"/>
            <w:bottom w:val="none" w:sz="0" w:space="0" w:color="auto"/>
            <w:right w:val="none" w:sz="0" w:space="0" w:color="auto"/>
          </w:divBdr>
        </w:div>
        <w:div w:id="1218198992">
          <w:marLeft w:val="640"/>
          <w:marRight w:val="0"/>
          <w:marTop w:val="0"/>
          <w:marBottom w:val="0"/>
          <w:divBdr>
            <w:top w:val="none" w:sz="0" w:space="0" w:color="auto"/>
            <w:left w:val="none" w:sz="0" w:space="0" w:color="auto"/>
            <w:bottom w:val="none" w:sz="0" w:space="0" w:color="auto"/>
            <w:right w:val="none" w:sz="0" w:space="0" w:color="auto"/>
          </w:divBdr>
        </w:div>
        <w:div w:id="1533033263">
          <w:marLeft w:val="640"/>
          <w:marRight w:val="0"/>
          <w:marTop w:val="0"/>
          <w:marBottom w:val="0"/>
          <w:divBdr>
            <w:top w:val="none" w:sz="0" w:space="0" w:color="auto"/>
            <w:left w:val="none" w:sz="0" w:space="0" w:color="auto"/>
            <w:bottom w:val="none" w:sz="0" w:space="0" w:color="auto"/>
            <w:right w:val="none" w:sz="0" w:space="0" w:color="auto"/>
          </w:divBdr>
        </w:div>
        <w:div w:id="1538351908">
          <w:marLeft w:val="640"/>
          <w:marRight w:val="0"/>
          <w:marTop w:val="0"/>
          <w:marBottom w:val="0"/>
          <w:divBdr>
            <w:top w:val="none" w:sz="0" w:space="0" w:color="auto"/>
            <w:left w:val="none" w:sz="0" w:space="0" w:color="auto"/>
            <w:bottom w:val="none" w:sz="0" w:space="0" w:color="auto"/>
            <w:right w:val="none" w:sz="0" w:space="0" w:color="auto"/>
          </w:divBdr>
        </w:div>
        <w:div w:id="1595745266">
          <w:marLeft w:val="640"/>
          <w:marRight w:val="0"/>
          <w:marTop w:val="0"/>
          <w:marBottom w:val="0"/>
          <w:divBdr>
            <w:top w:val="none" w:sz="0" w:space="0" w:color="auto"/>
            <w:left w:val="none" w:sz="0" w:space="0" w:color="auto"/>
            <w:bottom w:val="none" w:sz="0" w:space="0" w:color="auto"/>
            <w:right w:val="none" w:sz="0" w:space="0" w:color="auto"/>
          </w:divBdr>
        </w:div>
        <w:div w:id="1653675091">
          <w:marLeft w:val="640"/>
          <w:marRight w:val="0"/>
          <w:marTop w:val="0"/>
          <w:marBottom w:val="0"/>
          <w:divBdr>
            <w:top w:val="none" w:sz="0" w:space="0" w:color="auto"/>
            <w:left w:val="none" w:sz="0" w:space="0" w:color="auto"/>
            <w:bottom w:val="none" w:sz="0" w:space="0" w:color="auto"/>
            <w:right w:val="none" w:sz="0" w:space="0" w:color="auto"/>
          </w:divBdr>
        </w:div>
        <w:div w:id="1693453494">
          <w:marLeft w:val="640"/>
          <w:marRight w:val="0"/>
          <w:marTop w:val="0"/>
          <w:marBottom w:val="0"/>
          <w:divBdr>
            <w:top w:val="none" w:sz="0" w:space="0" w:color="auto"/>
            <w:left w:val="none" w:sz="0" w:space="0" w:color="auto"/>
            <w:bottom w:val="none" w:sz="0" w:space="0" w:color="auto"/>
            <w:right w:val="none" w:sz="0" w:space="0" w:color="auto"/>
          </w:divBdr>
        </w:div>
        <w:div w:id="2008972115">
          <w:marLeft w:val="640"/>
          <w:marRight w:val="0"/>
          <w:marTop w:val="0"/>
          <w:marBottom w:val="0"/>
          <w:divBdr>
            <w:top w:val="none" w:sz="0" w:space="0" w:color="auto"/>
            <w:left w:val="none" w:sz="0" w:space="0" w:color="auto"/>
            <w:bottom w:val="none" w:sz="0" w:space="0" w:color="auto"/>
            <w:right w:val="none" w:sz="0" w:space="0" w:color="auto"/>
          </w:divBdr>
        </w:div>
        <w:div w:id="2105760939">
          <w:marLeft w:val="640"/>
          <w:marRight w:val="0"/>
          <w:marTop w:val="0"/>
          <w:marBottom w:val="0"/>
          <w:divBdr>
            <w:top w:val="none" w:sz="0" w:space="0" w:color="auto"/>
            <w:left w:val="none" w:sz="0" w:space="0" w:color="auto"/>
            <w:bottom w:val="none" w:sz="0" w:space="0" w:color="auto"/>
            <w:right w:val="none" w:sz="0" w:space="0" w:color="auto"/>
          </w:divBdr>
        </w:div>
      </w:divsChild>
    </w:div>
    <w:div w:id="1394039593">
      <w:bodyDiv w:val="1"/>
      <w:marLeft w:val="0"/>
      <w:marRight w:val="0"/>
      <w:marTop w:val="0"/>
      <w:marBottom w:val="0"/>
      <w:divBdr>
        <w:top w:val="none" w:sz="0" w:space="0" w:color="auto"/>
        <w:left w:val="none" w:sz="0" w:space="0" w:color="auto"/>
        <w:bottom w:val="none" w:sz="0" w:space="0" w:color="auto"/>
        <w:right w:val="none" w:sz="0" w:space="0" w:color="auto"/>
      </w:divBdr>
    </w:div>
    <w:div w:id="1462504912">
      <w:bodyDiv w:val="1"/>
      <w:marLeft w:val="0"/>
      <w:marRight w:val="0"/>
      <w:marTop w:val="0"/>
      <w:marBottom w:val="0"/>
      <w:divBdr>
        <w:top w:val="none" w:sz="0" w:space="0" w:color="auto"/>
        <w:left w:val="none" w:sz="0" w:space="0" w:color="auto"/>
        <w:bottom w:val="none" w:sz="0" w:space="0" w:color="auto"/>
        <w:right w:val="none" w:sz="0" w:space="0" w:color="auto"/>
      </w:divBdr>
      <w:divsChild>
        <w:div w:id="18817144">
          <w:marLeft w:val="640"/>
          <w:marRight w:val="0"/>
          <w:marTop w:val="0"/>
          <w:marBottom w:val="0"/>
          <w:divBdr>
            <w:top w:val="none" w:sz="0" w:space="0" w:color="auto"/>
            <w:left w:val="none" w:sz="0" w:space="0" w:color="auto"/>
            <w:bottom w:val="none" w:sz="0" w:space="0" w:color="auto"/>
            <w:right w:val="none" w:sz="0" w:space="0" w:color="auto"/>
          </w:divBdr>
        </w:div>
        <w:div w:id="121270454">
          <w:marLeft w:val="640"/>
          <w:marRight w:val="0"/>
          <w:marTop w:val="0"/>
          <w:marBottom w:val="0"/>
          <w:divBdr>
            <w:top w:val="none" w:sz="0" w:space="0" w:color="auto"/>
            <w:left w:val="none" w:sz="0" w:space="0" w:color="auto"/>
            <w:bottom w:val="none" w:sz="0" w:space="0" w:color="auto"/>
            <w:right w:val="none" w:sz="0" w:space="0" w:color="auto"/>
          </w:divBdr>
        </w:div>
        <w:div w:id="265384040">
          <w:marLeft w:val="640"/>
          <w:marRight w:val="0"/>
          <w:marTop w:val="0"/>
          <w:marBottom w:val="0"/>
          <w:divBdr>
            <w:top w:val="none" w:sz="0" w:space="0" w:color="auto"/>
            <w:left w:val="none" w:sz="0" w:space="0" w:color="auto"/>
            <w:bottom w:val="none" w:sz="0" w:space="0" w:color="auto"/>
            <w:right w:val="none" w:sz="0" w:space="0" w:color="auto"/>
          </w:divBdr>
        </w:div>
        <w:div w:id="270162104">
          <w:marLeft w:val="640"/>
          <w:marRight w:val="0"/>
          <w:marTop w:val="0"/>
          <w:marBottom w:val="0"/>
          <w:divBdr>
            <w:top w:val="none" w:sz="0" w:space="0" w:color="auto"/>
            <w:left w:val="none" w:sz="0" w:space="0" w:color="auto"/>
            <w:bottom w:val="none" w:sz="0" w:space="0" w:color="auto"/>
            <w:right w:val="none" w:sz="0" w:space="0" w:color="auto"/>
          </w:divBdr>
        </w:div>
        <w:div w:id="457801413">
          <w:marLeft w:val="640"/>
          <w:marRight w:val="0"/>
          <w:marTop w:val="0"/>
          <w:marBottom w:val="0"/>
          <w:divBdr>
            <w:top w:val="none" w:sz="0" w:space="0" w:color="auto"/>
            <w:left w:val="none" w:sz="0" w:space="0" w:color="auto"/>
            <w:bottom w:val="none" w:sz="0" w:space="0" w:color="auto"/>
            <w:right w:val="none" w:sz="0" w:space="0" w:color="auto"/>
          </w:divBdr>
        </w:div>
        <w:div w:id="502740518">
          <w:marLeft w:val="640"/>
          <w:marRight w:val="0"/>
          <w:marTop w:val="0"/>
          <w:marBottom w:val="0"/>
          <w:divBdr>
            <w:top w:val="none" w:sz="0" w:space="0" w:color="auto"/>
            <w:left w:val="none" w:sz="0" w:space="0" w:color="auto"/>
            <w:bottom w:val="none" w:sz="0" w:space="0" w:color="auto"/>
            <w:right w:val="none" w:sz="0" w:space="0" w:color="auto"/>
          </w:divBdr>
        </w:div>
        <w:div w:id="559052461">
          <w:marLeft w:val="640"/>
          <w:marRight w:val="0"/>
          <w:marTop w:val="0"/>
          <w:marBottom w:val="0"/>
          <w:divBdr>
            <w:top w:val="none" w:sz="0" w:space="0" w:color="auto"/>
            <w:left w:val="none" w:sz="0" w:space="0" w:color="auto"/>
            <w:bottom w:val="none" w:sz="0" w:space="0" w:color="auto"/>
            <w:right w:val="none" w:sz="0" w:space="0" w:color="auto"/>
          </w:divBdr>
        </w:div>
        <w:div w:id="694576407">
          <w:marLeft w:val="640"/>
          <w:marRight w:val="0"/>
          <w:marTop w:val="0"/>
          <w:marBottom w:val="0"/>
          <w:divBdr>
            <w:top w:val="none" w:sz="0" w:space="0" w:color="auto"/>
            <w:left w:val="none" w:sz="0" w:space="0" w:color="auto"/>
            <w:bottom w:val="none" w:sz="0" w:space="0" w:color="auto"/>
            <w:right w:val="none" w:sz="0" w:space="0" w:color="auto"/>
          </w:divBdr>
        </w:div>
        <w:div w:id="736830464">
          <w:marLeft w:val="640"/>
          <w:marRight w:val="0"/>
          <w:marTop w:val="0"/>
          <w:marBottom w:val="0"/>
          <w:divBdr>
            <w:top w:val="none" w:sz="0" w:space="0" w:color="auto"/>
            <w:left w:val="none" w:sz="0" w:space="0" w:color="auto"/>
            <w:bottom w:val="none" w:sz="0" w:space="0" w:color="auto"/>
            <w:right w:val="none" w:sz="0" w:space="0" w:color="auto"/>
          </w:divBdr>
        </w:div>
        <w:div w:id="766274305">
          <w:marLeft w:val="640"/>
          <w:marRight w:val="0"/>
          <w:marTop w:val="0"/>
          <w:marBottom w:val="0"/>
          <w:divBdr>
            <w:top w:val="none" w:sz="0" w:space="0" w:color="auto"/>
            <w:left w:val="none" w:sz="0" w:space="0" w:color="auto"/>
            <w:bottom w:val="none" w:sz="0" w:space="0" w:color="auto"/>
            <w:right w:val="none" w:sz="0" w:space="0" w:color="auto"/>
          </w:divBdr>
        </w:div>
        <w:div w:id="1040545849">
          <w:marLeft w:val="640"/>
          <w:marRight w:val="0"/>
          <w:marTop w:val="0"/>
          <w:marBottom w:val="0"/>
          <w:divBdr>
            <w:top w:val="none" w:sz="0" w:space="0" w:color="auto"/>
            <w:left w:val="none" w:sz="0" w:space="0" w:color="auto"/>
            <w:bottom w:val="none" w:sz="0" w:space="0" w:color="auto"/>
            <w:right w:val="none" w:sz="0" w:space="0" w:color="auto"/>
          </w:divBdr>
        </w:div>
        <w:div w:id="1076710701">
          <w:marLeft w:val="640"/>
          <w:marRight w:val="0"/>
          <w:marTop w:val="0"/>
          <w:marBottom w:val="0"/>
          <w:divBdr>
            <w:top w:val="none" w:sz="0" w:space="0" w:color="auto"/>
            <w:left w:val="none" w:sz="0" w:space="0" w:color="auto"/>
            <w:bottom w:val="none" w:sz="0" w:space="0" w:color="auto"/>
            <w:right w:val="none" w:sz="0" w:space="0" w:color="auto"/>
          </w:divBdr>
        </w:div>
        <w:div w:id="1287544676">
          <w:marLeft w:val="640"/>
          <w:marRight w:val="0"/>
          <w:marTop w:val="0"/>
          <w:marBottom w:val="0"/>
          <w:divBdr>
            <w:top w:val="none" w:sz="0" w:space="0" w:color="auto"/>
            <w:left w:val="none" w:sz="0" w:space="0" w:color="auto"/>
            <w:bottom w:val="none" w:sz="0" w:space="0" w:color="auto"/>
            <w:right w:val="none" w:sz="0" w:space="0" w:color="auto"/>
          </w:divBdr>
        </w:div>
        <w:div w:id="1314142244">
          <w:marLeft w:val="640"/>
          <w:marRight w:val="0"/>
          <w:marTop w:val="0"/>
          <w:marBottom w:val="0"/>
          <w:divBdr>
            <w:top w:val="none" w:sz="0" w:space="0" w:color="auto"/>
            <w:left w:val="none" w:sz="0" w:space="0" w:color="auto"/>
            <w:bottom w:val="none" w:sz="0" w:space="0" w:color="auto"/>
            <w:right w:val="none" w:sz="0" w:space="0" w:color="auto"/>
          </w:divBdr>
        </w:div>
        <w:div w:id="1368021262">
          <w:marLeft w:val="640"/>
          <w:marRight w:val="0"/>
          <w:marTop w:val="0"/>
          <w:marBottom w:val="0"/>
          <w:divBdr>
            <w:top w:val="none" w:sz="0" w:space="0" w:color="auto"/>
            <w:left w:val="none" w:sz="0" w:space="0" w:color="auto"/>
            <w:bottom w:val="none" w:sz="0" w:space="0" w:color="auto"/>
            <w:right w:val="none" w:sz="0" w:space="0" w:color="auto"/>
          </w:divBdr>
        </w:div>
        <w:div w:id="1482119703">
          <w:marLeft w:val="640"/>
          <w:marRight w:val="0"/>
          <w:marTop w:val="0"/>
          <w:marBottom w:val="0"/>
          <w:divBdr>
            <w:top w:val="none" w:sz="0" w:space="0" w:color="auto"/>
            <w:left w:val="none" w:sz="0" w:space="0" w:color="auto"/>
            <w:bottom w:val="none" w:sz="0" w:space="0" w:color="auto"/>
            <w:right w:val="none" w:sz="0" w:space="0" w:color="auto"/>
          </w:divBdr>
        </w:div>
        <w:div w:id="1517648926">
          <w:marLeft w:val="640"/>
          <w:marRight w:val="0"/>
          <w:marTop w:val="0"/>
          <w:marBottom w:val="0"/>
          <w:divBdr>
            <w:top w:val="none" w:sz="0" w:space="0" w:color="auto"/>
            <w:left w:val="none" w:sz="0" w:space="0" w:color="auto"/>
            <w:bottom w:val="none" w:sz="0" w:space="0" w:color="auto"/>
            <w:right w:val="none" w:sz="0" w:space="0" w:color="auto"/>
          </w:divBdr>
        </w:div>
        <w:div w:id="1631591046">
          <w:marLeft w:val="640"/>
          <w:marRight w:val="0"/>
          <w:marTop w:val="0"/>
          <w:marBottom w:val="0"/>
          <w:divBdr>
            <w:top w:val="none" w:sz="0" w:space="0" w:color="auto"/>
            <w:left w:val="none" w:sz="0" w:space="0" w:color="auto"/>
            <w:bottom w:val="none" w:sz="0" w:space="0" w:color="auto"/>
            <w:right w:val="none" w:sz="0" w:space="0" w:color="auto"/>
          </w:divBdr>
        </w:div>
        <w:div w:id="1635522907">
          <w:marLeft w:val="640"/>
          <w:marRight w:val="0"/>
          <w:marTop w:val="0"/>
          <w:marBottom w:val="0"/>
          <w:divBdr>
            <w:top w:val="none" w:sz="0" w:space="0" w:color="auto"/>
            <w:left w:val="none" w:sz="0" w:space="0" w:color="auto"/>
            <w:bottom w:val="none" w:sz="0" w:space="0" w:color="auto"/>
            <w:right w:val="none" w:sz="0" w:space="0" w:color="auto"/>
          </w:divBdr>
        </w:div>
        <w:div w:id="1708094864">
          <w:marLeft w:val="640"/>
          <w:marRight w:val="0"/>
          <w:marTop w:val="0"/>
          <w:marBottom w:val="0"/>
          <w:divBdr>
            <w:top w:val="none" w:sz="0" w:space="0" w:color="auto"/>
            <w:left w:val="none" w:sz="0" w:space="0" w:color="auto"/>
            <w:bottom w:val="none" w:sz="0" w:space="0" w:color="auto"/>
            <w:right w:val="none" w:sz="0" w:space="0" w:color="auto"/>
          </w:divBdr>
        </w:div>
        <w:div w:id="1780181102">
          <w:marLeft w:val="640"/>
          <w:marRight w:val="0"/>
          <w:marTop w:val="0"/>
          <w:marBottom w:val="0"/>
          <w:divBdr>
            <w:top w:val="none" w:sz="0" w:space="0" w:color="auto"/>
            <w:left w:val="none" w:sz="0" w:space="0" w:color="auto"/>
            <w:bottom w:val="none" w:sz="0" w:space="0" w:color="auto"/>
            <w:right w:val="none" w:sz="0" w:space="0" w:color="auto"/>
          </w:divBdr>
        </w:div>
        <w:div w:id="1909614042">
          <w:marLeft w:val="640"/>
          <w:marRight w:val="0"/>
          <w:marTop w:val="0"/>
          <w:marBottom w:val="0"/>
          <w:divBdr>
            <w:top w:val="none" w:sz="0" w:space="0" w:color="auto"/>
            <w:left w:val="none" w:sz="0" w:space="0" w:color="auto"/>
            <w:bottom w:val="none" w:sz="0" w:space="0" w:color="auto"/>
            <w:right w:val="none" w:sz="0" w:space="0" w:color="auto"/>
          </w:divBdr>
        </w:div>
        <w:div w:id="2143227146">
          <w:marLeft w:val="640"/>
          <w:marRight w:val="0"/>
          <w:marTop w:val="0"/>
          <w:marBottom w:val="0"/>
          <w:divBdr>
            <w:top w:val="none" w:sz="0" w:space="0" w:color="auto"/>
            <w:left w:val="none" w:sz="0" w:space="0" w:color="auto"/>
            <w:bottom w:val="none" w:sz="0" w:space="0" w:color="auto"/>
            <w:right w:val="none" w:sz="0" w:space="0" w:color="auto"/>
          </w:divBdr>
        </w:div>
      </w:divsChild>
    </w:div>
    <w:div w:id="1464693427">
      <w:bodyDiv w:val="1"/>
      <w:marLeft w:val="0"/>
      <w:marRight w:val="0"/>
      <w:marTop w:val="0"/>
      <w:marBottom w:val="0"/>
      <w:divBdr>
        <w:top w:val="none" w:sz="0" w:space="0" w:color="auto"/>
        <w:left w:val="none" w:sz="0" w:space="0" w:color="auto"/>
        <w:bottom w:val="none" w:sz="0" w:space="0" w:color="auto"/>
        <w:right w:val="none" w:sz="0" w:space="0" w:color="auto"/>
      </w:divBdr>
    </w:div>
    <w:div w:id="1471704898">
      <w:bodyDiv w:val="1"/>
      <w:marLeft w:val="0"/>
      <w:marRight w:val="0"/>
      <w:marTop w:val="0"/>
      <w:marBottom w:val="0"/>
      <w:divBdr>
        <w:top w:val="none" w:sz="0" w:space="0" w:color="auto"/>
        <w:left w:val="none" w:sz="0" w:space="0" w:color="auto"/>
        <w:bottom w:val="none" w:sz="0" w:space="0" w:color="auto"/>
        <w:right w:val="none" w:sz="0" w:space="0" w:color="auto"/>
      </w:divBdr>
      <w:divsChild>
        <w:div w:id="915168095">
          <w:marLeft w:val="0"/>
          <w:marRight w:val="0"/>
          <w:marTop w:val="0"/>
          <w:marBottom w:val="0"/>
          <w:divBdr>
            <w:top w:val="none" w:sz="0" w:space="0" w:color="auto"/>
            <w:left w:val="none" w:sz="0" w:space="0" w:color="auto"/>
            <w:bottom w:val="none" w:sz="0" w:space="0" w:color="auto"/>
            <w:right w:val="none" w:sz="0" w:space="0" w:color="auto"/>
          </w:divBdr>
        </w:div>
        <w:div w:id="998311701">
          <w:marLeft w:val="0"/>
          <w:marRight w:val="0"/>
          <w:marTop w:val="0"/>
          <w:marBottom w:val="0"/>
          <w:divBdr>
            <w:top w:val="none" w:sz="0" w:space="0" w:color="auto"/>
            <w:left w:val="none" w:sz="0" w:space="0" w:color="auto"/>
            <w:bottom w:val="none" w:sz="0" w:space="0" w:color="auto"/>
            <w:right w:val="none" w:sz="0" w:space="0" w:color="auto"/>
          </w:divBdr>
        </w:div>
        <w:div w:id="1406535388">
          <w:marLeft w:val="0"/>
          <w:marRight w:val="0"/>
          <w:marTop w:val="0"/>
          <w:marBottom w:val="0"/>
          <w:divBdr>
            <w:top w:val="none" w:sz="0" w:space="0" w:color="auto"/>
            <w:left w:val="none" w:sz="0" w:space="0" w:color="auto"/>
            <w:bottom w:val="none" w:sz="0" w:space="0" w:color="auto"/>
            <w:right w:val="none" w:sz="0" w:space="0" w:color="auto"/>
          </w:divBdr>
        </w:div>
        <w:div w:id="2024475030">
          <w:marLeft w:val="0"/>
          <w:marRight w:val="0"/>
          <w:marTop w:val="0"/>
          <w:marBottom w:val="0"/>
          <w:divBdr>
            <w:top w:val="none" w:sz="0" w:space="0" w:color="auto"/>
            <w:left w:val="none" w:sz="0" w:space="0" w:color="auto"/>
            <w:bottom w:val="none" w:sz="0" w:space="0" w:color="auto"/>
            <w:right w:val="none" w:sz="0" w:space="0" w:color="auto"/>
          </w:divBdr>
        </w:div>
      </w:divsChild>
    </w:div>
    <w:div w:id="1473328494">
      <w:bodyDiv w:val="1"/>
      <w:marLeft w:val="0"/>
      <w:marRight w:val="0"/>
      <w:marTop w:val="0"/>
      <w:marBottom w:val="0"/>
      <w:divBdr>
        <w:top w:val="none" w:sz="0" w:space="0" w:color="auto"/>
        <w:left w:val="none" w:sz="0" w:space="0" w:color="auto"/>
        <w:bottom w:val="none" w:sz="0" w:space="0" w:color="auto"/>
        <w:right w:val="none" w:sz="0" w:space="0" w:color="auto"/>
      </w:divBdr>
    </w:div>
    <w:div w:id="1484352350">
      <w:bodyDiv w:val="1"/>
      <w:marLeft w:val="0"/>
      <w:marRight w:val="0"/>
      <w:marTop w:val="0"/>
      <w:marBottom w:val="0"/>
      <w:divBdr>
        <w:top w:val="none" w:sz="0" w:space="0" w:color="auto"/>
        <w:left w:val="none" w:sz="0" w:space="0" w:color="auto"/>
        <w:bottom w:val="none" w:sz="0" w:space="0" w:color="auto"/>
        <w:right w:val="none" w:sz="0" w:space="0" w:color="auto"/>
      </w:divBdr>
    </w:div>
    <w:div w:id="1487477708">
      <w:bodyDiv w:val="1"/>
      <w:marLeft w:val="0"/>
      <w:marRight w:val="0"/>
      <w:marTop w:val="0"/>
      <w:marBottom w:val="0"/>
      <w:divBdr>
        <w:top w:val="none" w:sz="0" w:space="0" w:color="auto"/>
        <w:left w:val="none" w:sz="0" w:space="0" w:color="auto"/>
        <w:bottom w:val="none" w:sz="0" w:space="0" w:color="auto"/>
        <w:right w:val="none" w:sz="0" w:space="0" w:color="auto"/>
      </w:divBdr>
    </w:div>
    <w:div w:id="1494446337">
      <w:bodyDiv w:val="1"/>
      <w:marLeft w:val="0"/>
      <w:marRight w:val="0"/>
      <w:marTop w:val="0"/>
      <w:marBottom w:val="0"/>
      <w:divBdr>
        <w:top w:val="none" w:sz="0" w:space="0" w:color="auto"/>
        <w:left w:val="none" w:sz="0" w:space="0" w:color="auto"/>
        <w:bottom w:val="none" w:sz="0" w:space="0" w:color="auto"/>
        <w:right w:val="none" w:sz="0" w:space="0" w:color="auto"/>
      </w:divBdr>
      <w:divsChild>
        <w:div w:id="15233018">
          <w:marLeft w:val="640"/>
          <w:marRight w:val="0"/>
          <w:marTop w:val="0"/>
          <w:marBottom w:val="0"/>
          <w:divBdr>
            <w:top w:val="none" w:sz="0" w:space="0" w:color="auto"/>
            <w:left w:val="none" w:sz="0" w:space="0" w:color="auto"/>
            <w:bottom w:val="none" w:sz="0" w:space="0" w:color="auto"/>
            <w:right w:val="none" w:sz="0" w:space="0" w:color="auto"/>
          </w:divBdr>
        </w:div>
        <w:div w:id="24915877">
          <w:marLeft w:val="640"/>
          <w:marRight w:val="0"/>
          <w:marTop w:val="0"/>
          <w:marBottom w:val="0"/>
          <w:divBdr>
            <w:top w:val="none" w:sz="0" w:space="0" w:color="auto"/>
            <w:left w:val="none" w:sz="0" w:space="0" w:color="auto"/>
            <w:bottom w:val="none" w:sz="0" w:space="0" w:color="auto"/>
            <w:right w:val="none" w:sz="0" w:space="0" w:color="auto"/>
          </w:divBdr>
        </w:div>
        <w:div w:id="33627778">
          <w:marLeft w:val="640"/>
          <w:marRight w:val="0"/>
          <w:marTop w:val="0"/>
          <w:marBottom w:val="0"/>
          <w:divBdr>
            <w:top w:val="none" w:sz="0" w:space="0" w:color="auto"/>
            <w:left w:val="none" w:sz="0" w:space="0" w:color="auto"/>
            <w:bottom w:val="none" w:sz="0" w:space="0" w:color="auto"/>
            <w:right w:val="none" w:sz="0" w:space="0" w:color="auto"/>
          </w:divBdr>
        </w:div>
        <w:div w:id="101582659">
          <w:marLeft w:val="640"/>
          <w:marRight w:val="0"/>
          <w:marTop w:val="0"/>
          <w:marBottom w:val="0"/>
          <w:divBdr>
            <w:top w:val="none" w:sz="0" w:space="0" w:color="auto"/>
            <w:left w:val="none" w:sz="0" w:space="0" w:color="auto"/>
            <w:bottom w:val="none" w:sz="0" w:space="0" w:color="auto"/>
            <w:right w:val="none" w:sz="0" w:space="0" w:color="auto"/>
          </w:divBdr>
        </w:div>
        <w:div w:id="161699115">
          <w:marLeft w:val="640"/>
          <w:marRight w:val="0"/>
          <w:marTop w:val="0"/>
          <w:marBottom w:val="0"/>
          <w:divBdr>
            <w:top w:val="none" w:sz="0" w:space="0" w:color="auto"/>
            <w:left w:val="none" w:sz="0" w:space="0" w:color="auto"/>
            <w:bottom w:val="none" w:sz="0" w:space="0" w:color="auto"/>
            <w:right w:val="none" w:sz="0" w:space="0" w:color="auto"/>
          </w:divBdr>
        </w:div>
        <w:div w:id="188952955">
          <w:marLeft w:val="640"/>
          <w:marRight w:val="0"/>
          <w:marTop w:val="0"/>
          <w:marBottom w:val="0"/>
          <w:divBdr>
            <w:top w:val="none" w:sz="0" w:space="0" w:color="auto"/>
            <w:left w:val="none" w:sz="0" w:space="0" w:color="auto"/>
            <w:bottom w:val="none" w:sz="0" w:space="0" w:color="auto"/>
            <w:right w:val="none" w:sz="0" w:space="0" w:color="auto"/>
          </w:divBdr>
        </w:div>
        <w:div w:id="223495872">
          <w:marLeft w:val="640"/>
          <w:marRight w:val="0"/>
          <w:marTop w:val="0"/>
          <w:marBottom w:val="0"/>
          <w:divBdr>
            <w:top w:val="none" w:sz="0" w:space="0" w:color="auto"/>
            <w:left w:val="none" w:sz="0" w:space="0" w:color="auto"/>
            <w:bottom w:val="none" w:sz="0" w:space="0" w:color="auto"/>
            <w:right w:val="none" w:sz="0" w:space="0" w:color="auto"/>
          </w:divBdr>
        </w:div>
        <w:div w:id="276372298">
          <w:marLeft w:val="640"/>
          <w:marRight w:val="0"/>
          <w:marTop w:val="0"/>
          <w:marBottom w:val="0"/>
          <w:divBdr>
            <w:top w:val="none" w:sz="0" w:space="0" w:color="auto"/>
            <w:left w:val="none" w:sz="0" w:space="0" w:color="auto"/>
            <w:bottom w:val="none" w:sz="0" w:space="0" w:color="auto"/>
            <w:right w:val="none" w:sz="0" w:space="0" w:color="auto"/>
          </w:divBdr>
        </w:div>
        <w:div w:id="298148829">
          <w:marLeft w:val="640"/>
          <w:marRight w:val="0"/>
          <w:marTop w:val="0"/>
          <w:marBottom w:val="0"/>
          <w:divBdr>
            <w:top w:val="none" w:sz="0" w:space="0" w:color="auto"/>
            <w:left w:val="none" w:sz="0" w:space="0" w:color="auto"/>
            <w:bottom w:val="none" w:sz="0" w:space="0" w:color="auto"/>
            <w:right w:val="none" w:sz="0" w:space="0" w:color="auto"/>
          </w:divBdr>
        </w:div>
        <w:div w:id="326136620">
          <w:marLeft w:val="640"/>
          <w:marRight w:val="0"/>
          <w:marTop w:val="0"/>
          <w:marBottom w:val="0"/>
          <w:divBdr>
            <w:top w:val="none" w:sz="0" w:space="0" w:color="auto"/>
            <w:left w:val="none" w:sz="0" w:space="0" w:color="auto"/>
            <w:bottom w:val="none" w:sz="0" w:space="0" w:color="auto"/>
            <w:right w:val="none" w:sz="0" w:space="0" w:color="auto"/>
          </w:divBdr>
        </w:div>
        <w:div w:id="373821495">
          <w:marLeft w:val="640"/>
          <w:marRight w:val="0"/>
          <w:marTop w:val="0"/>
          <w:marBottom w:val="0"/>
          <w:divBdr>
            <w:top w:val="none" w:sz="0" w:space="0" w:color="auto"/>
            <w:left w:val="none" w:sz="0" w:space="0" w:color="auto"/>
            <w:bottom w:val="none" w:sz="0" w:space="0" w:color="auto"/>
            <w:right w:val="none" w:sz="0" w:space="0" w:color="auto"/>
          </w:divBdr>
        </w:div>
        <w:div w:id="386806353">
          <w:marLeft w:val="640"/>
          <w:marRight w:val="0"/>
          <w:marTop w:val="0"/>
          <w:marBottom w:val="0"/>
          <w:divBdr>
            <w:top w:val="none" w:sz="0" w:space="0" w:color="auto"/>
            <w:left w:val="none" w:sz="0" w:space="0" w:color="auto"/>
            <w:bottom w:val="none" w:sz="0" w:space="0" w:color="auto"/>
            <w:right w:val="none" w:sz="0" w:space="0" w:color="auto"/>
          </w:divBdr>
        </w:div>
        <w:div w:id="829297228">
          <w:marLeft w:val="640"/>
          <w:marRight w:val="0"/>
          <w:marTop w:val="0"/>
          <w:marBottom w:val="0"/>
          <w:divBdr>
            <w:top w:val="none" w:sz="0" w:space="0" w:color="auto"/>
            <w:left w:val="none" w:sz="0" w:space="0" w:color="auto"/>
            <w:bottom w:val="none" w:sz="0" w:space="0" w:color="auto"/>
            <w:right w:val="none" w:sz="0" w:space="0" w:color="auto"/>
          </w:divBdr>
        </w:div>
        <w:div w:id="855384010">
          <w:marLeft w:val="640"/>
          <w:marRight w:val="0"/>
          <w:marTop w:val="0"/>
          <w:marBottom w:val="0"/>
          <w:divBdr>
            <w:top w:val="none" w:sz="0" w:space="0" w:color="auto"/>
            <w:left w:val="none" w:sz="0" w:space="0" w:color="auto"/>
            <w:bottom w:val="none" w:sz="0" w:space="0" w:color="auto"/>
            <w:right w:val="none" w:sz="0" w:space="0" w:color="auto"/>
          </w:divBdr>
        </w:div>
        <w:div w:id="1014110773">
          <w:marLeft w:val="640"/>
          <w:marRight w:val="0"/>
          <w:marTop w:val="0"/>
          <w:marBottom w:val="0"/>
          <w:divBdr>
            <w:top w:val="none" w:sz="0" w:space="0" w:color="auto"/>
            <w:left w:val="none" w:sz="0" w:space="0" w:color="auto"/>
            <w:bottom w:val="none" w:sz="0" w:space="0" w:color="auto"/>
            <w:right w:val="none" w:sz="0" w:space="0" w:color="auto"/>
          </w:divBdr>
        </w:div>
        <w:div w:id="1122385725">
          <w:marLeft w:val="640"/>
          <w:marRight w:val="0"/>
          <w:marTop w:val="0"/>
          <w:marBottom w:val="0"/>
          <w:divBdr>
            <w:top w:val="none" w:sz="0" w:space="0" w:color="auto"/>
            <w:left w:val="none" w:sz="0" w:space="0" w:color="auto"/>
            <w:bottom w:val="none" w:sz="0" w:space="0" w:color="auto"/>
            <w:right w:val="none" w:sz="0" w:space="0" w:color="auto"/>
          </w:divBdr>
        </w:div>
        <w:div w:id="1230505837">
          <w:marLeft w:val="640"/>
          <w:marRight w:val="0"/>
          <w:marTop w:val="0"/>
          <w:marBottom w:val="0"/>
          <w:divBdr>
            <w:top w:val="none" w:sz="0" w:space="0" w:color="auto"/>
            <w:left w:val="none" w:sz="0" w:space="0" w:color="auto"/>
            <w:bottom w:val="none" w:sz="0" w:space="0" w:color="auto"/>
            <w:right w:val="none" w:sz="0" w:space="0" w:color="auto"/>
          </w:divBdr>
        </w:div>
        <w:div w:id="1266229658">
          <w:marLeft w:val="640"/>
          <w:marRight w:val="0"/>
          <w:marTop w:val="0"/>
          <w:marBottom w:val="0"/>
          <w:divBdr>
            <w:top w:val="none" w:sz="0" w:space="0" w:color="auto"/>
            <w:left w:val="none" w:sz="0" w:space="0" w:color="auto"/>
            <w:bottom w:val="none" w:sz="0" w:space="0" w:color="auto"/>
            <w:right w:val="none" w:sz="0" w:space="0" w:color="auto"/>
          </w:divBdr>
        </w:div>
        <w:div w:id="1340112611">
          <w:marLeft w:val="640"/>
          <w:marRight w:val="0"/>
          <w:marTop w:val="0"/>
          <w:marBottom w:val="0"/>
          <w:divBdr>
            <w:top w:val="none" w:sz="0" w:space="0" w:color="auto"/>
            <w:left w:val="none" w:sz="0" w:space="0" w:color="auto"/>
            <w:bottom w:val="none" w:sz="0" w:space="0" w:color="auto"/>
            <w:right w:val="none" w:sz="0" w:space="0" w:color="auto"/>
          </w:divBdr>
        </w:div>
        <w:div w:id="1472013561">
          <w:marLeft w:val="640"/>
          <w:marRight w:val="0"/>
          <w:marTop w:val="0"/>
          <w:marBottom w:val="0"/>
          <w:divBdr>
            <w:top w:val="none" w:sz="0" w:space="0" w:color="auto"/>
            <w:left w:val="none" w:sz="0" w:space="0" w:color="auto"/>
            <w:bottom w:val="none" w:sz="0" w:space="0" w:color="auto"/>
            <w:right w:val="none" w:sz="0" w:space="0" w:color="auto"/>
          </w:divBdr>
        </w:div>
        <w:div w:id="1485581274">
          <w:marLeft w:val="640"/>
          <w:marRight w:val="0"/>
          <w:marTop w:val="0"/>
          <w:marBottom w:val="0"/>
          <w:divBdr>
            <w:top w:val="none" w:sz="0" w:space="0" w:color="auto"/>
            <w:left w:val="none" w:sz="0" w:space="0" w:color="auto"/>
            <w:bottom w:val="none" w:sz="0" w:space="0" w:color="auto"/>
            <w:right w:val="none" w:sz="0" w:space="0" w:color="auto"/>
          </w:divBdr>
        </w:div>
        <w:div w:id="1495798910">
          <w:marLeft w:val="640"/>
          <w:marRight w:val="0"/>
          <w:marTop w:val="0"/>
          <w:marBottom w:val="0"/>
          <w:divBdr>
            <w:top w:val="none" w:sz="0" w:space="0" w:color="auto"/>
            <w:left w:val="none" w:sz="0" w:space="0" w:color="auto"/>
            <w:bottom w:val="none" w:sz="0" w:space="0" w:color="auto"/>
            <w:right w:val="none" w:sz="0" w:space="0" w:color="auto"/>
          </w:divBdr>
        </w:div>
        <w:div w:id="1650817363">
          <w:marLeft w:val="640"/>
          <w:marRight w:val="0"/>
          <w:marTop w:val="0"/>
          <w:marBottom w:val="0"/>
          <w:divBdr>
            <w:top w:val="none" w:sz="0" w:space="0" w:color="auto"/>
            <w:left w:val="none" w:sz="0" w:space="0" w:color="auto"/>
            <w:bottom w:val="none" w:sz="0" w:space="0" w:color="auto"/>
            <w:right w:val="none" w:sz="0" w:space="0" w:color="auto"/>
          </w:divBdr>
        </w:div>
        <w:div w:id="1703167858">
          <w:marLeft w:val="640"/>
          <w:marRight w:val="0"/>
          <w:marTop w:val="0"/>
          <w:marBottom w:val="0"/>
          <w:divBdr>
            <w:top w:val="none" w:sz="0" w:space="0" w:color="auto"/>
            <w:left w:val="none" w:sz="0" w:space="0" w:color="auto"/>
            <w:bottom w:val="none" w:sz="0" w:space="0" w:color="auto"/>
            <w:right w:val="none" w:sz="0" w:space="0" w:color="auto"/>
          </w:divBdr>
        </w:div>
        <w:div w:id="1791123458">
          <w:marLeft w:val="640"/>
          <w:marRight w:val="0"/>
          <w:marTop w:val="0"/>
          <w:marBottom w:val="0"/>
          <w:divBdr>
            <w:top w:val="none" w:sz="0" w:space="0" w:color="auto"/>
            <w:left w:val="none" w:sz="0" w:space="0" w:color="auto"/>
            <w:bottom w:val="none" w:sz="0" w:space="0" w:color="auto"/>
            <w:right w:val="none" w:sz="0" w:space="0" w:color="auto"/>
          </w:divBdr>
        </w:div>
        <w:div w:id="1814522628">
          <w:marLeft w:val="640"/>
          <w:marRight w:val="0"/>
          <w:marTop w:val="0"/>
          <w:marBottom w:val="0"/>
          <w:divBdr>
            <w:top w:val="none" w:sz="0" w:space="0" w:color="auto"/>
            <w:left w:val="none" w:sz="0" w:space="0" w:color="auto"/>
            <w:bottom w:val="none" w:sz="0" w:space="0" w:color="auto"/>
            <w:right w:val="none" w:sz="0" w:space="0" w:color="auto"/>
          </w:divBdr>
        </w:div>
        <w:div w:id="1854418531">
          <w:marLeft w:val="640"/>
          <w:marRight w:val="0"/>
          <w:marTop w:val="0"/>
          <w:marBottom w:val="0"/>
          <w:divBdr>
            <w:top w:val="none" w:sz="0" w:space="0" w:color="auto"/>
            <w:left w:val="none" w:sz="0" w:space="0" w:color="auto"/>
            <w:bottom w:val="none" w:sz="0" w:space="0" w:color="auto"/>
            <w:right w:val="none" w:sz="0" w:space="0" w:color="auto"/>
          </w:divBdr>
        </w:div>
        <w:div w:id="1902061951">
          <w:marLeft w:val="640"/>
          <w:marRight w:val="0"/>
          <w:marTop w:val="0"/>
          <w:marBottom w:val="0"/>
          <w:divBdr>
            <w:top w:val="none" w:sz="0" w:space="0" w:color="auto"/>
            <w:left w:val="none" w:sz="0" w:space="0" w:color="auto"/>
            <w:bottom w:val="none" w:sz="0" w:space="0" w:color="auto"/>
            <w:right w:val="none" w:sz="0" w:space="0" w:color="auto"/>
          </w:divBdr>
        </w:div>
        <w:div w:id="1908104642">
          <w:marLeft w:val="640"/>
          <w:marRight w:val="0"/>
          <w:marTop w:val="0"/>
          <w:marBottom w:val="0"/>
          <w:divBdr>
            <w:top w:val="none" w:sz="0" w:space="0" w:color="auto"/>
            <w:left w:val="none" w:sz="0" w:space="0" w:color="auto"/>
            <w:bottom w:val="none" w:sz="0" w:space="0" w:color="auto"/>
            <w:right w:val="none" w:sz="0" w:space="0" w:color="auto"/>
          </w:divBdr>
        </w:div>
        <w:div w:id="1980529465">
          <w:marLeft w:val="640"/>
          <w:marRight w:val="0"/>
          <w:marTop w:val="0"/>
          <w:marBottom w:val="0"/>
          <w:divBdr>
            <w:top w:val="none" w:sz="0" w:space="0" w:color="auto"/>
            <w:left w:val="none" w:sz="0" w:space="0" w:color="auto"/>
            <w:bottom w:val="none" w:sz="0" w:space="0" w:color="auto"/>
            <w:right w:val="none" w:sz="0" w:space="0" w:color="auto"/>
          </w:divBdr>
        </w:div>
        <w:div w:id="1997146362">
          <w:marLeft w:val="640"/>
          <w:marRight w:val="0"/>
          <w:marTop w:val="0"/>
          <w:marBottom w:val="0"/>
          <w:divBdr>
            <w:top w:val="none" w:sz="0" w:space="0" w:color="auto"/>
            <w:left w:val="none" w:sz="0" w:space="0" w:color="auto"/>
            <w:bottom w:val="none" w:sz="0" w:space="0" w:color="auto"/>
            <w:right w:val="none" w:sz="0" w:space="0" w:color="auto"/>
          </w:divBdr>
        </w:div>
        <w:div w:id="2054648872">
          <w:marLeft w:val="640"/>
          <w:marRight w:val="0"/>
          <w:marTop w:val="0"/>
          <w:marBottom w:val="0"/>
          <w:divBdr>
            <w:top w:val="none" w:sz="0" w:space="0" w:color="auto"/>
            <w:left w:val="none" w:sz="0" w:space="0" w:color="auto"/>
            <w:bottom w:val="none" w:sz="0" w:space="0" w:color="auto"/>
            <w:right w:val="none" w:sz="0" w:space="0" w:color="auto"/>
          </w:divBdr>
        </w:div>
      </w:divsChild>
    </w:div>
    <w:div w:id="1504010156">
      <w:bodyDiv w:val="1"/>
      <w:marLeft w:val="0"/>
      <w:marRight w:val="0"/>
      <w:marTop w:val="0"/>
      <w:marBottom w:val="0"/>
      <w:divBdr>
        <w:top w:val="none" w:sz="0" w:space="0" w:color="auto"/>
        <w:left w:val="none" w:sz="0" w:space="0" w:color="auto"/>
        <w:bottom w:val="none" w:sz="0" w:space="0" w:color="auto"/>
        <w:right w:val="none" w:sz="0" w:space="0" w:color="auto"/>
      </w:divBdr>
      <w:divsChild>
        <w:div w:id="188375440">
          <w:marLeft w:val="640"/>
          <w:marRight w:val="0"/>
          <w:marTop w:val="0"/>
          <w:marBottom w:val="0"/>
          <w:divBdr>
            <w:top w:val="none" w:sz="0" w:space="0" w:color="auto"/>
            <w:left w:val="none" w:sz="0" w:space="0" w:color="auto"/>
            <w:bottom w:val="none" w:sz="0" w:space="0" w:color="auto"/>
            <w:right w:val="none" w:sz="0" w:space="0" w:color="auto"/>
          </w:divBdr>
        </w:div>
        <w:div w:id="228424324">
          <w:marLeft w:val="640"/>
          <w:marRight w:val="0"/>
          <w:marTop w:val="0"/>
          <w:marBottom w:val="0"/>
          <w:divBdr>
            <w:top w:val="none" w:sz="0" w:space="0" w:color="auto"/>
            <w:left w:val="none" w:sz="0" w:space="0" w:color="auto"/>
            <w:bottom w:val="none" w:sz="0" w:space="0" w:color="auto"/>
            <w:right w:val="none" w:sz="0" w:space="0" w:color="auto"/>
          </w:divBdr>
        </w:div>
        <w:div w:id="419984200">
          <w:marLeft w:val="640"/>
          <w:marRight w:val="0"/>
          <w:marTop w:val="0"/>
          <w:marBottom w:val="0"/>
          <w:divBdr>
            <w:top w:val="none" w:sz="0" w:space="0" w:color="auto"/>
            <w:left w:val="none" w:sz="0" w:space="0" w:color="auto"/>
            <w:bottom w:val="none" w:sz="0" w:space="0" w:color="auto"/>
            <w:right w:val="none" w:sz="0" w:space="0" w:color="auto"/>
          </w:divBdr>
        </w:div>
        <w:div w:id="451631946">
          <w:marLeft w:val="640"/>
          <w:marRight w:val="0"/>
          <w:marTop w:val="0"/>
          <w:marBottom w:val="0"/>
          <w:divBdr>
            <w:top w:val="none" w:sz="0" w:space="0" w:color="auto"/>
            <w:left w:val="none" w:sz="0" w:space="0" w:color="auto"/>
            <w:bottom w:val="none" w:sz="0" w:space="0" w:color="auto"/>
            <w:right w:val="none" w:sz="0" w:space="0" w:color="auto"/>
          </w:divBdr>
        </w:div>
        <w:div w:id="598950408">
          <w:marLeft w:val="640"/>
          <w:marRight w:val="0"/>
          <w:marTop w:val="0"/>
          <w:marBottom w:val="0"/>
          <w:divBdr>
            <w:top w:val="none" w:sz="0" w:space="0" w:color="auto"/>
            <w:left w:val="none" w:sz="0" w:space="0" w:color="auto"/>
            <w:bottom w:val="none" w:sz="0" w:space="0" w:color="auto"/>
            <w:right w:val="none" w:sz="0" w:space="0" w:color="auto"/>
          </w:divBdr>
        </w:div>
        <w:div w:id="692655090">
          <w:marLeft w:val="640"/>
          <w:marRight w:val="0"/>
          <w:marTop w:val="0"/>
          <w:marBottom w:val="0"/>
          <w:divBdr>
            <w:top w:val="none" w:sz="0" w:space="0" w:color="auto"/>
            <w:left w:val="none" w:sz="0" w:space="0" w:color="auto"/>
            <w:bottom w:val="none" w:sz="0" w:space="0" w:color="auto"/>
            <w:right w:val="none" w:sz="0" w:space="0" w:color="auto"/>
          </w:divBdr>
        </w:div>
        <w:div w:id="805513877">
          <w:marLeft w:val="640"/>
          <w:marRight w:val="0"/>
          <w:marTop w:val="0"/>
          <w:marBottom w:val="0"/>
          <w:divBdr>
            <w:top w:val="none" w:sz="0" w:space="0" w:color="auto"/>
            <w:left w:val="none" w:sz="0" w:space="0" w:color="auto"/>
            <w:bottom w:val="none" w:sz="0" w:space="0" w:color="auto"/>
            <w:right w:val="none" w:sz="0" w:space="0" w:color="auto"/>
          </w:divBdr>
        </w:div>
        <w:div w:id="888881871">
          <w:marLeft w:val="640"/>
          <w:marRight w:val="0"/>
          <w:marTop w:val="0"/>
          <w:marBottom w:val="0"/>
          <w:divBdr>
            <w:top w:val="none" w:sz="0" w:space="0" w:color="auto"/>
            <w:left w:val="none" w:sz="0" w:space="0" w:color="auto"/>
            <w:bottom w:val="none" w:sz="0" w:space="0" w:color="auto"/>
            <w:right w:val="none" w:sz="0" w:space="0" w:color="auto"/>
          </w:divBdr>
        </w:div>
        <w:div w:id="1051462873">
          <w:marLeft w:val="640"/>
          <w:marRight w:val="0"/>
          <w:marTop w:val="0"/>
          <w:marBottom w:val="0"/>
          <w:divBdr>
            <w:top w:val="none" w:sz="0" w:space="0" w:color="auto"/>
            <w:left w:val="none" w:sz="0" w:space="0" w:color="auto"/>
            <w:bottom w:val="none" w:sz="0" w:space="0" w:color="auto"/>
            <w:right w:val="none" w:sz="0" w:space="0" w:color="auto"/>
          </w:divBdr>
        </w:div>
        <w:div w:id="1084180077">
          <w:marLeft w:val="640"/>
          <w:marRight w:val="0"/>
          <w:marTop w:val="0"/>
          <w:marBottom w:val="0"/>
          <w:divBdr>
            <w:top w:val="none" w:sz="0" w:space="0" w:color="auto"/>
            <w:left w:val="none" w:sz="0" w:space="0" w:color="auto"/>
            <w:bottom w:val="none" w:sz="0" w:space="0" w:color="auto"/>
            <w:right w:val="none" w:sz="0" w:space="0" w:color="auto"/>
          </w:divBdr>
        </w:div>
        <w:div w:id="1154880169">
          <w:marLeft w:val="640"/>
          <w:marRight w:val="0"/>
          <w:marTop w:val="0"/>
          <w:marBottom w:val="0"/>
          <w:divBdr>
            <w:top w:val="none" w:sz="0" w:space="0" w:color="auto"/>
            <w:left w:val="none" w:sz="0" w:space="0" w:color="auto"/>
            <w:bottom w:val="none" w:sz="0" w:space="0" w:color="auto"/>
            <w:right w:val="none" w:sz="0" w:space="0" w:color="auto"/>
          </w:divBdr>
        </w:div>
        <w:div w:id="1649818809">
          <w:marLeft w:val="640"/>
          <w:marRight w:val="0"/>
          <w:marTop w:val="0"/>
          <w:marBottom w:val="0"/>
          <w:divBdr>
            <w:top w:val="none" w:sz="0" w:space="0" w:color="auto"/>
            <w:left w:val="none" w:sz="0" w:space="0" w:color="auto"/>
            <w:bottom w:val="none" w:sz="0" w:space="0" w:color="auto"/>
            <w:right w:val="none" w:sz="0" w:space="0" w:color="auto"/>
          </w:divBdr>
        </w:div>
        <w:div w:id="1695157313">
          <w:marLeft w:val="640"/>
          <w:marRight w:val="0"/>
          <w:marTop w:val="0"/>
          <w:marBottom w:val="0"/>
          <w:divBdr>
            <w:top w:val="none" w:sz="0" w:space="0" w:color="auto"/>
            <w:left w:val="none" w:sz="0" w:space="0" w:color="auto"/>
            <w:bottom w:val="none" w:sz="0" w:space="0" w:color="auto"/>
            <w:right w:val="none" w:sz="0" w:space="0" w:color="auto"/>
          </w:divBdr>
        </w:div>
        <w:div w:id="1757628729">
          <w:marLeft w:val="640"/>
          <w:marRight w:val="0"/>
          <w:marTop w:val="0"/>
          <w:marBottom w:val="0"/>
          <w:divBdr>
            <w:top w:val="none" w:sz="0" w:space="0" w:color="auto"/>
            <w:left w:val="none" w:sz="0" w:space="0" w:color="auto"/>
            <w:bottom w:val="none" w:sz="0" w:space="0" w:color="auto"/>
            <w:right w:val="none" w:sz="0" w:space="0" w:color="auto"/>
          </w:divBdr>
        </w:div>
        <w:div w:id="1809735761">
          <w:marLeft w:val="640"/>
          <w:marRight w:val="0"/>
          <w:marTop w:val="0"/>
          <w:marBottom w:val="0"/>
          <w:divBdr>
            <w:top w:val="none" w:sz="0" w:space="0" w:color="auto"/>
            <w:left w:val="none" w:sz="0" w:space="0" w:color="auto"/>
            <w:bottom w:val="none" w:sz="0" w:space="0" w:color="auto"/>
            <w:right w:val="none" w:sz="0" w:space="0" w:color="auto"/>
          </w:divBdr>
        </w:div>
        <w:div w:id="2057314080">
          <w:marLeft w:val="640"/>
          <w:marRight w:val="0"/>
          <w:marTop w:val="0"/>
          <w:marBottom w:val="0"/>
          <w:divBdr>
            <w:top w:val="none" w:sz="0" w:space="0" w:color="auto"/>
            <w:left w:val="none" w:sz="0" w:space="0" w:color="auto"/>
            <w:bottom w:val="none" w:sz="0" w:space="0" w:color="auto"/>
            <w:right w:val="none" w:sz="0" w:space="0" w:color="auto"/>
          </w:divBdr>
        </w:div>
      </w:divsChild>
    </w:div>
    <w:div w:id="1511916587">
      <w:bodyDiv w:val="1"/>
      <w:marLeft w:val="0"/>
      <w:marRight w:val="0"/>
      <w:marTop w:val="0"/>
      <w:marBottom w:val="0"/>
      <w:divBdr>
        <w:top w:val="none" w:sz="0" w:space="0" w:color="auto"/>
        <w:left w:val="none" w:sz="0" w:space="0" w:color="auto"/>
        <w:bottom w:val="none" w:sz="0" w:space="0" w:color="auto"/>
        <w:right w:val="none" w:sz="0" w:space="0" w:color="auto"/>
      </w:divBdr>
    </w:div>
    <w:div w:id="1534729902">
      <w:bodyDiv w:val="1"/>
      <w:marLeft w:val="0"/>
      <w:marRight w:val="0"/>
      <w:marTop w:val="0"/>
      <w:marBottom w:val="0"/>
      <w:divBdr>
        <w:top w:val="none" w:sz="0" w:space="0" w:color="auto"/>
        <w:left w:val="none" w:sz="0" w:space="0" w:color="auto"/>
        <w:bottom w:val="none" w:sz="0" w:space="0" w:color="auto"/>
        <w:right w:val="none" w:sz="0" w:space="0" w:color="auto"/>
      </w:divBdr>
      <w:divsChild>
        <w:div w:id="312025947">
          <w:marLeft w:val="640"/>
          <w:marRight w:val="0"/>
          <w:marTop w:val="0"/>
          <w:marBottom w:val="0"/>
          <w:divBdr>
            <w:top w:val="none" w:sz="0" w:space="0" w:color="auto"/>
            <w:left w:val="none" w:sz="0" w:space="0" w:color="auto"/>
            <w:bottom w:val="none" w:sz="0" w:space="0" w:color="auto"/>
            <w:right w:val="none" w:sz="0" w:space="0" w:color="auto"/>
          </w:divBdr>
        </w:div>
        <w:div w:id="317080325">
          <w:marLeft w:val="640"/>
          <w:marRight w:val="0"/>
          <w:marTop w:val="0"/>
          <w:marBottom w:val="0"/>
          <w:divBdr>
            <w:top w:val="none" w:sz="0" w:space="0" w:color="auto"/>
            <w:left w:val="none" w:sz="0" w:space="0" w:color="auto"/>
            <w:bottom w:val="none" w:sz="0" w:space="0" w:color="auto"/>
            <w:right w:val="none" w:sz="0" w:space="0" w:color="auto"/>
          </w:divBdr>
        </w:div>
        <w:div w:id="517622895">
          <w:marLeft w:val="640"/>
          <w:marRight w:val="0"/>
          <w:marTop w:val="0"/>
          <w:marBottom w:val="0"/>
          <w:divBdr>
            <w:top w:val="none" w:sz="0" w:space="0" w:color="auto"/>
            <w:left w:val="none" w:sz="0" w:space="0" w:color="auto"/>
            <w:bottom w:val="none" w:sz="0" w:space="0" w:color="auto"/>
            <w:right w:val="none" w:sz="0" w:space="0" w:color="auto"/>
          </w:divBdr>
        </w:div>
        <w:div w:id="519897922">
          <w:marLeft w:val="640"/>
          <w:marRight w:val="0"/>
          <w:marTop w:val="0"/>
          <w:marBottom w:val="0"/>
          <w:divBdr>
            <w:top w:val="none" w:sz="0" w:space="0" w:color="auto"/>
            <w:left w:val="none" w:sz="0" w:space="0" w:color="auto"/>
            <w:bottom w:val="none" w:sz="0" w:space="0" w:color="auto"/>
            <w:right w:val="none" w:sz="0" w:space="0" w:color="auto"/>
          </w:divBdr>
        </w:div>
        <w:div w:id="628628073">
          <w:marLeft w:val="640"/>
          <w:marRight w:val="0"/>
          <w:marTop w:val="0"/>
          <w:marBottom w:val="0"/>
          <w:divBdr>
            <w:top w:val="none" w:sz="0" w:space="0" w:color="auto"/>
            <w:left w:val="none" w:sz="0" w:space="0" w:color="auto"/>
            <w:bottom w:val="none" w:sz="0" w:space="0" w:color="auto"/>
            <w:right w:val="none" w:sz="0" w:space="0" w:color="auto"/>
          </w:divBdr>
        </w:div>
        <w:div w:id="941183437">
          <w:marLeft w:val="640"/>
          <w:marRight w:val="0"/>
          <w:marTop w:val="0"/>
          <w:marBottom w:val="0"/>
          <w:divBdr>
            <w:top w:val="none" w:sz="0" w:space="0" w:color="auto"/>
            <w:left w:val="none" w:sz="0" w:space="0" w:color="auto"/>
            <w:bottom w:val="none" w:sz="0" w:space="0" w:color="auto"/>
            <w:right w:val="none" w:sz="0" w:space="0" w:color="auto"/>
          </w:divBdr>
        </w:div>
        <w:div w:id="1077288693">
          <w:marLeft w:val="640"/>
          <w:marRight w:val="0"/>
          <w:marTop w:val="0"/>
          <w:marBottom w:val="0"/>
          <w:divBdr>
            <w:top w:val="none" w:sz="0" w:space="0" w:color="auto"/>
            <w:left w:val="none" w:sz="0" w:space="0" w:color="auto"/>
            <w:bottom w:val="none" w:sz="0" w:space="0" w:color="auto"/>
            <w:right w:val="none" w:sz="0" w:space="0" w:color="auto"/>
          </w:divBdr>
        </w:div>
        <w:div w:id="1159493293">
          <w:marLeft w:val="640"/>
          <w:marRight w:val="0"/>
          <w:marTop w:val="0"/>
          <w:marBottom w:val="0"/>
          <w:divBdr>
            <w:top w:val="none" w:sz="0" w:space="0" w:color="auto"/>
            <w:left w:val="none" w:sz="0" w:space="0" w:color="auto"/>
            <w:bottom w:val="none" w:sz="0" w:space="0" w:color="auto"/>
            <w:right w:val="none" w:sz="0" w:space="0" w:color="auto"/>
          </w:divBdr>
        </w:div>
        <w:div w:id="1823160107">
          <w:marLeft w:val="640"/>
          <w:marRight w:val="0"/>
          <w:marTop w:val="0"/>
          <w:marBottom w:val="0"/>
          <w:divBdr>
            <w:top w:val="none" w:sz="0" w:space="0" w:color="auto"/>
            <w:left w:val="none" w:sz="0" w:space="0" w:color="auto"/>
            <w:bottom w:val="none" w:sz="0" w:space="0" w:color="auto"/>
            <w:right w:val="none" w:sz="0" w:space="0" w:color="auto"/>
          </w:divBdr>
        </w:div>
        <w:div w:id="1834488060">
          <w:marLeft w:val="640"/>
          <w:marRight w:val="0"/>
          <w:marTop w:val="0"/>
          <w:marBottom w:val="0"/>
          <w:divBdr>
            <w:top w:val="none" w:sz="0" w:space="0" w:color="auto"/>
            <w:left w:val="none" w:sz="0" w:space="0" w:color="auto"/>
            <w:bottom w:val="none" w:sz="0" w:space="0" w:color="auto"/>
            <w:right w:val="none" w:sz="0" w:space="0" w:color="auto"/>
          </w:divBdr>
        </w:div>
        <w:div w:id="2096780414">
          <w:marLeft w:val="640"/>
          <w:marRight w:val="0"/>
          <w:marTop w:val="0"/>
          <w:marBottom w:val="0"/>
          <w:divBdr>
            <w:top w:val="none" w:sz="0" w:space="0" w:color="auto"/>
            <w:left w:val="none" w:sz="0" w:space="0" w:color="auto"/>
            <w:bottom w:val="none" w:sz="0" w:space="0" w:color="auto"/>
            <w:right w:val="none" w:sz="0" w:space="0" w:color="auto"/>
          </w:divBdr>
        </w:div>
      </w:divsChild>
    </w:div>
    <w:div w:id="1537934883">
      <w:bodyDiv w:val="1"/>
      <w:marLeft w:val="0"/>
      <w:marRight w:val="0"/>
      <w:marTop w:val="0"/>
      <w:marBottom w:val="0"/>
      <w:divBdr>
        <w:top w:val="none" w:sz="0" w:space="0" w:color="auto"/>
        <w:left w:val="none" w:sz="0" w:space="0" w:color="auto"/>
        <w:bottom w:val="none" w:sz="0" w:space="0" w:color="auto"/>
        <w:right w:val="none" w:sz="0" w:space="0" w:color="auto"/>
      </w:divBdr>
      <w:divsChild>
        <w:div w:id="18161186">
          <w:marLeft w:val="640"/>
          <w:marRight w:val="0"/>
          <w:marTop w:val="0"/>
          <w:marBottom w:val="0"/>
          <w:divBdr>
            <w:top w:val="none" w:sz="0" w:space="0" w:color="auto"/>
            <w:left w:val="none" w:sz="0" w:space="0" w:color="auto"/>
            <w:bottom w:val="none" w:sz="0" w:space="0" w:color="auto"/>
            <w:right w:val="none" w:sz="0" w:space="0" w:color="auto"/>
          </w:divBdr>
        </w:div>
        <w:div w:id="74402982">
          <w:marLeft w:val="640"/>
          <w:marRight w:val="0"/>
          <w:marTop w:val="0"/>
          <w:marBottom w:val="0"/>
          <w:divBdr>
            <w:top w:val="none" w:sz="0" w:space="0" w:color="auto"/>
            <w:left w:val="none" w:sz="0" w:space="0" w:color="auto"/>
            <w:bottom w:val="none" w:sz="0" w:space="0" w:color="auto"/>
            <w:right w:val="none" w:sz="0" w:space="0" w:color="auto"/>
          </w:divBdr>
        </w:div>
        <w:div w:id="157380052">
          <w:marLeft w:val="640"/>
          <w:marRight w:val="0"/>
          <w:marTop w:val="0"/>
          <w:marBottom w:val="0"/>
          <w:divBdr>
            <w:top w:val="none" w:sz="0" w:space="0" w:color="auto"/>
            <w:left w:val="none" w:sz="0" w:space="0" w:color="auto"/>
            <w:bottom w:val="none" w:sz="0" w:space="0" w:color="auto"/>
            <w:right w:val="none" w:sz="0" w:space="0" w:color="auto"/>
          </w:divBdr>
        </w:div>
        <w:div w:id="258100544">
          <w:marLeft w:val="640"/>
          <w:marRight w:val="0"/>
          <w:marTop w:val="0"/>
          <w:marBottom w:val="0"/>
          <w:divBdr>
            <w:top w:val="none" w:sz="0" w:space="0" w:color="auto"/>
            <w:left w:val="none" w:sz="0" w:space="0" w:color="auto"/>
            <w:bottom w:val="none" w:sz="0" w:space="0" w:color="auto"/>
            <w:right w:val="none" w:sz="0" w:space="0" w:color="auto"/>
          </w:divBdr>
        </w:div>
        <w:div w:id="453211921">
          <w:marLeft w:val="640"/>
          <w:marRight w:val="0"/>
          <w:marTop w:val="0"/>
          <w:marBottom w:val="0"/>
          <w:divBdr>
            <w:top w:val="none" w:sz="0" w:space="0" w:color="auto"/>
            <w:left w:val="none" w:sz="0" w:space="0" w:color="auto"/>
            <w:bottom w:val="none" w:sz="0" w:space="0" w:color="auto"/>
            <w:right w:val="none" w:sz="0" w:space="0" w:color="auto"/>
          </w:divBdr>
        </w:div>
        <w:div w:id="489950089">
          <w:marLeft w:val="640"/>
          <w:marRight w:val="0"/>
          <w:marTop w:val="0"/>
          <w:marBottom w:val="0"/>
          <w:divBdr>
            <w:top w:val="none" w:sz="0" w:space="0" w:color="auto"/>
            <w:left w:val="none" w:sz="0" w:space="0" w:color="auto"/>
            <w:bottom w:val="none" w:sz="0" w:space="0" w:color="auto"/>
            <w:right w:val="none" w:sz="0" w:space="0" w:color="auto"/>
          </w:divBdr>
        </w:div>
        <w:div w:id="510486224">
          <w:marLeft w:val="640"/>
          <w:marRight w:val="0"/>
          <w:marTop w:val="0"/>
          <w:marBottom w:val="0"/>
          <w:divBdr>
            <w:top w:val="none" w:sz="0" w:space="0" w:color="auto"/>
            <w:left w:val="none" w:sz="0" w:space="0" w:color="auto"/>
            <w:bottom w:val="none" w:sz="0" w:space="0" w:color="auto"/>
            <w:right w:val="none" w:sz="0" w:space="0" w:color="auto"/>
          </w:divBdr>
        </w:div>
        <w:div w:id="648099013">
          <w:marLeft w:val="640"/>
          <w:marRight w:val="0"/>
          <w:marTop w:val="0"/>
          <w:marBottom w:val="0"/>
          <w:divBdr>
            <w:top w:val="none" w:sz="0" w:space="0" w:color="auto"/>
            <w:left w:val="none" w:sz="0" w:space="0" w:color="auto"/>
            <w:bottom w:val="none" w:sz="0" w:space="0" w:color="auto"/>
            <w:right w:val="none" w:sz="0" w:space="0" w:color="auto"/>
          </w:divBdr>
        </w:div>
        <w:div w:id="653024948">
          <w:marLeft w:val="640"/>
          <w:marRight w:val="0"/>
          <w:marTop w:val="0"/>
          <w:marBottom w:val="0"/>
          <w:divBdr>
            <w:top w:val="none" w:sz="0" w:space="0" w:color="auto"/>
            <w:left w:val="none" w:sz="0" w:space="0" w:color="auto"/>
            <w:bottom w:val="none" w:sz="0" w:space="0" w:color="auto"/>
            <w:right w:val="none" w:sz="0" w:space="0" w:color="auto"/>
          </w:divBdr>
        </w:div>
        <w:div w:id="657618434">
          <w:marLeft w:val="640"/>
          <w:marRight w:val="0"/>
          <w:marTop w:val="0"/>
          <w:marBottom w:val="0"/>
          <w:divBdr>
            <w:top w:val="none" w:sz="0" w:space="0" w:color="auto"/>
            <w:left w:val="none" w:sz="0" w:space="0" w:color="auto"/>
            <w:bottom w:val="none" w:sz="0" w:space="0" w:color="auto"/>
            <w:right w:val="none" w:sz="0" w:space="0" w:color="auto"/>
          </w:divBdr>
        </w:div>
        <w:div w:id="687870910">
          <w:marLeft w:val="640"/>
          <w:marRight w:val="0"/>
          <w:marTop w:val="0"/>
          <w:marBottom w:val="0"/>
          <w:divBdr>
            <w:top w:val="none" w:sz="0" w:space="0" w:color="auto"/>
            <w:left w:val="none" w:sz="0" w:space="0" w:color="auto"/>
            <w:bottom w:val="none" w:sz="0" w:space="0" w:color="auto"/>
            <w:right w:val="none" w:sz="0" w:space="0" w:color="auto"/>
          </w:divBdr>
        </w:div>
        <w:div w:id="747531411">
          <w:marLeft w:val="640"/>
          <w:marRight w:val="0"/>
          <w:marTop w:val="0"/>
          <w:marBottom w:val="0"/>
          <w:divBdr>
            <w:top w:val="none" w:sz="0" w:space="0" w:color="auto"/>
            <w:left w:val="none" w:sz="0" w:space="0" w:color="auto"/>
            <w:bottom w:val="none" w:sz="0" w:space="0" w:color="auto"/>
            <w:right w:val="none" w:sz="0" w:space="0" w:color="auto"/>
          </w:divBdr>
        </w:div>
        <w:div w:id="890457093">
          <w:marLeft w:val="640"/>
          <w:marRight w:val="0"/>
          <w:marTop w:val="0"/>
          <w:marBottom w:val="0"/>
          <w:divBdr>
            <w:top w:val="none" w:sz="0" w:space="0" w:color="auto"/>
            <w:left w:val="none" w:sz="0" w:space="0" w:color="auto"/>
            <w:bottom w:val="none" w:sz="0" w:space="0" w:color="auto"/>
            <w:right w:val="none" w:sz="0" w:space="0" w:color="auto"/>
          </w:divBdr>
        </w:div>
        <w:div w:id="972758674">
          <w:marLeft w:val="640"/>
          <w:marRight w:val="0"/>
          <w:marTop w:val="0"/>
          <w:marBottom w:val="0"/>
          <w:divBdr>
            <w:top w:val="none" w:sz="0" w:space="0" w:color="auto"/>
            <w:left w:val="none" w:sz="0" w:space="0" w:color="auto"/>
            <w:bottom w:val="none" w:sz="0" w:space="0" w:color="auto"/>
            <w:right w:val="none" w:sz="0" w:space="0" w:color="auto"/>
          </w:divBdr>
        </w:div>
        <w:div w:id="1037850708">
          <w:marLeft w:val="640"/>
          <w:marRight w:val="0"/>
          <w:marTop w:val="0"/>
          <w:marBottom w:val="0"/>
          <w:divBdr>
            <w:top w:val="none" w:sz="0" w:space="0" w:color="auto"/>
            <w:left w:val="none" w:sz="0" w:space="0" w:color="auto"/>
            <w:bottom w:val="none" w:sz="0" w:space="0" w:color="auto"/>
            <w:right w:val="none" w:sz="0" w:space="0" w:color="auto"/>
          </w:divBdr>
        </w:div>
        <w:div w:id="1037894664">
          <w:marLeft w:val="640"/>
          <w:marRight w:val="0"/>
          <w:marTop w:val="0"/>
          <w:marBottom w:val="0"/>
          <w:divBdr>
            <w:top w:val="none" w:sz="0" w:space="0" w:color="auto"/>
            <w:left w:val="none" w:sz="0" w:space="0" w:color="auto"/>
            <w:bottom w:val="none" w:sz="0" w:space="0" w:color="auto"/>
            <w:right w:val="none" w:sz="0" w:space="0" w:color="auto"/>
          </w:divBdr>
        </w:div>
        <w:div w:id="1131509432">
          <w:marLeft w:val="640"/>
          <w:marRight w:val="0"/>
          <w:marTop w:val="0"/>
          <w:marBottom w:val="0"/>
          <w:divBdr>
            <w:top w:val="none" w:sz="0" w:space="0" w:color="auto"/>
            <w:left w:val="none" w:sz="0" w:space="0" w:color="auto"/>
            <w:bottom w:val="none" w:sz="0" w:space="0" w:color="auto"/>
            <w:right w:val="none" w:sz="0" w:space="0" w:color="auto"/>
          </w:divBdr>
        </w:div>
        <w:div w:id="1163396519">
          <w:marLeft w:val="640"/>
          <w:marRight w:val="0"/>
          <w:marTop w:val="0"/>
          <w:marBottom w:val="0"/>
          <w:divBdr>
            <w:top w:val="none" w:sz="0" w:space="0" w:color="auto"/>
            <w:left w:val="none" w:sz="0" w:space="0" w:color="auto"/>
            <w:bottom w:val="none" w:sz="0" w:space="0" w:color="auto"/>
            <w:right w:val="none" w:sz="0" w:space="0" w:color="auto"/>
          </w:divBdr>
        </w:div>
        <w:div w:id="1172447172">
          <w:marLeft w:val="640"/>
          <w:marRight w:val="0"/>
          <w:marTop w:val="0"/>
          <w:marBottom w:val="0"/>
          <w:divBdr>
            <w:top w:val="none" w:sz="0" w:space="0" w:color="auto"/>
            <w:left w:val="none" w:sz="0" w:space="0" w:color="auto"/>
            <w:bottom w:val="none" w:sz="0" w:space="0" w:color="auto"/>
            <w:right w:val="none" w:sz="0" w:space="0" w:color="auto"/>
          </w:divBdr>
        </w:div>
        <w:div w:id="1241522445">
          <w:marLeft w:val="640"/>
          <w:marRight w:val="0"/>
          <w:marTop w:val="0"/>
          <w:marBottom w:val="0"/>
          <w:divBdr>
            <w:top w:val="none" w:sz="0" w:space="0" w:color="auto"/>
            <w:left w:val="none" w:sz="0" w:space="0" w:color="auto"/>
            <w:bottom w:val="none" w:sz="0" w:space="0" w:color="auto"/>
            <w:right w:val="none" w:sz="0" w:space="0" w:color="auto"/>
          </w:divBdr>
        </w:div>
        <w:div w:id="1447967067">
          <w:marLeft w:val="640"/>
          <w:marRight w:val="0"/>
          <w:marTop w:val="0"/>
          <w:marBottom w:val="0"/>
          <w:divBdr>
            <w:top w:val="none" w:sz="0" w:space="0" w:color="auto"/>
            <w:left w:val="none" w:sz="0" w:space="0" w:color="auto"/>
            <w:bottom w:val="none" w:sz="0" w:space="0" w:color="auto"/>
            <w:right w:val="none" w:sz="0" w:space="0" w:color="auto"/>
          </w:divBdr>
        </w:div>
        <w:div w:id="1560894212">
          <w:marLeft w:val="640"/>
          <w:marRight w:val="0"/>
          <w:marTop w:val="0"/>
          <w:marBottom w:val="0"/>
          <w:divBdr>
            <w:top w:val="none" w:sz="0" w:space="0" w:color="auto"/>
            <w:left w:val="none" w:sz="0" w:space="0" w:color="auto"/>
            <w:bottom w:val="none" w:sz="0" w:space="0" w:color="auto"/>
            <w:right w:val="none" w:sz="0" w:space="0" w:color="auto"/>
          </w:divBdr>
        </w:div>
        <w:div w:id="1579900414">
          <w:marLeft w:val="640"/>
          <w:marRight w:val="0"/>
          <w:marTop w:val="0"/>
          <w:marBottom w:val="0"/>
          <w:divBdr>
            <w:top w:val="none" w:sz="0" w:space="0" w:color="auto"/>
            <w:left w:val="none" w:sz="0" w:space="0" w:color="auto"/>
            <w:bottom w:val="none" w:sz="0" w:space="0" w:color="auto"/>
            <w:right w:val="none" w:sz="0" w:space="0" w:color="auto"/>
          </w:divBdr>
        </w:div>
        <w:div w:id="1608467478">
          <w:marLeft w:val="640"/>
          <w:marRight w:val="0"/>
          <w:marTop w:val="0"/>
          <w:marBottom w:val="0"/>
          <w:divBdr>
            <w:top w:val="none" w:sz="0" w:space="0" w:color="auto"/>
            <w:left w:val="none" w:sz="0" w:space="0" w:color="auto"/>
            <w:bottom w:val="none" w:sz="0" w:space="0" w:color="auto"/>
            <w:right w:val="none" w:sz="0" w:space="0" w:color="auto"/>
          </w:divBdr>
        </w:div>
        <w:div w:id="1639605936">
          <w:marLeft w:val="640"/>
          <w:marRight w:val="0"/>
          <w:marTop w:val="0"/>
          <w:marBottom w:val="0"/>
          <w:divBdr>
            <w:top w:val="none" w:sz="0" w:space="0" w:color="auto"/>
            <w:left w:val="none" w:sz="0" w:space="0" w:color="auto"/>
            <w:bottom w:val="none" w:sz="0" w:space="0" w:color="auto"/>
            <w:right w:val="none" w:sz="0" w:space="0" w:color="auto"/>
          </w:divBdr>
        </w:div>
        <w:div w:id="1697152249">
          <w:marLeft w:val="640"/>
          <w:marRight w:val="0"/>
          <w:marTop w:val="0"/>
          <w:marBottom w:val="0"/>
          <w:divBdr>
            <w:top w:val="none" w:sz="0" w:space="0" w:color="auto"/>
            <w:left w:val="none" w:sz="0" w:space="0" w:color="auto"/>
            <w:bottom w:val="none" w:sz="0" w:space="0" w:color="auto"/>
            <w:right w:val="none" w:sz="0" w:space="0" w:color="auto"/>
          </w:divBdr>
        </w:div>
        <w:div w:id="1740832968">
          <w:marLeft w:val="640"/>
          <w:marRight w:val="0"/>
          <w:marTop w:val="0"/>
          <w:marBottom w:val="0"/>
          <w:divBdr>
            <w:top w:val="none" w:sz="0" w:space="0" w:color="auto"/>
            <w:left w:val="none" w:sz="0" w:space="0" w:color="auto"/>
            <w:bottom w:val="none" w:sz="0" w:space="0" w:color="auto"/>
            <w:right w:val="none" w:sz="0" w:space="0" w:color="auto"/>
          </w:divBdr>
        </w:div>
        <w:div w:id="1772622680">
          <w:marLeft w:val="640"/>
          <w:marRight w:val="0"/>
          <w:marTop w:val="0"/>
          <w:marBottom w:val="0"/>
          <w:divBdr>
            <w:top w:val="none" w:sz="0" w:space="0" w:color="auto"/>
            <w:left w:val="none" w:sz="0" w:space="0" w:color="auto"/>
            <w:bottom w:val="none" w:sz="0" w:space="0" w:color="auto"/>
            <w:right w:val="none" w:sz="0" w:space="0" w:color="auto"/>
          </w:divBdr>
        </w:div>
        <w:div w:id="1815173297">
          <w:marLeft w:val="640"/>
          <w:marRight w:val="0"/>
          <w:marTop w:val="0"/>
          <w:marBottom w:val="0"/>
          <w:divBdr>
            <w:top w:val="none" w:sz="0" w:space="0" w:color="auto"/>
            <w:left w:val="none" w:sz="0" w:space="0" w:color="auto"/>
            <w:bottom w:val="none" w:sz="0" w:space="0" w:color="auto"/>
            <w:right w:val="none" w:sz="0" w:space="0" w:color="auto"/>
          </w:divBdr>
        </w:div>
        <w:div w:id="1855411823">
          <w:marLeft w:val="640"/>
          <w:marRight w:val="0"/>
          <w:marTop w:val="0"/>
          <w:marBottom w:val="0"/>
          <w:divBdr>
            <w:top w:val="none" w:sz="0" w:space="0" w:color="auto"/>
            <w:left w:val="none" w:sz="0" w:space="0" w:color="auto"/>
            <w:bottom w:val="none" w:sz="0" w:space="0" w:color="auto"/>
            <w:right w:val="none" w:sz="0" w:space="0" w:color="auto"/>
          </w:divBdr>
        </w:div>
        <w:div w:id="1874994534">
          <w:marLeft w:val="640"/>
          <w:marRight w:val="0"/>
          <w:marTop w:val="0"/>
          <w:marBottom w:val="0"/>
          <w:divBdr>
            <w:top w:val="none" w:sz="0" w:space="0" w:color="auto"/>
            <w:left w:val="none" w:sz="0" w:space="0" w:color="auto"/>
            <w:bottom w:val="none" w:sz="0" w:space="0" w:color="auto"/>
            <w:right w:val="none" w:sz="0" w:space="0" w:color="auto"/>
          </w:divBdr>
        </w:div>
        <w:div w:id="1951664225">
          <w:marLeft w:val="640"/>
          <w:marRight w:val="0"/>
          <w:marTop w:val="0"/>
          <w:marBottom w:val="0"/>
          <w:divBdr>
            <w:top w:val="none" w:sz="0" w:space="0" w:color="auto"/>
            <w:left w:val="none" w:sz="0" w:space="0" w:color="auto"/>
            <w:bottom w:val="none" w:sz="0" w:space="0" w:color="auto"/>
            <w:right w:val="none" w:sz="0" w:space="0" w:color="auto"/>
          </w:divBdr>
        </w:div>
        <w:div w:id="1970016520">
          <w:marLeft w:val="640"/>
          <w:marRight w:val="0"/>
          <w:marTop w:val="0"/>
          <w:marBottom w:val="0"/>
          <w:divBdr>
            <w:top w:val="none" w:sz="0" w:space="0" w:color="auto"/>
            <w:left w:val="none" w:sz="0" w:space="0" w:color="auto"/>
            <w:bottom w:val="none" w:sz="0" w:space="0" w:color="auto"/>
            <w:right w:val="none" w:sz="0" w:space="0" w:color="auto"/>
          </w:divBdr>
        </w:div>
        <w:div w:id="2045253707">
          <w:marLeft w:val="640"/>
          <w:marRight w:val="0"/>
          <w:marTop w:val="0"/>
          <w:marBottom w:val="0"/>
          <w:divBdr>
            <w:top w:val="none" w:sz="0" w:space="0" w:color="auto"/>
            <w:left w:val="none" w:sz="0" w:space="0" w:color="auto"/>
            <w:bottom w:val="none" w:sz="0" w:space="0" w:color="auto"/>
            <w:right w:val="none" w:sz="0" w:space="0" w:color="auto"/>
          </w:divBdr>
        </w:div>
        <w:div w:id="2062363333">
          <w:marLeft w:val="640"/>
          <w:marRight w:val="0"/>
          <w:marTop w:val="0"/>
          <w:marBottom w:val="0"/>
          <w:divBdr>
            <w:top w:val="none" w:sz="0" w:space="0" w:color="auto"/>
            <w:left w:val="none" w:sz="0" w:space="0" w:color="auto"/>
            <w:bottom w:val="none" w:sz="0" w:space="0" w:color="auto"/>
            <w:right w:val="none" w:sz="0" w:space="0" w:color="auto"/>
          </w:divBdr>
        </w:div>
        <w:div w:id="2101102940">
          <w:marLeft w:val="640"/>
          <w:marRight w:val="0"/>
          <w:marTop w:val="0"/>
          <w:marBottom w:val="0"/>
          <w:divBdr>
            <w:top w:val="none" w:sz="0" w:space="0" w:color="auto"/>
            <w:left w:val="none" w:sz="0" w:space="0" w:color="auto"/>
            <w:bottom w:val="none" w:sz="0" w:space="0" w:color="auto"/>
            <w:right w:val="none" w:sz="0" w:space="0" w:color="auto"/>
          </w:divBdr>
        </w:div>
        <w:div w:id="2102724844">
          <w:marLeft w:val="640"/>
          <w:marRight w:val="0"/>
          <w:marTop w:val="0"/>
          <w:marBottom w:val="0"/>
          <w:divBdr>
            <w:top w:val="none" w:sz="0" w:space="0" w:color="auto"/>
            <w:left w:val="none" w:sz="0" w:space="0" w:color="auto"/>
            <w:bottom w:val="none" w:sz="0" w:space="0" w:color="auto"/>
            <w:right w:val="none" w:sz="0" w:space="0" w:color="auto"/>
          </w:divBdr>
        </w:div>
        <w:div w:id="2118090586">
          <w:marLeft w:val="640"/>
          <w:marRight w:val="0"/>
          <w:marTop w:val="0"/>
          <w:marBottom w:val="0"/>
          <w:divBdr>
            <w:top w:val="none" w:sz="0" w:space="0" w:color="auto"/>
            <w:left w:val="none" w:sz="0" w:space="0" w:color="auto"/>
            <w:bottom w:val="none" w:sz="0" w:space="0" w:color="auto"/>
            <w:right w:val="none" w:sz="0" w:space="0" w:color="auto"/>
          </w:divBdr>
        </w:div>
        <w:div w:id="2145195054">
          <w:marLeft w:val="640"/>
          <w:marRight w:val="0"/>
          <w:marTop w:val="0"/>
          <w:marBottom w:val="0"/>
          <w:divBdr>
            <w:top w:val="none" w:sz="0" w:space="0" w:color="auto"/>
            <w:left w:val="none" w:sz="0" w:space="0" w:color="auto"/>
            <w:bottom w:val="none" w:sz="0" w:space="0" w:color="auto"/>
            <w:right w:val="none" w:sz="0" w:space="0" w:color="auto"/>
          </w:divBdr>
        </w:div>
      </w:divsChild>
    </w:div>
    <w:div w:id="1548105931">
      <w:bodyDiv w:val="1"/>
      <w:marLeft w:val="0"/>
      <w:marRight w:val="0"/>
      <w:marTop w:val="0"/>
      <w:marBottom w:val="0"/>
      <w:divBdr>
        <w:top w:val="none" w:sz="0" w:space="0" w:color="auto"/>
        <w:left w:val="none" w:sz="0" w:space="0" w:color="auto"/>
        <w:bottom w:val="none" w:sz="0" w:space="0" w:color="auto"/>
        <w:right w:val="none" w:sz="0" w:space="0" w:color="auto"/>
      </w:divBdr>
      <w:divsChild>
        <w:div w:id="208858">
          <w:marLeft w:val="640"/>
          <w:marRight w:val="0"/>
          <w:marTop w:val="0"/>
          <w:marBottom w:val="0"/>
          <w:divBdr>
            <w:top w:val="none" w:sz="0" w:space="0" w:color="auto"/>
            <w:left w:val="none" w:sz="0" w:space="0" w:color="auto"/>
            <w:bottom w:val="none" w:sz="0" w:space="0" w:color="auto"/>
            <w:right w:val="none" w:sz="0" w:space="0" w:color="auto"/>
          </w:divBdr>
        </w:div>
        <w:div w:id="12071458">
          <w:marLeft w:val="640"/>
          <w:marRight w:val="0"/>
          <w:marTop w:val="0"/>
          <w:marBottom w:val="0"/>
          <w:divBdr>
            <w:top w:val="none" w:sz="0" w:space="0" w:color="auto"/>
            <w:left w:val="none" w:sz="0" w:space="0" w:color="auto"/>
            <w:bottom w:val="none" w:sz="0" w:space="0" w:color="auto"/>
            <w:right w:val="none" w:sz="0" w:space="0" w:color="auto"/>
          </w:divBdr>
        </w:div>
        <w:div w:id="46296791">
          <w:marLeft w:val="640"/>
          <w:marRight w:val="0"/>
          <w:marTop w:val="0"/>
          <w:marBottom w:val="0"/>
          <w:divBdr>
            <w:top w:val="none" w:sz="0" w:space="0" w:color="auto"/>
            <w:left w:val="none" w:sz="0" w:space="0" w:color="auto"/>
            <w:bottom w:val="none" w:sz="0" w:space="0" w:color="auto"/>
            <w:right w:val="none" w:sz="0" w:space="0" w:color="auto"/>
          </w:divBdr>
        </w:div>
        <w:div w:id="62140249">
          <w:marLeft w:val="640"/>
          <w:marRight w:val="0"/>
          <w:marTop w:val="0"/>
          <w:marBottom w:val="0"/>
          <w:divBdr>
            <w:top w:val="none" w:sz="0" w:space="0" w:color="auto"/>
            <w:left w:val="none" w:sz="0" w:space="0" w:color="auto"/>
            <w:bottom w:val="none" w:sz="0" w:space="0" w:color="auto"/>
            <w:right w:val="none" w:sz="0" w:space="0" w:color="auto"/>
          </w:divBdr>
        </w:div>
        <w:div w:id="86730911">
          <w:marLeft w:val="640"/>
          <w:marRight w:val="0"/>
          <w:marTop w:val="0"/>
          <w:marBottom w:val="0"/>
          <w:divBdr>
            <w:top w:val="none" w:sz="0" w:space="0" w:color="auto"/>
            <w:left w:val="none" w:sz="0" w:space="0" w:color="auto"/>
            <w:bottom w:val="none" w:sz="0" w:space="0" w:color="auto"/>
            <w:right w:val="none" w:sz="0" w:space="0" w:color="auto"/>
          </w:divBdr>
        </w:div>
        <w:div w:id="86774207">
          <w:marLeft w:val="640"/>
          <w:marRight w:val="0"/>
          <w:marTop w:val="0"/>
          <w:marBottom w:val="0"/>
          <w:divBdr>
            <w:top w:val="none" w:sz="0" w:space="0" w:color="auto"/>
            <w:left w:val="none" w:sz="0" w:space="0" w:color="auto"/>
            <w:bottom w:val="none" w:sz="0" w:space="0" w:color="auto"/>
            <w:right w:val="none" w:sz="0" w:space="0" w:color="auto"/>
          </w:divBdr>
        </w:div>
        <w:div w:id="90782486">
          <w:marLeft w:val="640"/>
          <w:marRight w:val="0"/>
          <w:marTop w:val="0"/>
          <w:marBottom w:val="0"/>
          <w:divBdr>
            <w:top w:val="none" w:sz="0" w:space="0" w:color="auto"/>
            <w:left w:val="none" w:sz="0" w:space="0" w:color="auto"/>
            <w:bottom w:val="none" w:sz="0" w:space="0" w:color="auto"/>
            <w:right w:val="none" w:sz="0" w:space="0" w:color="auto"/>
          </w:divBdr>
        </w:div>
        <w:div w:id="132649197">
          <w:marLeft w:val="640"/>
          <w:marRight w:val="0"/>
          <w:marTop w:val="0"/>
          <w:marBottom w:val="0"/>
          <w:divBdr>
            <w:top w:val="none" w:sz="0" w:space="0" w:color="auto"/>
            <w:left w:val="none" w:sz="0" w:space="0" w:color="auto"/>
            <w:bottom w:val="none" w:sz="0" w:space="0" w:color="auto"/>
            <w:right w:val="none" w:sz="0" w:space="0" w:color="auto"/>
          </w:divBdr>
        </w:div>
        <w:div w:id="219633988">
          <w:marLeft w:val="640"/>
          <w:marRight w:val="0"/>
          <w:marTop w:val="0"/>
          <w:marBottom w:val="0"/>
          <w:divBdr>
            <w:top w:val="none" w:sz="0" w:space="0" w:color="auto"/>
            <w:left w:val="none" w:sz="0" w:space="0" w:color="auto"/>
            <w:bottom w:val="none" w:sz="0" w:space="0" w:color="auto"/>
            <w:right w:val="none" w:sz="0" w:space="0" w:color="auto"/>
          </w:divBdr>
        </w:div>
        <w:div w:id="256527804">
          <w:marLeft w:val="640"/>
          <w:marRight w:val="0"/>
          <w:marTop w:val="0"/>
          <w:marBottom w:val="0"/>
          <w:divBdr>
            <w:top w:val="none" w:sz="0" w:space="0" w:color="auto"/>
            <w:left w:val="none" w:sz="0" w:space="0" w:color="auto"/>
            <w:bottom w:val="none" w:sz="0" w:space="0" w:color="auto"/>
            <w:right w:val="none" w:sz="0" w:space="0" w:color="auto"/>
          </w:divBdr>
        </w:div>
        <w:div w:id="265625135">
          <w:marLeft w:val="640"/>
          <w:marRight w:val="0"/>
          <w:marTop w:val="0"/>
          <w:marBottom w:val="0"/>
          <w:divBdr>
            <w:top w:val="none" w:sz="0" w:space="0" w:color="auto"/>
            <w:left w:val="none" w:sz="0" w:space="0" w:color="auto"/>
            <w:bottom w:val="none" w:sz="0" w:space="0" w:color="auto"/>
            <w:right w:val="none" w:sz="0" w:space="0" w:color="auto"/>
          </w:divBdr>
        </w:div>
        <w:div w:id="271714634">
          <w:marLeft w:val="640"/>
          <w:marRight w:val="0"/>
          <w:marTop w:val="0"/>
          <w:marBottom w:val="0"/>
          <w:divBdr>
            <w:top w:val="none" w:sz="0" w:space="0" w:color="auto"/>
            <w:left w:val="none" w:sz="0" w:space="0" w:color="auto"/>
            <w:bottom w:val="none" w:sz="0" w:space="0" w:color="auto"/>
            <w:right w:val="none" w:sz="0" w:space="0" w:color="auto"/>
          </w:divBdr>
        </w:div>
        <w:div w:id="274946252">
          <w:marLeft w:val="640"/>
          <w:marRight w:val="0"/>
          <w:marTop w:val="0"/>
          <w:marBottom w:val="0"/>
          <w:divBdr>
            <w:top w:val="none" w:sz="0" w:space="0" w:color="auto"/>
            <w:left w:val="none" w:sz="0" w:space="0" w:color="auto"/>
            <w:bottom w:val="none" w:sz="0" w:space="0" w:color="auto"/>
            <w:right w:val="none" w:sz="0" w:space="0" w:color="auto"/>
          </w:divBdr>
        </w:div>
        <w:div w:id="293487158">
          <w:marLeft w:val="640"/>
          <w:marRight w:val="0"/>
          <w:marTop w:val="0"/>
          <w:marBottom w:val="0"/>
          <w:divBdr>
            <w:top w:val="none" w:sz="0" w:space="0" w:color="auto"/>
            <w:left w:val="none" w:sz="0" w:space="0" w:color="auto"/>
            <w:bottom w:val="none" w:sz="0" w:space="0" w:color="auto"/>
            <w:right w:val="none" w:sz="0" w:space="0" w:color="auto"/>
          </w:divBdr>
        </w:div>
        <w:div w:id="320894507">
          <w:marLeft w:val="640"/>
          <w:marRight w:val="0"/>
          <w:marTop w:val="0"/>
          <w:marBottom w:val="0"/>
          <w:divBdr>
            <w:top w:val="none" w:sz="0" w:space="0" w:color="auto"/>
            <w:left w:val="none" w:sz="0" w:space="0" w:color="auto"/>
            <w:bottom w:val="none" w:sz="0" w:space="0" w:color="auto"/>
            <w:right w:val="none" w:sz="0" w:space="0" w:color="auto"/>
          </w:divBdr>
        </w:div>
        <w:div w:id="334771756">
          <w:marLeft w:val="640"/>
          <w:marRight w:val="0"/>
          <w:marTop w:val="0"/>
          <w:marBottom w:val="0"/>
          <w:divBdr>
            <w:top w:val="none" w:sz="0" w:space="0" w:color="auto"/>
            <w:left w:val="none" w:sz="0" w:space="0" w:color="auto"/>
            <w:bottom w:val="none" w:sz="0" w:space="0" w:color="auto"/>
            <w:right w:val="none" w:sz="0" w:space="0" w:color="auto"/>
          </w:divBdr>
        </w:div>
        <w:div w:id="426081416">
          <w:marLeft w:val="640"/>
          <w:marRight w:val="0"/>
          <w:marTop w:val="0"/>
          <w:marBottom w:val="0"/>
          <w:divBdr>
            <w:top w:val="none" w:sz="0" w:space="0" w:color="auto"/>
            <w:left w:val="none" w:sz="0" w:space="0" w:color="auto"/>
            <w:bottom w:val="none" w:sz="0" w:space="0" w:color="auto"/>
            <w:right w:val="none" w:sz="0" w:space="0" w:color="auto"/>
          </w:divBdr>
        </w:div>
        <w:div w:id="498273709">
          <w:marLeft w:val="640"/>
          <w:marRight w:val="0"/>
          <w:marTop w:val="0"/>
          <w:marBottom w:val="0"/>
          <w:divBdr>
            <w:top w:val="none" w:sz="0" w:space="0" w:color="auto"/>
            <w:left w:val="none" w:sz="0" w:space="0" w:color="auto"/>
            <w:bottom w:val="none" w:sz="0" w:space="0" w:color="auto"/>
            <w:right w:val="none" w:sz="0" w:space="0" w:color="auto"/>
          </w:divBdr>
        </w:div>
        <w:div w:id="539440693">
          <w:marLeft w:val="640"/>
          <w:marRight w:val="0"/>
          <w:marTop w:val="0"/>
          <w:marBottom w:val="0"/>
          <w:divBdr>
            <w:top w:val="none" w:sz="0" w:space="0" w:color="auto"/>
            <w:left w:val="none" w:sz="0" w:space="0" w:color="auto"/>
            <w:bottom w:val="none" w:sz="0" w:space="0" w:color="auto"/>
            <w:right w:val="none" w:sz="0" w:space="0" w:color="auto"/>
          </w:divBdr>
        </w:div>
        <w:div w:id="649094085">
          <w:marLeft w:val="640"/>
          <w:marRight w:val="0"/>
          <w:marTop w:val="0"/>
          <w:marBottom w:val="0"/>
          <w:divBdr>
            <w:top w:val="none" w:sz="0" w:space="0" w:color="auto"/>
            <w:left w:val="none" w:sz="0" w:space="0" w:color="auto"/>
            <w:bottom w:val="none" w:sz="0" w:space="0" w:color="auto"/>
            <w:right w:val="none" w:sz="0" w:space="0" w:color="auto"/>
          </w:divBdr>
        </w:div>
        <w:div w:id="684793285">
          <w:marLeft w:val="640"/>
          <w:marRight w:val="0"/>
          <w:marTop w:val="0"/>
          <w:marBottom w:val="0"/>
          <w:divBdr>
            <w:top w:val="none" w:sz="0" w:space="0" w:color="auto"/>
            <w:left w:val="none" w:sz="0" w:space="0" w:color="auto"/>
            <w:bottom w:val="none" w:sz="0" w:space="0" w:color="auto"/>
            <w:right w:val="none" w:sz="0" w:space="0" w:color="auto"/>
          </w:divBdr>
        </w:div>
        <w:div w:id="688145682">
          <w:marLeft w:val="640"/>
          <w:marRight w:val="0"/>
          <w:marTop w:val="0"/>
          <w:marBottom w:val="0"/>
          <w:divBdr>
            <w:top w:val="none" w:sz="0" w:space="0" w:color="auto"/>
            <w:left w:val="none" w:sz="0" w:space="0" w:color="auto"/>
            <w:bottom w:val="none" w:sz="0" w:space="0" w:color="auto"/>
            <w:right w:val="none" w:sz="0" w:space="0" w:color="auto"/>
          </w:divBdr>
        </w:div>
        <w:div w:id="860779304">
          <w:marLeft w:val="640"/>
          <w:marRight w:val="0"/>
          <w:marTop w:val="0"/>
          <w:marBottom w:val="0"/>
          <w:divBdr>
            <w:top w:val="none" w:sz="0" w:space="0" w:color="auto"/>
            <w:left w:val="none" w:sz="0" w:space="0" w:color="auto"/>
            <w:bottom w:val="none" w:sz="0" w:space="0" w:color="auto"/>
            <w:right w:val="none" w:sz="0" w:space="0" w:color="auto"/>
          </w:divBdr>
        </w:div>
        <w:div w:id="902065614">
          <w:marLeft w:val="640"/>
          <w:marRight w:val="0"/>
          <w:marTop w:val="0"/>
          <w:marBottom w:val="0"/>
          <w:divBdr>
            <w:top w:val="none" w:sz="0" w:space="0" w:color="auto"/>
            <w:left w:val="none" w:sz="0" w:space="0" w:color="auto"/>
            <w:bottom w:val="none" w:sz="0" w:space="0" w:color="auto"/>
            <w:right w:val="none" w:sz="0" w:space="0" w:color="auto"/>
          </w:divBdr>
        </w:div>
        <w:div w:id="952787578">
          <w:marLeft w:val="640"/>
          <w:marRight w:val="0"/>
          <w:marTop w:val="0"/>
          <w:marBottom w:val="0"/>
          <w:divBdr>
            <w:top w:val="none" w:sz="0" w:space="0" w:color="auto"/>
            <w:left w:val="none" w:sz="0" w:space="0" w:color="auto"/>
            <w:bottom w:val="none" w:sz="0" w:space="0" w:color="auto"/>
            <w:right w:val="none" w:sz="0" w:space="0" w:color="auto"/>
          </w:divBdr>
        </w:div>
        <w:div w:id="966012236">
          <w:marLeft w:val="640"/>
          <w:marRight w:val="0"/>
          <w:marTop w:val="0"/>
          <w:marBottom w:val="0"/>
          <w:divBdr>
            <w:top w:val="none" w:sz="0" w:space="0" w:color="auto"/>
            <w:left w:val="none" w:sz="0" w:space="0" w:color="auto"/>
            <w:bottom w:val="none" w:sz="0" w:space="0" w:color="auto"/>
            <w:right w:val="none" w:sz="0" w:space="0" w:color="auto"/>
          </w:divBdr>
        </w:div>
        <w:div w:id="1062102125">
          <w:marLeft w:val="640"/>
          <w:marRight w:val="0"/>
          <w:marTop w:val="0"/>
          <w:marBottom w:val="0"/>
          <w:divBdr>
            <w:top w:val="none" w:sz="0" w:space="0" w:color="auto"/>
            <w:left w:val="none" w:sz="0" w:space="0" w:color="auto"/>
            <w:bottom w:val="none" w:sz="0" w:space="0" w:color="auto"/>
            <w:right w:val="none" w:sz="0" w:space="0" w:color="auto"/>
          </w:divBdr>
        </w:div>
        <w:div w:id="1112020024">
          <w:marLeft w:val="640"/>
          <w:marRight w:val="0"/>
          <w:marTop w:val="0"/>
          <w:marBottom w:val="0"/>
          <w:divBdr>
            <w:top w:val="none" w:sz="0" w:space="0" w:color="auto"/>
            <w:left w:val="none" w:sz="0" w:space="0" w:color="auto"/>
            <w:bottom w:val="none" w:sz="0" w:space="0" w:color="auto"/>
            <w:right w:val="none" w:sz="0" w:space="0" w:color="auto"/>
          </w:divBdr>
        </w:div>
        <w:div w:id="1144659179">
          <w:marLeft w:val="640"/>
          <w:marRight w:val="0"/>
          <w:marTop w:val="0"/>
          <w:marBottom w:val="0"/>
          <w:divBdr>
            <w:top w:val="none" w:sz="0" w:space="0" w:color="auto"/>
            <w:left w:val="none" w:sz="0" w:space="0" w:color="auto"/>
            <w:bottom w:val="none" w:sz="0" w:space="0" w:color="auto"/>
            <w:right w:val="none" w:sz="0" w:space="0" w:color="auto"/>
          </w:divBdr>
        </w:div>
        <w:div w:id="1194079775">
          <w:marLeft w:val="640"/>
          <w:marRight w:val="0"/>
          <w:marTop w:val="0"/>
          <w:marBottom w:val="0"/>
          <w:divBdr>
            <w:top w:val="none" w:sz="0" w:space="0" w:color="auto"/>
            <w:left w:val="none" w:sz="0" w:space="0" w:color="auto"/>
            <w:bottom w:val="none" w:sz="0" w:space="0" w:color="auto"/>
            <w:right w:val="none" w:sz="0" w:space="0" w:color="auto"/>
          </w:divBdr>
        </w:div>
        <w:div w:id="1250500694">
          <w:marLeft w:val="640"/>
          <w:marRight w:val="0"/>
          <w:marTop w:val="0"/>
          <w:marBottom w:val="0"/>
          <w:divBdr>
            <w:top w:val="none" w:sz="0" w:space="0" w:color="auto"/>
            <w:left w:val="none" w:sz="0" w:space="0" w:color="auto"/>
            <w:bottom w:val="none" w:sz="0" w:space="0" w:color="auto"/>
            <w:right w:val="none" w:sz="0" w:space="0" w:color="auto"/>
          </w:divBdr>
        </w:div>
        <w:div w:id="1255938059">
          <w:marLeft w:val="640"/>
          <w:marRight w:val="0"/>
          <w:marTop w:val="0"/>
          <w:marBottom w:val="0"/>
          <w:divBdr>
            <w:top w:val="none" w:sz="0" w:space="0" w:color="auto"/>
            <w:left w:val="none" w:sz="0" w:space="0" w:color="auto"/>
            <w:bottom w:val="none" w:sz="0" w:space="0" w:color="auto"/>
            <w:right w:val="none" w:sz="0" w:space="0" w:color="auto"/>
          </w:divBdr>
        </w:div>
        <w:div w:id="1367370661">
          <w:marLeft w:val="640"/>
          <w:marRight w:val="0"/>
          <w:marTop w:val="0"/>
          <w:marBottom w:val="0"/>
          <w:divBdr>
            <w:top w:val="none" w:sz="0" w:space="0" w:color="auto"/>
            <w:left w:val="none" w:sz="0" w:space="0" w:color="auto"/>
            <w:bottom w:val="none" w:sz="0" w:space="0" w:color="auto"/>
            <w:right w:val="none" w:sz="0" w:space="0" w:color="auto"/>
          </w:divBdr>
        </w:div>
        <w:div w:id="1374769032">
          <w:marLeft w:val="640"/>
          <w:marRight w:val="0"/>
          <w:marTop w:val="0"/>
          <w:marBottom w:val="0"/>
          <w:divBdr>
            <w:top w:val="none" w:sz="0" w:space="0" w:color="auto"/>
            <w:left w:val="none" w:sz="0" w:space="0" w:color="auto"/>
            <w:bottom w:val="none" w:sz="0" w:space="0" w:color="auto"/>
            <w:right w:val="none" w:sz="0" w:space="0" w:color="auto"/>
          </w:divBdr>
        </w:div>
        <w:div w:id="1409232922">
          <w:marLeft w:val="640"/>
          <w:marRight w:val="0"/>
          <w:marTop w:val="0"/>
          <w:marBottom w:val="0"/>
          <w:divBdr>
            <w:top w:val="none" w:sz="0" w:space="0" w:color="auto"/>
            <w:left w:val="none" w:sz="0" w:space="0" w:color="auto"/>
            <w:bottom w:val="none" w:sz="0" w:space="0" w:color="auto"/>
            <w:right w:val="none" w:sz="0" w:space="0" w:color="auto"/>
          </w:divBdr>
        </w:div>
        <w:div w:id="1438677436">
          <w:marLeft w:val="640"/>
          <w:marRight w:val="0"/>
          <w:marTop w:val="0"/>
          <w:marBottom w:val="0"/>
          <w:divBdr>
            <w:top w:val="none" w:sz="0" w:space="0" w:color="auto"/>
            <w:left w:val="none" w:sz="0" w:space="0" w:color="auto"/>
            <w:bottom w:val="none" w:sz="0" w:space="0" w:color="auto"/>
            <w:right w:val="none" w:sz="0" w:space="0" w:color="auto"/>
          </w:divBdr>
        </w:div>
        <w:div w:id="1456748644">
          <w:marLeft w:val="640"/>
          <w:marRight w:val="0"/>
          <w:marTop w:val="0"/>
          <w:marBottom w:val="0"/>
          <w:divBdr>
            <w:top w:val="none" w:sz="0" w:space="0" w:color="auto"/>
            <w:left w:val="none" w:sz="0" w:space="0" w:color="auto"/>
            <w:bottom w:val="none" w:sz="0" w:space="0" w:color="auto"/>
            <w:right w:val="none" w:sz="0" w:space="0" w:color="auto"/>
          </w:divBdr>
        </w:div>
        <w:div w:id="1469972701">
          <w:marLeft w:val="640"/>
          <w:marRight w:val="0"/>
          <w:marTop w:val="0"/>
          <w:marBottom w:val="0"/>
          <w:divBdr>
            <w:top w:val="none" w:sz="0" w:space="0" w:color="auto"/>
            <w:left w:val="none" w:sz="0" w:space="0" w:color="auto"/>
            <w:bottom w:val="none" w:sz="0" w:space="0" w:color="auto"/>
            <w:right w:val="none" w:sz="0" w:space="0" w:color="auto"/>
          </w:divBdr>
        </w:div>
        <w:div w:id="1477260619">
          <w:marLeft w:val="640"/>
          <w:marRight w:val="0"/>
          <w:marTop w:val="0"/>
          <w:marBottom w:val="0"/>
          <w:divBdr>
            <w:top w:val="none" w:sz="0" w:space="0" w:color="auto"/>
            <w:left w:val="none" w:sz="0" w:space="0" w:color="auto"/>
            <w:bottom w:val="none" w:sz="0" w:space="0" w:color="auto"/>
            <w:right w:val="none" w:sz="0" w:space="0" w:color="auto"/>
          </w:divBdr>
        </w:div>
        <w:div w:id="1547254418">
          <w:marLeft w:val="640"/>
          <w:marRight w:val="0"/>
          <w:marTop w:val="0"/>
          <w:marBottom w:val="0"/>
          <w:divBdr>
            <w:top w:val="none" w:sz="0" w:space="0" w:color="auto"/>
            <w:left w:val="none" w:sz="0" w:space="0" w:color="auto"/>
            <w:bottom w:val="none" w:sz="0" w:space="0" w:color="auto"/>
            <w:right w:val="none" w:sz="0" w:space="0" w:color="auto"/>
          </w:divBdr>
        </w:div>
        <w:div w:id="1571962540">
          <w:marLeft w:val="640"/>
          <w:marRight w:val="0"/>
          <w:marTop w:val="0"/>
          <w:marBottom w:val="0"/>
          <w:divBdr>
            <w:top w:val="none" w:sz="0" w:space="0" w:color="auto"/>
            <w:left w:val="none" w:sz="0" w:space="0" w:color="auto"/>
            <w:bottom w:val="none" w:sz="0" w:space="0" w:color="auto"/>
            <w:right w:val="none" w:sz="0" w:space="0" w:color="auto"/>
          </w:divBdr>
        </w:div>
        <w:div w:id="1575503602">
          <w:marLeft w:val="640"/>
          <w:marRight w:val="0"/>
          <w:marTop w:val="0"/>
          <w:marBottom w:val="0"/>
          <w:divBdr>
            <w:top w:val="none" w:sz="0" w:space="0" w:color="auto"/>
            <w:left w:val="none" w:sz="0" w:space="0" w:color="auto"/>
            <w:bottom w:val="none" w:sz="0" w:space="0" w:color="auto"/>
            <w:right w:val="none" w:sz="0" w:space="0" w:color="auto"/>
          </w:divBdr>
        </w:div>
        <w:div w:id="1584680221">
          <w:marLeft w:val="640"/>
          <w:marRight w:val="0"/>
          <w:marTop w:val="0"/>
          <w:marBottom w:val="0"/>
          <w:divBdr>
            <w:top w:val="none" w:sz="0" w:space="0" w:color="auto"/>
            <w:left w:val="none" w:sz="0" w:space="0" w:color="auto"/>
            <w:bottom w:val="none" w:sz="0" w:space="0" w:color="auto"/>
            <w:right w:val="none" w:sz="0" w:space="0" w:color="auto"/>
          </w:divBdr>
        </w:div>
        <w:div w:id="1590961775">
          <w:marLeft w:val="640"/>
          <w:marRight w:val="0"/>
          <w:marTop w:val="0"/>
          <w:marBottom w:val="0"/>
          <w:divBdr>
            <w:top w:val="none" w:sz="0" w:space="0" w:color="auto"/>
            <w:left w:val="none" w:sz="0" w:space="0" w:color="auto"/>
            <w:bottom w:val="none" w:sz="0" w:space="0" w:color="auto"/>
            <w:right w:val="none" w:sz="0" w:space="0" w:color="auto"/>
          </w:divBdr>
        </w:div>
        <w:div w:id="1597983211">
          <w:marLeft w:val="640"/>
          <w:marRight w:val="0"/>
          <w:marTop w:val="0"/>
          <w:marBottom w:val="0"/>
          <w:divBdr>
            <w:top w:val="none" w:sz="0" w:space="0" w:color="auto"/>
            <w:left w:val="none" w:sz="0" w:space="0" w:color="auto"/>
            <w:bottom w:val="none" w:sz="0" w:space="0" w:color="auto"/>
            <w:right w:val="none" w:sz="0" w:space="0" w:color="auto"/>
          </w:divBdr>
        </w:div>
        <w:div w:id="1631086884">
          <w:marLeft w:val="640"/>
          <w:marRight w:val="0"/>
          <w:marTop w:val="0"/>
          <w:marBottom w:val="0"/>
          <w:divBdr>
            <w:top w:val="none" w:sz="0" w:space="0" w:color="auto"/>
            <w:left w:val="none" w:sz="0" w:space="0" w:color="auto"/>
            <w:bottom w:val="none" w:sz="0" w:space="0" w:color="auto"/>
            <w:right w:val="none" w:sz="0" w:space="0" w:color="auto"/>
          </w:divBdr>
        </w:div>
        <w:div w:id="1672180778">
          <w:marLeft w:val="640"/>
          <w:marRight w:val="0"/>
          <w:marTop w:val="0"/>
          <w:marBottom w:val="0"/>
          <w:divBdr>
            <w:top w:val="none" w:sz="0" w:space="0" w:color="auto"/>
            <w:left w:val="none" w:sz="0" w:space="0" w:color="auto"/>
            <w:bottom w:val="none" w:sz="0" w:space="0" w:color="auto"/>
            <w:right w:val="none" w:sz="0" w:space="0" w:color="auto"/>
          </w:divBdr>
        </w:div>
        <w:div w:id="1677687850">
          <w:marLeft w:val="640"/>
          <w:marRight w:val="0"/>
          <w:marTop w:val="0"/>
          <w:marBottom w:val="0"/>
          <w:divBdr>
            <w:top w:val="none" w:sz="0" w:space="0" w:color="auto"/>
            <w:left w:val="none" w:sz="0" w:space="0" w:color="auto"/>
            <w:bottom w:val="none" w:sz="0" w:space="0" w:color="auto"/>
            <w:right w:val="none" w:sz="0" w:space="0" w:color="auto"/>
          </w:divBdr>
        </w:div>
        <w:div w:id="1678271677">
          <w:marLeft w:val="640"/>
          <w:marRight w:val="0"/>
          <w:marTop w:val="0"/>
          <w:marBottom w:val="0"/>
          <w:divBdr>
            <w:top w:val="none" w:sz="0" w:space="0" w:color="auto"/>
            <w:left w:val="none" w:sz="0" w:space="0" w:color="auto"/>
            <w:bottom w:val="none" w:sz="0" w:space="0" w:color="auto"/>
            <w:right w:val="none" w:sz="0" w:space="0" w:color="auto"/>
          </w:divBdr>
        </w:div>
        <w:div w:id="1698702402">
          <w:marLeft w:val="640"/>
          <w:marRight w:val="0"/>
          <w:marTop w:val="0"/>
          <w:marBottom w:val="0"/>
          <w:divBdr>
            <w:top w:val="none" w:sz="0" w:space="0" w:color="auto"/>
            <w:left w:val="none" w:sz="0" w:space="0" w:color="auto"/>
            <w:bottom w:val="none" w:sz="0" w:space="0" w:color="auto"/>
            <w:right w:val="none" w:sz="0" w:space="0" w:color="auto"/>
          </w:divBdr>
        </w:div>
        <w:div w:id="1709262568">
          <w:marLeft w:val="640"/>
          <w:marRight w:val="0"/>
          <w:marTop w:val="0"/>
          <w:marBottom w:val="0"/>
          <w:divBdr>
            <w:top w:val="none" w:sz="0" w:space="0" w:color="auto"/>
            <w:left w:val="none" w:sz="0" w:space="0" w:color="auto"/>
            <w:bottom w:val="none" w:sz="0" w:space="0" w:color="auto"/>
            <w:right w:val="none" w:sz="0" w:space="0" w:color="auto"/>
          </w:divBdr>
        </w:div>
        <w:div w:id="1809858744">
          <w:marLeft w:val="640"/>
          <w:marRight w:val="0"/>
          <w:marTop w:val="0"/>
          <w:marBottom w:val="0"/>
          <w:divBdr>
            <w:top w:val="none" w:sz="0" w:space="0" w:color="auto"/>
            <w:left w:val="none" w:sz="0" w:space="0" w:color="auto"/>
            <w:bottom w:val="none" w:sz="0" w:space="0" w:color="auto"/>
            <w:right w:val="none" w:sz="0" w:space="0" w:color="auto"/>
          </w:divBdr>
        </w:div>
        <w:div w:id="1862158840">
          <w:marLeft w:val="640"/>
          <w:marRight w:val="0"/>
          <w:marTop w:val="0"/>
          <w:marBottom w:val="0"/>
          <w:divBdr>
            <w:top w:val="none" w:sz="0" w:space="0" w:color="auto"/>
            <w:left w:val="none" w:sz="0" w:space="0" w:color="auto"/>
            <w:bottom w:val="none" w:sz="0" w:space="0" w:color="auto"/>
            <w:right w:val="none" w:sz="0" w:space="0" w:color="auto"/>
          </w:divBdr>
        </w:div>
        <w:div w:id="2097818278">
          <w:marLeft w:val="640"/>
          <w:marRight w:val="0"/>
          <w:marTop w:val="0"/>
          <w:marBottom w:val="0"/>
          <w:divBdr>
            <w:top w:val="none" w:sz="0" w:space="0" w:color="auto"/>
            <w:left w:val="none" w:sz="0" w:space="0" w:color="auto"/>
            <w:bottom w:val="none" w:sz="0" w:space="0" w:color="auto"/>
            <w:right w:val="none" w:sz="0" w:space="0" w:color="auto"/>
          </w:divBdr>
        </w:div>
      </w:divsChild>
    </w:div>
    <w:div w:id="1552300491">
      <w:bodyDiv w:val="1"/>
      <w:marLeft w:val="0"/>
      <w:marRight w:val="0"/>
      <w:marTop w:val="0"/>
      <w:marBottom w:val="0"/>
      <w:divBdr>
        <w:top w:val="none" w:sz="0" w:space="0" w:color="auto"/>
        <w:left w:val="none" w:sz="0" w:space="0" w:color="auto"/>
        <w:bottom w:val="none" w:sz="0" w:space="0" w:color="auto"/>
        <w:right w:val="none" w:sz="0" w:space="0" w:color="auto"/>
      </w:divBdr>
      <w:divsChild>
        <w:div w:id="53628506">
          <w:marLeft w:val="640"/>
          <w:marRight w:val="0"/>
          <w:marTop w:val="0"/>
          <w:marBottom w:val="0"/>
          <w:divBdr>
            <w:top w:val="none" w:sz="0" w:space="0" w:color="auto"/>
            <w:left w:val="none" w:sz="0" w:space="0" w:color="auto"/>
            <w:bottom w:val="none" w:sz="0" w:space="0" w:color="auto"/>
            <w:right w:val="none" w:sz="0" w:space="0" w:color="auto"/>
          </w:divBdr>
        </w:div>
        <w:div w:id="72553482">
          <w:marLeft w:val="640"/>
          <w:marRight w:val="0"/>
          <w:marTop w:val="0"/>
          <w:marBottom w:val="0"/>
          <w:divBdr>
            <w:top w:val="none" w:sz="0" w:space="0" w:color="auto"/>
            <w:left w:val="none" w:sz="0" w:space="0" w:color="auto"/>
            <w:bottom w:val="none" w:sz="0" w:space="0" w:color="auto"/>
            <w:right w:val="none" w:sz="0" w:space="0" w:color="auto"/>
          </w:divBdr>
        </w:div>
        <w:div w:id="112410352">
          <w:marLeft w:val="640"/>
          <w:marRight w:val="0"/>
          <w:marTop w:val="0"/>
          <w:marBottom w:val="0"/>
          <w:divBdr>
            <w:top w:val="none" w:sz="0" w:space="0" w:color="auto"/>
            <w:left w:val="none" w:sz="0" w:space="0" w:color="auto"/>
            <w:bottom w:val="none" w:sz="0" w:space="0" w:color="auto"/>
            <w:right w:val="none" w:sz="0" w:space="0" w:color="auto"/>
          </w:divBdr>
        </w:div>
        <w:div w:id="202401609">
          <w:marLeft w:val="640"/>
          <w:marRight w:val="0"/>
          <w:marTop w:val="0"/>
          <w:marBottom w:val="0"/>
          <w:divBdr>
            <w:top w:val="none" w:sz="0" w:space="0" w:color="auto"/>
            <w:left w:val="none" w:sz="0" w:space="0" w:color="auto"/>
            <w:bottom w:val="none" w:sz="0" w:space="0" w:color="auto"/>
            <w:right w:val="none" w:sz="0" w:space="0" w:color="auto"/>
          </w:divBdr>
        </w:div>
        <w:div w:id="221869632">
          <w:marLeft w:val="640"/>
          <w:marRight w:val="0"/>
          <w:marTop w:val="0"/>
          <w:marBottom w:val="0"/>
          <w:divBdr>
            <w:top w:val="none" w:sz="0" w:space="0" w:color="auto"/>
            <w:left w:val="none" w:sz="0" w:space="0" w:color="auto"/>
            <w:bottom w:val="none" w:sz="0" w:space="0" w:color="auto"/>
            <w:right w:val="none" w:sz="0" w:space="0" w:color="auto"/>
          </w:divBdr>
        </w:div>
        <w:div w:id="276252130">
          <w:marLeft w:val="640"/>
          <w:marRight w:val="0"/>
          <w:marTop w:val="0"/>
          <w:marBottom w:val="0"/>
          <w:divBdr>
            <w:top w:val="none" w:sz="0" w:space="0" w:color="auto"/>
            <w:left w:val="none" w:sz="0" w:space="0" w:color="auto"/>
            <w:bottom w:val="none" w:sz="0" w:space="0" w:color="auto"/>
            <w:right w:val="none" w:sz="0" w:space="0" w:color="auto"/>
          </w:divBdr>
        </w:div>
        <w:div w:id="413628637">
          <w:marLeft w:val="640"/>
          <w:marRight w:val="0"/>
          <w:marTop w:val="0"/>
          <w:marBottom w:val="0"/>
          <w:divBdr>
            <w:top w:val="none" w:sz="0" w:space="0" w:color="auto"/>
            <w:left w:val="none" w:sz="0" w:space="0" w:color="auto"/>
            <w:bottom w:val="none" w:sz="0" w:space="0" w:color="auto"/>
            <w:right w:val="none" w:sz="0" w:space="0" w:color="auto"/>
          </w:divBdr>
        </w:div>
        <w:div w:id="469178452">
          <w:marLeft w:val="640"/>
          <w:marRight w:val="0"/>
          <w:marTop w:val="0"/>
          <w:marBottom w:val="0"/>
          <w:divBdr>
            <w:top w:val="none" w:sz="0" w:space="0" w:color="auto"/>
            <w:left w:val="none" w:sz="0" w:space="0" w:color="auto"/>
            <w:bottom w:val="none" w:sz="0" w:space="0" w:color="auto"/>
            <w:right w:val="none" w:sz="0" w:space="0" w:color="auto"/>
          </w:divBdr>
        </w:div>
        <w:div w:id="648747835">
          <w:marLeft w:val="640"/>
          <w:marRight w:val="0"/>
          <w:marTop w:val="0"/>
          <w:marBottom w:val="0"/>
          <w:divBdr>
            <w:top w:val="none" w:sz="0" w:space="0" w:color="auto"/>
            <w:left w:val="none" w:sz="0" w:space="0" w:color="auto"/>
            <w:bottom w:val="none" w:sz="0" w:space="0" w:color="auto"/>
            <w:right w:val="none" w:sz="0" w:space="0" w:color="auto"/>
          </w:divBdr>
        </w:div>
        <w:div w:id="685324312">
          <w:marLeft w:val="640"/>
          <w:marRight w:val="0"/>
          <w:marTop w:val="0"/>
          <w:marBottom w:val="0"/>
          <w:divBdr>
            <w:top w:val="none" w:sz="0" w:space="0" w:color="auto"/>
            <w:left w:val="none" w:sz="0" w:space="0" w:color="auto"/>
            <w:bottom w:val="none" w:sz="0" w:space="0" w:color="auto"/>
            <w:right w:val="none" w:sz="0" w:space="0" w:color="auto"/>
          </w:divBdr>
        </w:div>
        <w:div w:id="697585869">
          <w:marLeft w:val="640"/>
          <w:marRight w:val="0"/>
          <w:marTop w:val="0"/>
          <w:marBottom w:val="0"/>
          <w:divBdr>
            <w:top w:val="none" w:sz="0" w:space="0" w:color="auto"/>
            <w:left w:val="none" w:sz="0" w:space="0" w:color="auto"/>
            <w:bottom w:val="none" w:sz="0" w:space="0" w:color="auto"/>
            <w:right w:val="none" w:sz="0" w:space="0" w:color="auto"/>
          </w:divBdr>
        </w:div>
        <w:div w:id="704133661">
          <w:marLeft w:val="640"/>
          <w:marRight w:val="0"/>
          <w:marTop w:val="0"/>
          <w:marBottom w:val="0"/>
          <w:divBdr>
            <w:top w:val="none" w:sz="0" w:space="0" w:color="auto"/>
            <w:left w:val="none" w:sz="0" w:space="0" w:color="auto"/>
            <w:bottom w:val="none" w:sz="0" w:space="0" w:color="auto"/>
            <w:right w:val="none" w:sz="0" w:space="0" w:color="auto"/>
          </w:divBdr>
        </w:div>
        <w:div w:id="790788579">
          <w:marLeft w:val="640"/>
          <w:marRight w:val="0"/>
          <w:marTop w:val="0"/>
          <w:marBottom w:val="0"/>
          <w:divBdr>
            <w:top w:val="none" w:sz="0" w:space="0" w:color="auto"/>
            <w:left w:val="none" w:sz="0" w:space="0" w:color="auto"/>
            <w:bottom w:val="none" w:sz="0" w:space="0" w:color="auto"/>
            <w:right w:val="none" w:sz="0" w:space="0" w:color="auto"/>
          </w:divBdr>
        </w:div>
        <w:div w:id="819813605">
          <w:marLeft w:val="640"/>
          <w:marRight w:val="0"/>
          <w:marTop w:val="0"/>
          <w:marBottom w:val="0"/>
          <w:divBdr>
            <w:top w:val="none" w:sz="0" w:space="0" w:color="auto"/>
            <w:left w:val="none" w:sz="0" w:space="0" w:color="auto"/>
            <w:bottom w:val="none" w:sz="0" w:space="0" w:color="auto"/>
            <w:right w:val="none" w:sz="0" w:space="0" w:color="auto"/>
          </w:divBdr>
        </w:div>
        <w:div w:id="841169170">
          <w:marLeft w:val="640"/>
          <w:marRight w:val="0"/>
          <w:marTop w:val="0"/>
          <w:marBottom w:val="0"/>
          <w:divBdr>
            <w:top w:val="none" w:sz="0" w:space="0" w:color="auto"/>
            <w:left w:val="none" w:sz="0" w:space="0" w:color="auto"/>
            <w:bottom w:val="none" w:sz="0" w:space="0" w:color="auto"/>
            <w:right w:val="none" w:sz="0" w:space="0" w:color="auto"/>
          </w:divBdr>
        </w:div>
        <w:div w:id="843856358">
          <w:marLeft w:val="640"/>
          <w:marRight w:val="0"/>
          <w:marTop w:val="0"/>
          <w:marBottom w:val="0"/>
          <w:divBdr>
            <w:top w:val="none" w:sz="0" w:space="0" w:color="auto"/>
            <w:left w:val="none" w:sz="0" w:space="0" w:color="auto"/>
            <w:bottom w:val="none" w:sz="0" w:space="0" w:color="auto"/>
            <w:right w:val="none" w:sz="0" w:space="0" w:color="auto"/>
          </w:divBdr>
        </w:div>
        <w:div w:id="902373887">
          <w:marLeft w:val="640"/>
          <w:marRight w:val="0"/>
          <w:marTop w:val="0"/>
          <w:marBottom w:val="0"/>
          <w:divBdr>
            <w:top w:val="none" w:sz="0" w:space="0" w:color="auto"/>
            <w:left w:val="none" w:sz="0" w:space="0" w:color="auto"/>
            <w:bottom w:val="none" w:sz="0" w:space="0" w:color="auto"/>
            <w:right w:val="none" w:sz="0" w:space="0" w:color="auto"/>
          </w:divBdr>
        </w:div>
        <w:div w:id="969821112">
          <w:marLeft w:val="640"/>
          <w:marRight w:val="0"/>
          <w:marTop w:val="0"/>
          <w:marBottom w:val="0"/>
          <w:divBdr>
            <w:top w:val="none" w:sz="0" w:space="0" w:color="auto"/>
            <w:left w:val="none" w:sz="0" w:space="0" w:color="auto"/>
            <w:bottom w:val="none" w:sz="0" w:space="0" w:color="auto"/>
            <w:right w:val="none" w:sz="0" w:space="0" w:color="auto"/>
          </w:divBdr>
        </w:div>
        <w:div w:id="1043166969">
          <w:marLeft w:val="640"/>
          <w:marRight w:val="0"/>
          <w:marTop w:val="0"/>
          <w:marBottom w:val="0"/>
          <w:divBdr>
            <w:top w:val="none" w:sz="0" w:space="0" w:color="auto"/>
            <w:left w:val="none" w:sz="0" w:space="0" w:color="auto"/>
            <w:bottom w:val="none" w:sz="0" w:space="0" w:color="auto"/>
            <w:right w:val="none" w:sz="0" w:space="0" w:color="auto"/>
          </w:divBdr>
        </w:div>
        <w:div w:id="1335767946">
          <w:marLeft w:val="640"/>
          <w:marRight w:val="0"/>
          <w:marTop w:val="0"/>
          <w:marBottom w:val="0"/>
          <w:divBdr>
            <w:top w:val="none" w:sz="0" w:space="0" w:color="auto"/>
            <w:left w:val="none" w:sz="0" w:space="0" w:color="auto"/>
            <w:bottom w:val="none" w:sz="0" w:space="0" w:color="auto"/>
            <w:right w:val="none" w:sz="0" w:space="0" w:color="auto"/>
          </w:divBdr>
        </w:div>
        <w:div w:id="1353459077">
          <w:marLeft w:val="640"/>
          <w:marRight w:val="0"/>
          <w:marTop w:val="0"/>
          <w:marBottom w:val="0"/>
          <w:divBdr>
            <w:top w:val="none" w:sz="0" w:space="0" w:color="auto"/>
            <w:left w:val="none" w:sz="0" w:space="0" w:color="auto"/>
            <w:bottom w:val="none" w:sz="0" w:space="0" w:color="auto"/>
            <w:right w:val="none" w:sz="0" w:space="0" w:color="auto"/>
          </w:divBdr>
        </w:div>
        <w:div w:id="1363628437">
          <w:marLeft w:val="640"/>
          <w:marRight w:val="0"/>
          <w:marTop w:val="0"/>
          <w:marBottom w:val="0"/>
          <w:divBdr>
            <w:top w:val="none" w:sz="0" w:space="0" w:color="auto"/>
            <w:left w:val="none" w:sz="0" w:space="0" w:color="auto"/>
            <w:bottom w:val="none" w:sz="0" w:space="0" w:color="auto"/>
            <w:right w:val="none" w:sz="0" w:space="0" w:color="auto"/>
          </w:divBdr>
        </w:div>
        <w:div w:id="1414619911">
          <w:marLeft w:val="640"/>
          <w:marRight w:val="0"/>
          <w:marTop w:val="0"/>
          <w:marBottom w:val="0"/>
          <w:divBdr>
            <w:top w:val="none" w:sz="0" w:space="0" w:color="auto"/>
            <w:left w:val="none" w:sz="0" w:space="0" w:color="auto"/>
            <w:bottom w:val="none" w:sz="0" w:space="0" w:color="auto"/>
            <w:right w:val="none" w:sz="0" w:space="0" w:color="auto"/>
          </w:divBdr>
        </w:div>
        <w:div w:id="1435511402">
          <w:marLeft w:val="640"/>
          <w:marRight w:val="0"/>
          <w:marTop w:val="0"/>
          <w:marBottom w:val="0"/>
          <w:divBdr>
            <w:top w:val="none" w:sz="0" w:space="0" w:color="auto"/>
            <w:left w:val="none" w:sz="0" w:space="0" w:color="auto"/>
            <w:bottom w:val="none" w:sz="0" w:space="0" w:color="auto"/>
            <w:right w:val="none" w:sz="0" w:space="0" w:color="auto"/>
          </w:divBdr>
        </w:div>
        <w:div w:id="1533765245">
          <w:marLeft w:val="640"/>
          <w:marRight w:val="0"/>
          <w:marTop w:val="0"/>
          <w:marBottom w:val="0"/>
          <w:divBdr>
            <w:top w:val="none" w:sz="0" w:space="0" w:color="auto"/>
            <w:left w:val="none" w:sz="0" w:space="0" w:color="auto"/>
            <w:bottom w:val="none" w:sz="0" w:space="0" w:color="auto"/>
            <w:right w:val="none" w:sz="0" w:space="0" w:color="auto"/>
          </w:divBdr>
        </w:div>
        <w:div w:id="1676881378">
          <w:marLeft w:val="640"/>
          <w:marRight w:val="0"/>
          <w:marTop w:val="0"/>
          <w:marBottom w:val="0"/>
          <w:divBdr>
            <w:top w:val="none" w:sz="0" w:space="0" w:color="auto"/>
            <w:left w:val="none" w:sz="0" w:space="0" w:color="auto"/>
            <w:bottom w:val="none" w:sz="0" w:space="0" w:color="auto"/>
            <w:right w:val="none" w:sz="0" w:space="0" w:color="auto"/>
          </w:divBdr>
        </w:div>
        <w:div w:id="1708407442">
          <w:marLeft w:val="640"/>
          <w:marRight w:val="0"/>
          <w:marTop w:val="0"/>
          <w:marBottom w:val="0"/>
          <w:divBdr>
            <w:top w:val="none" w:sz="0" w:space="0" w:color="auto"/>
            <w:left w:val="none" w:sz="0" w:space="0" w:color="auto"/>
            <w:bottom w:val="none" w:sz="0" w:space="0" w:color="auto"/>
            <w:right w:val="none" w:sz="0" w:space="0" w:color="auto"/>
          </w:divBdr>
        </w:div>
        <w:div w:id="1799225802">
          <w:marLeft w:val="640"/>
          <w:marRight w:val="0"/>
          <w:marTop w:val="0"/>
          <w:marBottom w:val="0"/>
          <w:divBdr>
            <w:top w:val="none" w:sz="0" w:space="0" w:color="auto"/>
            <w:left w:val="none" w:sz="0" w:space="0" w:color="auto"/>
            <w:bottom w:val="none" w:sz="0" w:space="0" w:color="auto"/>
            <w:right w:val="none" w:sz="0" w:space="0" w:color="auto"/>
          </w:divBdr>
        </w:div>
        <w:div w:id="1811359128">
          <w:marLeft w:val="640"/>
          <w:marRight w:val="0"/>
          <w:marTop w:val="0"/>
          <w:marBottom w:val="0"/>
          <w:divBdr>
            <w:top w:val="none" w:sz="0" w:space="0" w:color="auto"/>
            <w:left w:val="none" w:sz="0" w:space="0" w:color="auto"/>
            <w:bottom w:val="none" w:sz="0" w:space="0" w:color="auto"/>
            <w:right w:val="none" w:sz="0" w:space="0" w:color="auto"/>
          </w:divBdr>
        </w:div>
        <w:div w:id="1833910471">
          <w:marLeft w:val="640"/>
          <w:marRight w:val="0"/>
          <w:marTop w:val="0"/>
          <w:marBottom w:val="0"/>
          <w:divBdr>
            <w:top w:val="none" w:sz="0" w:space="0" w:color="auto"/>
            <w:left w:val="none" w:sz="0" w:space="0" w:color="auto"/>
            <w:bottom w:val="none" w:sz="0" w:space="0" w:color="auto"/>
            <w:right w:val="none" w:sz="0" w:space="0" w:color="auto"/>
          </w:divBdr>
        </w:div>
        <w:div w:id="1897429361">
          <w:marLeft w:val="640"/>
          <w:marRight w:val="0"/>
          <w:marTop w:val="0"/>
          <w:marBottom w:val="0"/>
          <w:divBdr>
            <w:top w:val="none" w:sz="0" w:space="0" w:color="auto"/>
            <w:left w:val="none" w:sz="0" w:space="0" w:color="auto"/>
            <w:bottom w:val="none" w:sz="0" w:space="0" w:color="auto"/>
            <w:right w:val="none" w:sz="0" w:space="0" w:color="auto"/>
          </w:divBdr>
        </w:div>
        <w:div w:id="1907763764">
          <w:marLeft w:val="640"/>
          <w:marRight w:val="0"/>
          <w:marTop w:val="0"/>
          <w:marBottom w:val="0"/>
          <w:divBdr>
            <w:top w:val="none" w:sz="0" w:space="0" w:color="auto"/>
            <w:left w:val="none" w:sz="0" w:space="0" w:color="auto"/>
            <w:bottom w:val="none" w:sz="0" w:space="0" w:color="auto"/>
            <w:right w:val="none" w:sz="0" w:space="0" w:color="auto"/>
          </w:divBdr>
        </w:div>
        <w:div w:id="1931545825">
          <w:marLeft w:val="640"/>
          <w:marRight w:val="0"/>
          <w:marTop w:val="0"/>
          <w:marBottom w:val="0"/>
          <w:divBdr>
            <w:top w:val="none" w:sz="0" w:space="0" w:color="auto"/>
            <w:left w:val="none" w:sz="0" w:space="0" w:color="auto"/>
            <w:bottom w:val="none" w:sz="0" w:space="0" w:color="auto"/>
            <w:right w:val="none" w:sz="0" w:space="0" w:color="auto"/>
          </w:divBdr>
        </w:div>
        <w:div w:id="1988434085">
          <w:marLeft w:val="640"/>
          <w:marRight w:val="0"/>
          <w:marTop w:val="0"/>
          <w:marBottom w:val="0"/>
          <w:divBdr>
            <w:top w:val="none" w:sz="0" w:space="0" w:color="auto"/>
            <w:left w:val="none" w:sz="0" w:space="0" w:color="auto"/>
            <w:bottom w:val="none" w:sz="0" w:space="0" w:color="auto"/>
            <w:right w:val="none" w:sz="0" w:space="0" w:color="auto"/>
          </w:divBdr>
        </w:div>
        <w:div w:id="1995529049">
          <w:marLeft w:val="640"/>
          <w:marRight w:val="0"/>
          <w:marTop w:val="0"/>
          <w:marBottom w:val="0"/>
          <w:divBdr>
            <w:top w:val="none" w:sz="0" w:space="0" w:color="auto"/>
            <w:left w:val="none" w:sz="0" w:space="0" w:color="auto"/>
            <w:bottom w:val="none" w:sz="0" w:space="0" w:color="auto"/>
            <w:right w:val="none" w:sz="0" w:space="0" w:color="auto"/>
          </w:divBdr>
        </w:div>
        <w:div w:id="2032605196">
          <w:marLeft w:val="640"/>
          <w:marRight w:val="0"/>
          <w:marTop w:val="0"/>
          <w:marBottom w:val="0"/>
          <w:divBdr>
            <w:top w:val="none" w:sz="0" w:space="0" w:color="auto"/>
            <w:left w:val="none" w:sz="0" w:space="0" w:color="auto"/>
            <w:bottom w:val="none" w:sz="0" w:space="0" w:color="auto"/>
            <w:right w:val="none" w:sz="0" w:space="0" w:color="auto"/>
          </w:divBdr>
        </w:div>
        <w:div w:id="2048336324">
          <w:marLeft w:val="640"/>
          <w:marRight w:val="0"/>
          <w:marTop w:val="0"/>
          <w:marBottom w:val="0"/>
          <w:divBdr>
            <w:top w:val="none" w:sz="0" w:space="0" w:color="auto"/>
            <w:left w:val="none" w:sz="0" w:space="0" w:color="auto"/>
            <w:bottom w:val="none" w:sz="0" w:space="0" w:color="auto"/>
            <w:right w:val="none" w:sz="0" w:space="0" w:color="auto"/>
          </w:divBdr>
        </w:div>
        <w:div w:id="2081247826">
          <w:marLeft w:val="640"/>
          <w:marRight w:val="0"/>
          <w:marTop w:val="0"/>
          <w:marBottom w:val="0"/>
          <w:divBdr>
            <w:top w:val="none" w:sz="0" w:space="0" w:color="auto"/>
            <w:left w:val="none" w:sz="0" w:space="0" w:color="auto"/>
            <w:bottom w:val="none" w:sz="0" w:space="0" w:color="auto"/>
            <w:right w:val="none" w:sz="0" w:space="0" w:color="auto"/>
          </w:divBdr>
        </w:div>
        <w:div w:id="2097552167">
          <w:marLeft w:val="640"/>
          <w:marRight w:val="0"/>
          <w:marTop w:val="0"/>
          <w:marBottom w:val="0"/>
          <w:divBdr>
            <w:top w:val="none" w:sz="0" w:space="0" w:color="auto"/>
            <w:left w:val="none" w:sz="0" w:space="0" w:color="auto"/>
            <w:bottom w:val="none" w:sz="0" w:space="0" w:color="auto"/>
            <w:right w:val="none" w:sz="0" w:space="0" w:color="auto"/>
          </w:divBdr>
        </w:div>
      </w:divsChild>
    </w:div>
    <w:div w:id="1560434384">
      <w:bodyDiv w:val="1"/>
      <w:marLeft w:val="0"/>
      <w:marRight w:val="0"/>
      <w:marTop w:val="0"/>
      <w:marBottom w:val="0"/>
      <w:divBdr>
        <w:top w:val="none" w:sz="0" w:space="0" w:color="auto"/>
        <w:left w:val="none" w:sz="0" w:space="0" w:color="auto"/>
        <w:bottom w:val="none" w:sz="0" w:space="0" w:color="auto"/>
        <w:right w:val="none" w:sz="0" w:space="0" w:color="auto"/>
      </w:divBdr>
      <w:divsChild>
        <w:div w:id="15425182">
          <w:marLeft w:val="640"/>
          <w:marRight w:val="0"/>
          <w:marTop w:val="0"/>
          <w:marBottom w:val="0"/>
          <w:divBdr>
            <w:top w:val="none" w:sz="0" w:space="0" w:color="auto"/>
            <w:left w:val="none" w:sz="0" w:space="0" w:color="auto"/>
            <w:bottom w:val="none" w:sz="0" w:space="0" w:color="auto"/>
            <w:right w:val="none" w:sz="0" w:space="0" w:color="auto"/>
          </w:divBdr>
        </w:div>
        <w:div w:id="62723302">
          <w:marLeft w:val="640"/>
          <w:marRight w:val="0"/>
          <w:marTop w:val="0"/>
          <w:marBottom w:val="0"/>
          <w:divBdr>
            <w:top w:val="none" w:sz="0" w:space="0" w:color="auto"/>
            <w:left w:val="none" w:sz="0" w:space="0" w:color="auto"/>
            <w:bottom w:val="none" w:sz="0" w:space="0" w:color="auto"/>
            <w:right w:val="none" w:sz="0" w:space="0" w:color="auto"/>
          </w:divBdr>
        </w:div>
        <w:div w:id="248009678">
          <w:marLeft w:val="640"/>
          <w:marRight w:val="0"/>
          <w:marTop w:val="0"/>
          <w:marBottom w:val="0"/>
          <w:divBdr>
            <w:top w:val="none" w:sz="0" w:space="0" w:color="auto"/>
            <w:left w:val="none" w:sz="0" w:space="0" w:color="auto"/>
            <w:bottom w:val="none" w:sz="0" w:space="0" w:color="auto"/>
            <w:right w:val="none" w:sz="0" w:space="0" w:color="auto"/>
          </w:divBdr>
        </w:div>
        <w:div w:id="311831366">
          <w:marLeft w:val="640"/>
          <w:marRight w:val="0"/>
          <w:marTop w:val="0"/>
          <w:marBottom w:val="0"/>
          <w:divBdr>
            <w:top w:val="none" w:sz="0" w:space="0" w:color="auto"/>
            <w:left w:val="none" w:sz="0" w:space="0" w:color="auto"/>
            <w:bottom w:val="none" w:sz="0" w:space="0" w:color="auto"/>
            <w:right w:val="none" w:sz="0" w:space="0" w:color="auto"/>
          </w:divBdr>
        </w:div>
        <w:div w:id="424500915">
          <w:marLeft w:val="640"/>
          <w:marRight w:val="0"/>
          <w:marTop w:val="0"/>
          <w:marBottom w:val="0"/>
          <w:divBdr>
            <w:top w:val="none" w:sz="0" w:space="0" w:color="auto"/>
            <w:left w:val="none" w:sz="0" w:space="0" w:color="auto"/>
            <w:bottom w:val="none" w:sz="0" w:space="0" w:color="auto"/>
            <w:right w:val="none" w:sz="0" w:space="0" w:color="auto"/>
          </w:divBdr>
        </w:div>
        <w:div w:id="438574636">
          <w:marLeft w:val="640"/>
          <w:marRight w:val="0"/>
          <w:marTop w:val="0"/>
          <w:marBottom w:val="0"/>
          <w:divBdr>
            <w:top w:val="none" w:sz="0" w:space="0" w:color="auto"/>
            <w:left w:val="none" w:sz="0" w:space="0" w:color="auto"/>
            <w:bottom w:val="none" w:sz="0" w:space="0" w:color="auto"/>
            <w:right w:val="none" w:sz="0" w:space="0" w:color="auto"/>
          </w:divBdr>
        </w:div>
        <w:div w:id="587465669">
          <w:marLeft w:val="640"/>
          <w:marRight w:val="0"/>
          <w:marTop w:val="0"/>
          <w:marBottom w:val="0"/>
          <w:divBdr>
            <w:top w:val="none" w:sz="0" w:space="0" w:color="auto"/>
            <w:left w:val="none" w:sz="0" w:space="0" w:color="auto"/>
            <w:bottom w:val="none" w:sz="0" w:space="0" w:color="auto"/>
            <w:right w:val="none" w:sz="0" w:space="0" w:color="auto"/>
          </w:divBdr>
        </w:div>
        <w:div w:id="592402504">
          <w:marLeft w:val="640"/>
          <w:marRight w:val="0"/>
          <w:marTop w:val="0"/>
          <w:marBottom w:val="0"/>
          <w:divBdr>
            <w:top w:val="none" w:sz="0" w:space="0" w:color="auto"/>
            <w:left w:val="none" w:sz="0" w:space="0" w:color="auto"/>
            <w:bottom w:val="none" w:sz="0" w:space="0" w:color="auto"/>
            <w:right w:val="none" w:sz="0" w:space="0" w:color="auto"/>
          </w:divBdr>
        </w:div>
        <w:div w:id="707341782">
          <w:marLeft w:val="640"/>
          <w:marRight w:val="0"/>
          <w:marTop w:val="0"/>
          <w:marBottom w:val="0"/>
          <w:divBdr>
            <w:top w:val="none" w:sz="0" w:space="0" w:color="auto"/>
            <w:left w:val="none" w:sz="0" w:space="0" w:color="auto"/>
            <w:bottom w:val="none" w:sz="0" w:space="0" w:color="auto"/>
            <w:right w:val="none" w:sz="0" w:space="0" w:color="auto"/>
          </w:divBdr>
        </w:div>
        <w:div w:id="741954416">
          <w:marLeft w:val="640"/>
          <w:marRight w:val="0"/>
          <w:marTop w:val="0"/>
          <w:marBottom w:val="0"/>
          <w:divBdr>
            <w:top w:val="none" w:sz="0" w:space="0" w:color="auto"/>
            <w:left w:val="none" w:sz="0" w:space="0" w:color="auto"/>
            <w:bottom w:val="none" w:sz="0" w:space="0" w:color="auto"/>
            <w:right w:val="none" w:sz="0" w:space="0" w:color="auto"/>
          </w:divBdr>
        </w:div>
        <w:div w:id="753624874">
          <w:marLeft w:val="640"/>
          <w:marRight w:val="0"/>
          <w:marTop w:val="0"/>
          <w:marBottom w:val="0"/>
          <w:divBdr>
            <w:top w:val="none" w:sz="0" w:space="0" w:color="auto"/>
            <w:left w:val="none" w:sz="0" w:space="0" w:color="auto"/>
            <w:bottom w:val="none" w:sz="0" w:space="0" w:color="auto"/>
            <w:right w:val="none" w:sz="0" w:space="0" w:color="auto"/>
          </w:divBdr>
        </w:div>
        <w:div w:id="796871097">
          <w:marLeft w:val="640"/>
          <w:marRight w:val="0"/>
          <w:marTop w:val="0"/>
          <w:marBottom w:val="0"/>
          <w:divBdr>
            <w:top w:val="none" w:sz="0" w:space="0" w:color="auto"/>
            <w:left w:val="none" w:sz="0" w:space="0" w:color="auto"/>
            <w:bottom w:val="none" w:sz="0" w:space="0" w:color="auto"/>
            <w:right w:val="none" w:sz="0" w:space="0" w:color="auto"/>
          </w:divBdr>
        </w:div>
        <w:div w:id="813521814">
          <w:marLeft w:val="640"/>
          <w:marRight w:val="0"/>
          <w:marTop w:val="0"/>
          <w:marBottom w:val="0"/>
          <w:divBdr>
            <w:top w:val="none" w:sz="0" w:space="0" w:color="auto"/>
            <w:left w:val="none" w:sz="0" w:space="0" w:color="auto"/>
            <w:bottom w:val="none" w:sz="0" w:space="0" w:color="auto"/>
            <w:right w:val="none" w:sz="0" w:space="0" w:color="auto"/>
          </w:divBdr>
        </w:div>
        <w:div w:id="902328335">
          <w:marLeft w:val="640"/>
          <w:marRight w:val="0"/>
          <w:marTop w:val="0"/>
          <w:marBottom w:val="0"/>
          <w:divBdr>
            <w:top w:val="none" w:sz="0" w:space="0" w:color="auto"/>
            <w:left w:val="none" w:sz="0" w:space="0" w:color="auto"/>
            <w:bottom w:val="none" w:sz="0" w:space="0" w:color="auto"/>
            <w:right w:val="none" w:sz="0" w:space="0" w:color="auto"/>
          </w:divBdr>
        </w:div>
        <w:div w:id="966744222">
          <w:marLeft w:val="640"/>
          <w:marRight w:val="0"/>
          <w:marTop w:val="0"/>
          <w:marBottom w:val="0"/>
          <w:divBdr>
            <w:top w:val="none" w:sz="0" w:space="0" w:color="auto"/>
            <w:left w:val="none" w:sz="0" w:space="0" w:color="auto"/>
            <w:bottom w:val="none" w:sz="0" w:space="0" w:color="auto"/>
            <w:right w:val="none" w:sz="0" w:space="0" w:color="auto"/>
          </w:divBdr>
        </w:div>
        <w:div w:id="988285841">
          <w:marLeft w:val="640"/>
          <w:marRight w:val="0"/>
          <w:marTop w:val="0"/>
          <w:marBottom w:val="0"/>
          <w:divBdr>
            <w:top w:val="none" w:sz="0" w:space="0" w:color="auto"/>
            <w:left w:val="none" w:sz="0" w:space="0" w:color="auto"/>
            <w:bottom w:val="none" w:sz="0" w:space="0" w:color="auto"/>
            <w:right w:val="none" w:sz="0" w:space="0" w:color="auto"/>
          </w:divBdr>
        </w:div>
        <w:div w:id="1056006460">
          <w:marLeft w:val="640"/>
          <w:marRight w:val="0"/>
          <w:marTop w:val="0"/>
          <w:marBottom w:val="0"/>
          <w:divBdr>
            <w:top w:val="none" w:sz="0" w:space="0" w:color="auto"/>
            <w:left w:val="none" w:sz="0" w:space="0" w:color="auto"/>
            <w:bottom w:val="none" w:sz="0" w:space="0" w:color="auto"/>
            <w:right w:val="none" w:sz="0" w:space="0" w:color="auto"/>
          </w:divBdr>
        </w:div>
        <w:div w:id="1142112309">
          <w:marLeft w:val="640"/>
          <w:marRight w:val="0"/>
          <w:marTop w:val="0"/>
          <w:marBottom w:val="0"/>
          <w:divBdr>
            <w:top w:val="none" w:sz="0" w:space="0" w:color="auto"/>
            <w:left w:val="none" w:sz="0" w:space="0" w:color="auto"/>
            <w:bottom w:val="none" w:sz="0" w:space="0" w:color="auto"/>
            <w:right w:val="none" w:sz="0" w:space="0" w:color="auto"/>
          </w:divBdr>
        </w:div>
        <w:div w:id="1156341461">
          <w:marLeft w:val="640"/>
          <w:marRight w:val="0"/>
          <w:marTop w:val="0"/>
          <w:marBottom w:val="0"/>
          <w:divBdr>
            <w:top w:val="none" w:sz="0" w:space="0" w:color="auto"/>
            <w:left w:val="none" w:sz="0" w:space="0" w:color="auto"/>
            <w:bottom w:val="none" w:sz="0" w:space="0" w:color="auto"/>
            <w:right w:val="none" w:sz="0" w:space="0" w:color="auto"/>
          </w:divBdr>
        </w:div>
        <w:div w:id="1195537704">
          <w:marLeft w:val="640"/>
          <w:marRight w:val="0"/>
          <w:marTop w:val="0"/>
          <w:marBottom w:val="0"/>
          <w:divBdr>
            <w:top w:val="none" w:sz="0" w:space="0" w:color="auto"/>
            <w:left w:val="none" w:sz="0" w:space="0" w:color="auto"/>
            <w:bottom w:val="none" w:sz="0" w:space="0" w:color="auto"/>
            <w:right w:val="none" w:sz="0" w:space="0" w:color="auto"/>
          </w:divBdr>
        </w:div>
        <w:div w:id="1396123445">
          <w:marLeft w:val="640"/>
          <w:marRight w:val="0"/>
          <w:marTop w:val="0"/>
          <w:marBottom w:val="0"/>
          <w:divBdr>
            <w:top w:val="none" w:sz="0" w:space="0" w:color="auto"/>
            <w:left w:val="none" w:sz="0" w:space="0" w:color="auto"/>
            <w:bottom w:val="none" w:sz="0" w:space="0" w:color="auto"/>
            <w:right w:val="none" w:sz="0" w:space="0" w:color="auto"/>
          </w:divBdr>
        </w:div>
        <w:div w:id="1465344670">
          <w:marLeft w:val="640"/>
          <w:marRight w:val="0"/>
          <w:marTop w:val="0"/>
          <w:marBottom w:val="0"/>
          <w:divBdr>
            <w:top w:val="none" w:sz="0" w:space="0" w:color="auto"/>
            <w:left w:val="none" w:sz="0" w:space="0" w:color="auto"/>
            <w:bottom w:val="none" w:sz="0" w:space="0" w:color="auto"/>
            <w:right w:val="none" w:sz="0" w:space="0" w:color="auto"/>
          </w:divBdr>
        </w:div>
        <w:div w:id="1482577879">
          <w:marLeft w:val="640"/>
          <w:marRight w:val="0"/>
          <w:marTop w:val="0"/>
          <w:marBottom w:val="0"/>
          <w:divBdr>
            <w:top w:val="none" w:sz="0" w:space="0" w:color="auto"/>
            <w:left w:val="none" w:sz="0" w:space="0" w:color="auto"/>
            <w:bottom w:val="none" w:sz="0" w:space="0" w:color="auto"/>
            <w:right w:val="none" w:sz="0" w:space="0" w:color="auto"/>
          </w:divBdr>
        </w:div>
        <w:div w:id="1767965982">
          <w:marLeft w:val="640"/>
          <w:marRight w:val="0"/>
          <w:marTop w:val="0"/>
          <w:marBottom w:val="0"/>
          <w:divBdr>
            <w:top w:val="none" w:sz="0" w:space="0" w:color="auto"/>
            <w:left w:val="none" w:sz="0" w:space="0" w:color="auto"/>
            <w:bottom w:val="none" w:sz="0" w:space="0" w:color="auto"/>
            <w:right w:val="none" w:sz="0" w:space="0" w:color="auto"/>
          </w:divBdr>
        </w:div>
        <w:div w:id="1777215748">
          <w:marLeft w:val="640"/>
          <w:marRight w:val="0"/>
          <w:marTop w:val="0"/>
          <w:marBottom w:val="0"/>
          <w:divBdr>
            <w:top w:val="none" w:sz="0" w:space="0" w:color="auto"/>
            <w:left w:val="none" w:sz="0" w:space="0" w:color="auto"/>
            <w:bottom w:val="none" w:sz="0" w:space="0" w:color="auto"/>
            <w:right w:val="none" w:sz="0" w:space="0" w:color="auto"/>
          </w:divBdr>
        </w:div>
        <w:div w:id="1798454705">
          <w:marLeft w:val="640"/>
          <w:marRight w:val="0"/>
          <w:marTop w:val="0"/>
          <w:marBottom w:val="0"/>
          <w:divBdr>
            <w:top w:val="none" w:sz="0" w:space="0" w:color="auto"/>
            <w:left w:val="none" w:sz="0" w:space="0" w:color="auto"/>
            <w:bottom w:val="none" w:sz="0" w:space="0" w:color="auto"/>
            <w:right w:val="none" w:sz="0" w:space="0" w:color="auto"/>
          </w:divBdr>
        </w:div>
        <w:div w:id="1938782874">
          <w:marLeft w:val="640"/>
          <w:marRight w:val="0"/>
          <w:marTop w:val="0"/>
          <w:marBottom w:val="0"/>
          <w:divBdr>
            <w:top w:val="none" w:sz="0" w:space="0" w:color="auto"/>
            <w:left w:val="none" w:sz="0" w:space="0" w:color="auto"/>
            <w:bottom w:val="none" w:sz="0" w:space="0" w:color="auto"/>
            <w:right w:val="none" w:sz="0" w:space="0" w:color="auto"/>
          </w:divBdr>
        </w:div>
        <w:div w:id="2080592276">
          <w:marLeft w:val="640"/>
          <w:marRight w:val="0"/>
          <w:marTop w:val="0"/>
          <w:marBottom w:val="0"/>
          <w:divBdr>
            <w:top w:val="none" w:sz="0" w:space="0" w:color="auto"/>
            <w:left w:val="none" w:sz="0" w:space="0" w:color="auto"/>
            <w:bottom w:val="none" w:sz="0" w:space="0" w:color="auto"/>
            <w:right w:val="none" w:sz="0" w:space="0" w:color="auto"/>
          </w:divBdr>
        </w:div>
      </w:divsChild>
    </w:div>
    <w:div w:id="1564411085">
      <w:bodyDiv w:val="1"/>
      <w:marLeft w:val="0"/>
      <w:marRight w:val="0"/>
      <w:marTop w:val="0"/>
      <w:marBottom w:val="0"/>
      <w:divBdr>
        <w:top w:val="none" w:sz="0" w:space="0" w:color="auto"/>
        <w:left w:val="none" w:sz="0" w:space="0" w:color="auto"/>
        <w:bottom w:val="none" w:sz="0" w:space="0" w:color="auto"/>
        <w:right w:val="none" w:sz="0" w:space="0" w:color="auto"/>
      </w:divBdr>
      <w:divsChild>
        <w:div w:id="28456321">
          <w:marLeft w:val="640"/>
          <w:marRight w:val="0"/>
          <w:marTop w:val="0"/>
          <w:marBottom w:val="0"/>
          <w:divBdr>
            <w:top w:val="none" w:sz="0" w:space="0" w:color="auto"/>
            <w:left w:val="none" w:sz="0" w:space="0" w:color="auto"/>
            <w:bottom w:val="none" w:sz="0" w:space="0" w:color="auto"/>
            <w:right w:val="none" w:sz="0" w:space="0" w:color="auto"/>
          </w:divBdr>
        </w:div>
        <w:div w:id="52587289">
          <w:marLeft w:val="640"/>
          <w:marRight w:val="0"/>
          <w:marTop w:val="0"/>
          <w:marBottom w:val="0"/>
          <w:divBdr>
            <w:top w:val="none" w:sz="0" w:space="0" w:color="auto"/>
            <w:left w:val="none" w:sz="0" w:space="0" w:color="auto"/>
            <w:bottom w:val="none" w:sz="0" w:space="0" w:color="auto"/>
            <w:right w:val="none" w:sz="0" w:space="0" w:color="auto"/>
          </w:divBdr>
        </w:div>
        <w:div w:id="96172333">
          <w:marLeft w:val="640"/>
          <w:marRight w:val="0"/>
          <w:marTop w:val="0"/>
          <w:marBottom w:val="0"/>
          <w:divBdr>
            <w:top w:val="none" w:sz="0" w:space="0" w:color="auto"/>
            <w:left w:val="none" w:sz="0" w:space="0" w:color="auto"/>
            <w:bottom w:val="none" w:sz="0" w:space="0" w:color="auto"/>
            <w:right w:val="none" w:sz="0" w:space="0" w:color="auto"/>
          </w:divBdr>
        </w:div>
        <w:div w:id="114561721">
          <w:marLeft w:val="640"/>
          <w:marRight w:val="0"/>
          <w:marTop w:val="0"/>
          <w:marBottom w:val="0"/>
          <w:divBdr>
            <w:top w:val="none" w:sz="0" w:space="0" w:color="auto"/>
            <w:left w:val="none" w:sz="0" w:space="0" w:color="auto"/>
            <w:bottom w:val="none" w:sz="0" w:space="0" w:color="auto"/>
            <w:right w:val="none" w:sz="0" w:space="0" w:color="auto"/>
          </w:divBdr>
        </w:div>
        <w:div w:id="154080154">
          <w:marLeft w:val="640"/>
          <w:marRight w:val="0"/>
          <w:marTop w:val="0"/>
          <w:marBottom w:val="0"/>
          <w:divBdr>
            <w:top w:val="none" w:sz="0" w:space="0" w:color="auto"/>
            <w:left w:val="none" w:sz="0" w:space="0" w:color="auto"/>
            <w:bottom w:val="none" w:sz="0" w:space="0" w:color="auto"/>
            <w:right w:val="none" w:sz="0" w:space="0" w:color="auto"/>
          </w:divBdr>
        </w:div>
        <w:div w:id="164789608">
          <w:marLeft w:val="640"/>
          <w:marRight w:val="0"/>
          <w:marTop w:val="0"/>
          <w:marBottom w:val="0"/>
          <w:divBdr>
            <w:top w:val="none" w:sz="0" w:space="0" w:color="auto"/>
            <w:left w:val="none" w:sz="0" w:space="0" w:color="auto"/>
            <w:bottom w:val="none" w:sz="0" w:space="0" w:color="auto"/>
            <w:right w:val="none" w:sz="0" w:space="0" w:color="auto"/>
          </w:divBdr>
        </w:div>
        <w:div w:id="164833264">
          <w:marLeft w:val="640"/>
          <w:marRight w:val="0"/>
          <w:marTop w:val="0"/>
          <w:marBottom w:val="0"/>
          <w:divBdr>
            <w:top w:val="none" w:sz="0" w:space="0" w:color="auto"/>
            <w:left w:val="none" w:sz="0" w:space="0" w:color="auto"/>
            <w:bottom w:val="none" w:sz="0" w:space="0" w:color="auto"/>
            <w:right w:val="none" w:sz="0" w:space="0" w:color="auto"/>
          </w:divBdr>
        </w:div>
        <w:div w:id="168640941">
          <w:marLeft w:val="640"/>
          <w:marRight w:val="0"/>
          <w:marTop w:val="0"/>
          <w:marBottom w:val="0"/>
          <w:divBdr>
            <w:top w:val="none" w:sz="0" w:space="0" w:color="auto"/>
            <w:left w:val="none" w:sz="0" w:space="0" w:color="auto"/>
            <w:bottom w:val="none" w:sz="0" w:space="0" w:color="auto"/>
            <w:right w:val="none" w:sz="0" w:space="0" w:color="auto"/>
          </w:divBdr>
        </w:div>
        <w:div w:id="224341657">
          <w:marLeft w:val="640"/>
          <w:marRight w:val="0"/>
          <w:marTop w:val="0"/>
          <w:marBottom w:val="0"/>
          <w:divBdr>
            <w:top w:val="none" w:sz="0" w:space="0" w:color="auto"/>
            <w:left w:val="none" w:sz="0" w:space="0" w:color="auto"/>
            <w:bottom w:val="none" w:sz="0" w:space="0" w:color="auto"/>
            <w:right w:val="none" w:sz="0" w:space="0" w:color="auto"/>
          </w:divBdr>
        </w:div>
        <w:div w:id="263533823">
          <w:marLeft w:val="640"/>
          <w:marRight w:val="0"/>
          <w:marTop w:val="0"/>
          <w:marBottom w:val="0"/>
          <w:divBdr>
            <w:top w:val="none" w:sz="0" w:space="0" w:color="auto"/>
            <w:left w:val="none" w:sz="0" w:space="0" w:color="auto"/>
            <w:bottom w:val="none" w:sz="0" w:space="0" w:color="auto"/>
            <w:right w:val="none" w:sz="0" w:space="0" w:color="auto"/>
          </w:divBdr>
        </w:div>
        <w:div w:id="325521492">
          <w:marLeft w:val="640"/>
          <w:marRight w:val="0"/>
          <w:marTop w:val="0"/>
          <w:marBottom w:val="0"/>
          <w:divBdr>
            <w:top w:val="none" w:sz="0" w:space="0" w:color="auto"/>
            <w:left w:val="none" w:sz="0" w:space="0" w:color="auto"/>
            <w:bottom w:val="none" w:sz="0" w:space="0" w:color="auto"/>
            <w:right w:val="none" w:sz="0" w:space="0" w:color="auto"/>
          </w:divBdr>
        </w:div>
        <w:div w:id="360473329">
          <w:marLeft w:val="640"/>
          <w:marRight w:val="0"/>
          <w:marTop w:val="0"/>
          <w:marBottom w:val="0"/>
          <w:divBdr>
            <w:top w:val="none" w:sz="0" w:space="0" w:color="auto"/>
            <w:left w:val="none" w:sz="0" w:space="0" w:color="auto"/>
            <w:bottom w:val="none" w:sz="0" w:space="0" w:color="auto"/>
            <w:right w:val="none" w:sz="0" w:space="0" w:color="auto"/>
          </w:divBdr>
        </w:div>
        <w:div w:id="367873452">
          <w:marLeft w:val="640"/>
          <w:marRight w:val="0"/>
          <w:marTop w:val="0"/>
          <w:marBottom w:val="0"/>
          <w:divBdr>
            <w:top w:val="none" w:sz="0" w:space="0" w:color="auto"/>
            <w:left w:val="none" w:sz="0" w:space="0" w:color="auto"/>
            <w:bottom w:val="none" w:sz="0" w:space="0" w:color="auto"/>
            <w:right w:val="none" w:sz="0" w:space="0" w:color="auto"/>
          </w:divBdr>
        </w:div>
        <w:div w:id="371269320">
          <w:marLeft w:val="640"/>
          <w:marRight w:val="0"/>
          <w:marTop w:val="0"/>
          <w:marBottom w:val="0"/>
          <w:divBdr>
            <w:top w:val="none" w:sz="0" w:space="0" w:color="auto"/>
            <w:left w:val="none" w:sz="0" w:space="0" w:color="auto"/>
            <w:bottom w:val="none" w:sz="0" w:space="0" w:color="auto"/>
            <w:right w:val="none" w:sz="0" w:space="0" w:color="auto"/>
          </w:divBdr>
        </w:div>
        <w:div w:id="373430096">
          <w:marLeft w:val="640"/>
          <w:marRight w:val="0"/>
          <w:marTop w:val="0"/>
          <w:marBottom w:val="0"/>
          <w:divBdr>
            <w:top w:val="none" w:sz="0" w:space="0" w:color="auto"/>
            <w:left w:val="none" w:sz="0" w:space="0" w:color="auto"/>
            <w:bottom w:val="none" w:sz="0" w:space="0" w:color="auto"/>
            <w:right w:val="none" w:sz="0" w:space="0" w:color="auto"/>
          </w:divBdr>
        </w:div>
        <w:div w:id="390620554">
          <w:marLeft w:val="640"/>
          <w:marRight w:val="0"/>
          <w:marTop w:val="0"/>
          <w:marBottom w:val="0"/>
          <w:divBdr>
            <w:top w:val="none" w:sz="0" w:space="0" w:color="auto"/>
            <w:left w:val="none" w:sz="0" w:space="0" w:color="auto"/>
            <w:bottom w:val="none" w:sz="0" w:space="0" w:color="auto"/>
            <w:right w:val="none" w:sz="0" w:space="0" w:color="auto"/>
          </w:divBdr>
        </w:div>
        <w:div w:id="399522955">
          <w:marLeft w:val="640"/>
          <w:marRight w:val="0"/>
          <w:marTop w:val="0"/>
          <w:marBottom w:val="0"/>
          <w:divBdr>
            <w:top w:val="none" w:sz="0" w:space="0" w:color="auto"/>
            <w:left w:val="none" w:sz="0" w:space="0" w:color="auto"/>
            <w:bottom w:val="none" w:sz="0" w:space="0" w:color="auto"/>
            <w:right w:val="none" w:sz="0" w:space="0" w:color="auto"/>
          </w:divBdr>
        </w:div>
        <w:div w:id="454180503">
          <w:marLeft w:val="640"/>
          <w:marRight w:val="0"/>
          <w:marTop w:val="0"/>
          <w:marBottom w:val="0"/>
          <w:divBdr>
            <w:top w:val="none" w:sz="0" w:space="0" w:color="auto"/>
            <w:left w:val="none" w:sz="0" w:space="0" w:color="auto"/>
            <w:bottom w:val="none" w:sz="0" w:space="0" w:color="auto"/>
            <w:right w:val="none" w:sz="0" w:space="0" w:color="auto"/>
          </w:divBdr>
        </w:div>
        <w:div w:id="504563582">
          <w:marLeft w:val="640"/>
          <w:marRight w:val="0"/>
          <w:marTop w:val="0"/>
          <w:marBottom w:val="0"/>
          <w:divBdr>
            <w:top w:val="none" w:sz="0" w:space="0" w:color="auto"/>
            <w:left w:val="none" w:sz="0" w:space="0" w:color="auto"/>
            <w:bottom w:val="none" w:sz="0" w:space="0" w:color="auto"/>
            <w:right w:val="none" w:sz="0" w:space="0" w:color="auto"/>
          </w:divBdr>
        </w:div>
        <w:div w:id="562371235">
          <w:marLeft w:val="640"/>
          <w:marRight w:val="0"/>
          <w:marTop w:val="0"/>
          <w:marBottom w:val="0"/>
          <w:divBdr>
            <w:top w:val="none" w:sz="0" w:space="0" w:color="auto"/>
            <w:left w:val="none" w:sz="0" w:space="0" w:color="auto"/>
            <w:bottom w:val="none" w:sz="0" w:space="0" w:color="auto"/>
            <w:right w:val="none" w:sz="0" w:space="0" w:color="auto"/>
          </w:divBdr>
        </w:div>
        <w:div w:id="577255374">
          <w:marLeft w:val="640"/>
          <w:marRight w:val="0"/>
          <w:marTop w:val="0"/>
          <w:marBottom w:val="0"/>
          <w:divBdr>
            <w:top w:val="none" w:sz="0" w:space="0" w:color="auto"/>
            <w:left w:val="none" w:sz="0" w:space="0" w:color="auto"/>
            <w:bottom w:val="none" w:sz="0" w:space="0" w:color="auto"/>
            <w:right w:val="none" w:sz="0" w:space="0" w:color="auto"/>
          </w:divBdr>
        </w:div>
        <w:div w:id="592203640">
          <w:marLeft w:val="640"/>
          <w:marRight w:val="0"/>
          <w:marTop w:val="0"/>
          <w:marBottom w:val="0"/>
          <w:divBdr>
            <w:top w:val="none" w:sz="0" w:space="0" w:color="auto"/>
            <w:left w:val="none" w:sz="0" w:space="0" w:color="auto"/>
            <w:bottom w:val="none" w:sz="0" w:space="0" w:color="auto"/>
            <w:right w:val="none" w:sz="0" w:space="0" w:color="auto"/>
          </w:divBdr>
        </w:div>
        <w:div w:id="599603180">
          <w:marLeft w:val="640"/>
          <w:marRight w:val="0"/>
          <w:marTop w:val="0"/>
          <w:marBottom w:val="0"/>
          <w:divBdr>
            <w:top w:val="none" w:sz="0" w:space="0" w:color="auto"/>
            <w:left w:val="none" w:sz="0" w:space="0" w:color="auto"/>
            <w:bottom w:val="none" w:sz="0" w:space="0" w:color="auto"/>
            <w:right w:val="none" w:sz="0" w:space="0" w:color="auto"/>
          </w:divBdr>
        </w:div>
        <w:div w:id="650132989">
          <w:marLeft w:val="640"/>
          <w:marRight w:val="0"/>
          <w:marTop w:val="0"/>
          <w:marBottom w:val="0"/>
          <w:divBdr>
            <w:top w:val="none" w:sz="0" w:space="0" w:color="auto"/>
            <w:left w:val="none" w:sz="0" w:space="0" w:color="auto"/>
            <w:bottom w:val="none" w:sz="0" w:space="0" w:color="auto"/>
            <w:right w:val="none" w:sz="0" w:space="0" w:color="auto"/>
          </w:divBdr>
        </w:div>
        <w:div w:id="735931556">
          <w:marLeft w:val="640"/>
          <w:marRight w:val="0"/>
          <w:marTop w:val="0"/>
          <w:marBottom w:val="0"/>
          <w:divBdr>
            <w:top w:val="none" w:sz="0" w:space="0" w:color="auto"/>
            <w:left w:val="none" w:sz="0" w:space="0" w:color="auto"/>
            <w:bottom w:val="none" w:sz="0" w:space="0" w:color="auto"/>
            <w:right w:val="none" w:sz="0" w:space="0" w:color="auto"/>
          </w:divBdr>
        </w:div>
        <w:div w:id="752121763">
          <w:marLeft w:val="640"/>
          <w:marRight w:val="0"/>
          <w:marTop w:val="0"/>
          <w:marBottom w:val="0"/>
          <w:divBdr>
            <w:top w:val="none" w:sz="0" w:space="0" w:color="auto"/>
            <w:left w:val="none" w:sz="0" w:space="0" w:color="auto"/>
            <w:bottom w:val="none" w:sz="0" w:space="0" w:color="auto"/>
            <w:right w:val="none" w:sz="0" w:space="0" w:color="auto"/>
          </w:divBdr>
        </w:div>
        <w:div w:id="791871657">
          <w:marLeft w:val="640"/>
          <w:marRight w:val="0"/>
          <w:marTop w:val="0"/>
          <w:marBottom w:val="0"/>
          <w:divBdr>
            <w:top w:val="none" w:sz="0" w:space="0" w:color="auto"/>
            <w:left w:val="none" w:sz="0" w:space="0" w:color="auto"/>
            <w:bottom w:val="none" w:sz="0" w:space="0" w:color="auto"/>
            <w:right w:val="none" w:sz="0" w:space="0" w:color="auto"/>
          </w:divBdr>
        </w:div>
        <w:div w:id="805977323">
          <w:marLeft w:val="640"/>
          <w:marRight w:val="0"/>
          <w:marTop w:val="0"/>
          <w:marBottom w:val="0"/>
          <w:divBdr>
            <w:top w:val="none" w:sz="0" w:space="0" w:color="auto"/>
            <w:left w:val="none" w:sz="0" w:space="0" w:color="auto"/>
            <w:bottom w:val="none" w:sz="0" w:space="0" w:color="auto"/>
            <w:right w:val="none" w:sz="0" w:space="0" w:color="auto"/>
          </w:divBdr>
        </w:div>
        <w:div w:id="844901140">
          <w:marLeft w:val="640"/>
          <w:marRight w:val="0"/>
          <w:marTop w:val="0"/>
          <w:marBottom w:val="0"/>
          <w:divBdr>
            <w:top w:val="none" w:sz="0" w:space="0" w:color="auto"/>
            <w:left w:val="none" w:sz="0" w:space="0" w:color="auto"/>
            <w:bottom w:val="none" w:sz="0" w:space="0" w:color="auto"/>
            <w:right w:val="none" w:sz="0" w:space="0" w:color="auto"/>
          </w:divBdr>
        </w:div>
        <w:div w:id="852451437">
          <w:marLeft w:val="640"/>
          <w:marRight w:val="0"/>
          <w:marTop w:val="0"/>
          <w:marBottom w:val="0"/>
          <w:divBdr>
            <w:top w:val="none" w:sz="0" w:space="0" w:color="auto"/>
            <w:left w:val="none" w:sz="0" w:space="0" w:color="auto"/>
            <w:bottom w:val="none" w:sz="0" w:space="0" w:color="auto"/>
            <w:right w:val="none" w:sz="0" w:space="0" w:color="auto"/>
          </w:divBdr>
        </w:div>
        <w:div w:id="962660413">
          <w:marLeft w:val="640"/>
          <w:marRight w:val="0"/>
          <w:marTop w:val="0"/>
          <w:marBottom w:val="0"/>
          <w:divBdr>
            <w:top w:val="none" w:sz="0" w:space="0" w:color="auto"/>
            <w:left w:val="none" w:sz="0" w:space="0" w:color="auto"/>
            <w:bottom w:val="none" w:sz="0" w:space="0" w:color="auto"/>
            <w:right w:val="none" w:sz="0" w:space="0" w:color="auto"/>
          </w:divBdr>
        </w:div>
        <w:div w:id="992371637">
          <w:marLeft w:val="640"/>
          <w:marRight w:val="0"/>
          <w:marTop w:val="0"/>
          <w:marBottom w:val="0"/>
          <w:divBdr>
            <w:top w:val="none" w:sz="0" w:space="0" w:color="auto"/>
            <w:left w:val="none" w:sz="0" w:space="0" w:color="auto"/>
            <w:bottom w:val="none" w:sz="0" w:space="0" w:color="auto"/>
            <w:right w:val="none" w:sz="0" w:space="0" w:color="auto"/>
          </w:divBdr>
        </w:div>
        <w:div w:id="1024554453">
          <w:marLeft w:val="640"/>
          <w:marRight w:val="0"/>
          <w:marTop w:val="0"/>
          <w:marBottom w:val="0"/>
          <w:divBdr>
            <w:top w:val="none" w:sz="0" w:space="0" w:color="auto"/>
            <w:left w:val="none" w:sz="0" w:space="0" w:color="auto"/>
            <w:bottom w:val="none" w:sz="0" w:space="0" w:color="auto"/>
            <w:right w:val="none" w:sz="0" w:space="0" w:color="auto"/>
          </w:divBdr>
        </w:div>
        <w:div w:id="1068698178">
          <w:marLeft w:val="640"/>
          <w:marRight w:val="0"/>
          <w:marTop w:val="0"/>
          <w:marBottom w:val="0"/>
          <w:divBdr>
            <w:top w:val="none" w:sz="0" w:space="0" w:color="auto"/>
            <w:left w:val="none" w:sz="0" w:space="0" w:color="auto"/>
            <w:bottom w:val="none" w:sz="0" w:space="0" w:color="auto"/>
            <w:right w:val="none" w:sz="0" w:space="0" w:color="auto"/>
          </w:divBdr>
        </w:div>
        <w:div w:id="1091271879">
          <w:marLeft w:val="640"/>
          <w:marRight w:val="0"/>
          <w:marTop w:val="0"/>
          <w:marBottom w:val="0"/>
          <w:divBdr>
            <w:top w:val="none" w:sz="0" w:space="0" w:color="auto"/>
            <w:left w:val="none" w:sz="0" w:space="0" w:color="auto"/>
            <w:bottom w:val="none" w:sz="0" w:space="0" w:color="auto"/>
            <w:right w:val="none" w:sz="0" w:space="0" w:color="auto"/>
          </w:divBdr>
        </w:div>
        <w:div w:id="1275752046">
          <w:marLeft w:val="640"/>
          <w:marRight w:val="0"/>
          <w:marTop w:val="0"/>
          <w:marBottom w:val="0"/>
          <w:divBdr>
            <w:top w:val="none" w:sz="0" w:space="0" w:color="auto"/>
            <w:left w:val="none" w:sz="0" w:space="0" w:color="auto"/>
            <w:bottom w:val="none" w:sz="0" w:space="0" w:color="auto"/>
            <w:right w:val="none" w:sz="0" w:space="0" w:color="auto"/>
          </w:divBdr>
        </w:div>
        <w:div w:id="1411973491">
          <w:marLeft w:val="640"/>
          <w:marRight w:val="0"/>
          <w:marTop w:val="0"/>
          <w:marBottom w:val="0"/>
          <w:divBdr>
            <w:top w:val="none" w:sz="0" w:space="0" w:color="auto"/>
            <w:left w:val="none" w:sz="0" w:space="0" w:color="auto"/>
            <w:bottom w:val="none" w:sz="0" w:space="0" w:color="auto"/>
            <w:right w:val="none" w:sz="0" w:space="0" w:color="auto"/>
          </w:divBdr>
        </w:div>
        <w:div w:id="1424648156">
          <w:marLeft w:val="640"/>
          <w:marRight w:val="0"/>
          <w:marTop w:val="0"/>
          <w:marBottom w:val="0"/>
          <w:divBdr>
            <w:top w:val="none" w:sz="0" w:space="0" w:color="auto"/>
            <w:left w:val="none" w:sz="0" w:space="0" w:color="auto"/>
            <w:bottom w:val="none" w:sz="0" w:space="0" w:color="auto"/>
            <w:right w:val="none" w:sz="0" w:space="0" w:color="auto"/>
          </w:divBdr>
        </w:div>
        <w:div w:id="1457480948">
          <w:marLeft w:val="640"/>
          <w:marRight w:val="0"/>
          <w:marTop w:val="0"/>
          <w:marBottom w:val="0"/>
          <w:divBdr>
            <w:top w:val="none" w:sz="0" w:space="0" w:color="auto"/>
            <w:left w:val="none" w:sz="0" w:space="0" w:color="auto"/>
            <w:bottom w:val="none" w:sz="0" w:space="0" w:color="auto"/>
            <w:right w:val="none" w:sz="0" w:space="0" w:color="auto"/>
          </w:divBdr>
        </w:div>
        <w:div w:id="1520317362">
          <w:marLeft w:val="640"/>
          <w:marRight w:val="0"/>
          <w:marTop w:val="0"/>
          <w:marBottom w:val="0"/>
          <w:divBdr>
            <w:top w:val="none" w:sz="0" w:space="0" w:color="auto"/>
            <w:left w:val="none" w:sz="0" w:space="0" w:color="auto"/>
            <w:bottom w:val="none" w:sz="0" w:space="0" w:color="auto"/>
            <w:right w:val="none" w:sz="0" w:space="0" w:color="auto"/>
          </w:divBdr>
        </w:div>
        <w:div w:id="1547252003">
          <w:marLeft w:val="640"/>
          <w:marRight w:val="0"/>
          <w:marTop w:val="0"/>
          <w:marBottom w:val="0"/>
          <w:divBdr>
            <w:top w:val="none" w:sz="0" w:space="0" w:color="auto"/>
            <w:left w:val="none" w:sz="0" w:space="0" w:color="auto"/>
            <w:bottom w:val="none" w:sz="0" w:space="0" w:color="auto"/>
            <w:right w:val="none" w:sz="0" w:space="0" w:color="auto"/>
          </w:divBdr>
        </w:div>
        <w:div w:id="1554582742">
          <w:marLeft w:val="640"/>
          <w:marRight w:val="0"/>
          <w:marTop w:val="0"/>
          <w:marBottom w:val="0"/>
          <w:divBdr>
            <w:top w:val="none" w:sz="0" w:space="0" w:color="auto"/>
            <w:left w:val="none" w:sz="0" w:space="0" w:color="auto"/>
            <w:bottom w:val="none" w:sz="0" w:space="0" w:color="auto"/>
            <w:right w:val="none" w:sz="0" w:space="0" w:color="auto"/>
          </w:divBdr>
        </w:div>
        <w:div w:id="1567184726">
          <w:marLeft w:val="640"/>
          <w:marRight w:val="0"/>
          <w:marTop w:val="0"/>
          <w:marBottom w:val="0"/>
          <w:divBdr>
            <w:top w:val="none" w:sz="0" w:space="0" w:color="auto"/>
            <w:left w:val="none" w:sz="0" w:space="0" w:color="auto"/>
            <w:bottom w:val="none" w:sz="0" w:space="0" w:color="auto"/>
            <w:right w:val="none" w:sz="0" w:space="0" w:color="auto"/>
          </w:divBdr>
        </w:div>
        <w:div w:id="1597246386">
          <w:marLeft w:val="640"/>
          <w:marRight w:val="0"/>
          <w:marTop w:val="0"/>
          <w:marBottom w:val="0"/>
          <w:divBdr>
            <w:top w:val="none" w:sz="0" w:space="0" w:color="auto"/>
            <w:left w:val="none" w:sz="0" w:space="0" w:color="auto"/>
            <w:bottom w:val="none" w:sz="0" w:space="0" w:color="auto"/>
            <w:right w:val="none" w:sz="0" w:space="0" w:color="auto"/>
          </w:divBdr>
        </w:div>
        <w:div w:id="1608390374">
          <w:marLeft w:val="640"/>
          <w:marRight w:val="0"/>
          <w:marTop w:val="0"/>
          <w:marBottom w:val="0"/>
          <w:divBdr>
            <w:top w:val="none" w:sz="0" w:space="0" w:color="auto"/>
            <w:left w:val="none" w:sz="0" w:space="0" w:color="auto"/>
            <w:bottom w:val="none" w:sz="0" w:space="0" w:color="auto"/>
            <w:right w:val="none" w:sz="0" w:space="0" w:color="auto"/>
          </w:divBdr>
        </w:div>
        <w:div w:id="1645888950">
          <w:marLeft w:val="640"/>
          <w:marRight w:val="0"/>
          <w:marTop w:val="0"/>
          <w:marBottom w:val="0"/>
          <w:divBdr>
            <w:top w:val="none" w:sz="0" w:space="0" w:color="auto"/>
            <w:left w:val="none" w:sz="0" w:space="0" w:color="auto"/>
            <w:bottom w:val="none" w:sz="0" w:space="0" w:color="auto"/>
            <w:right w:val="none" w:sz="0" w:space="0" w:color="auto"/>
          </w:divBdr>
        </w:div>
        <w:div w:id="1719620006">
          <w:marLeft w:val="640"/>
          <w:marRight w:val="0"/>
          <w:marTop w:val="0"/>
          <w:marBottom w:val="0"/>
          <w:divBdr>
            <w:top w:val="none" w:sz="0" w:space="0" w:color="auto"/>
            <w:left w:val="none" w:sz="0" w:space="0" w:color="auto"/>
            <w:bottom w:val="none" w:sz="0" w:space="0" w:color="auto"/>
            <w:right w:val="none" w:sz="0" w:space="0" w:color="auto"/>
          </w:divBdr>
        </w:div>
        <w:div w:id="1732583157">
          <w:marLeft w:val="640"/>
          <w:marRight w:val="0"/>
          <w:marTop w:val="0"/>
          <w:marBottom w:val="0"/>
          <w:divBdr>
            <w:top w:val="none" w:sz="0" w:space="0" w:color="auto"/>
            <w:left w:val="none" w:sz="0" w:space="0" w:color="auto"/>
            <w:bottom w:val="none" w:sz="0" w:space="0" w:color="auto"/>
            <w:right w:val="none" w:sz="0" w:space="0" w:color="auto"/>
          </w:divBdr>
        </w:div>
        <w:div w:id="1777208788">
          <w:marLeft w:val="640"/>
          <w:marRight w:val="0"/>
          <w:marTop w:val="0"/>
          <w:marBottom w:val="0"/>
          <w:divBdr>
            <w:top w:val="none" w:sz="0" w:space="0" w:color="auto"/>
            <w:left w:val="none" w:sz="0" w:space="0" w:color="auto"/>
            <w:bottom w:val="none" w:sz="0" w:space="0" w:color="auto"/>
            <w:right w:val="none" w:sz="0" w:space="0" w:color="auto"/>
          </w:divBdr>
        </w:div>
        <w:div w:id="1856653274">
          <w:marLeft w:val="640"/>
          <w:marRight w:val="0"/>
          <w:marTop w:val="0"/>
          <w:marBottom w:val="0"/>
          <w:divBdr>
            <w:top w:val="none" w:sz="0" w:space="0" w:color="auto"/>
            <w:left w:val="none" w:sz="0" w:space="0" w:color="auto"/>
            <w:bottom w:val="none" w:sz="0" w:space="0" w:color="auto"/>
            <w:right w:val="none" w:sz="0" w:space="0" w:color="auto"/>
          </w:divBdr>
        </w:div>
        <w:div w:id="1890989488">
          <w:marLeft w:val="640"/>
          <w:marRight w:val="0"/>
          <w:marTop w:val="0"/>
          <w:marBottom w:val="0"/>
          <w:divBdr>
            <w:top w:val="none" w:sz="0" w:space="0" w:color="auto"/>
            <w:left w:val="none" w:sz="0" w:space="0" w:color="auto"/>
            <w:bottom w:val="none" w:sz="0" w:space="0" w:color="auto"/>
            <w:right w:val="none" w:sz="0" w:space="0" w:color="auto"/>
          </w:divBdr>
        </w:div>
        <w:div w:id="2029259347">
          <w:marLeft w:val="640"/>
          <w:marRight w:val="0"/>
          <w:marTop w:val="0"/>
          <w:marBottom w:val="0"/>
          <w:divBdr>
            <w:top w:val="none" w:sz="0" w:space="0" w:color="auto"/>
            <w:left w:val="none" w:sz="0" w:space="0" w:color="auto"/>
            <w:bottom w:val="none" w:sz="0" w:space="0" w:color="auto"/>
            <w:right w:val="none" w:sz="0" w:space="0" w:color="auto"/>
          </w:divBdr>
        </w:div>
        <w:div w:id="2064519963">
          <w:marLeft w:val="640"/>
          <w:marRight w:val="0"/>
          <w:marTop w:val="0"/>
          <w:marBottom w:val="0"/>
          <w:divBdr>
            <w:top w:val="none" w:sz="0" w:space="0" w:color="auto"/>
            <w:left w:val="none" w:sz="0" w:space="0" w:color="auto"/>
            <w:bottom w:val="none" w:sz="0" w:space="0" w:color="auto"/>
            <w:right w:val="none" w:sz="0" w:space="0" w:color="auto"/>
          </w:divBdr>
        </w:div>
        <w:div w:id="2102409161">
          <w:marLeft w:val="640"/>
          <w:marRight w:val="0"/>
          <w:marTop w:val="0"/>
          <w:marBottom w:val="0"/>
          <w:divBdr>
            <w:top w:val="none" w:sz="0" w:space="0" w:color="auto"/>
            <w:left w:val="none" w:sz="0" w:space="0" w:color="auto"/>
            <w:bottom w:val="none" w:sz="0" w:space="0" w:color="auto"/>
            <w:right w:val="none" w:sz="0" w:space="0" w:color="auto"/>
          </w:divBdr>
        </w:div>
      </w:divsChild>
    </w:div>
    <w:div w:id="1580016670">
      <w:bodyDiv w:val="1"/>
      <w:marLeft w:val="0"/>
      <w:marRight w:val="0"/>
      <w:marTop w:val="0"/>
      <w:marBottom w:val="0"/>
      <w:divBdr>
        <w:top w:val="none" w:sz="0" w:space="0" w:color="auto"/>
        <w:left w:val="none" w:sz="0" w:space="0" w:color="auto"/>
        <w:bottom w:val="none" w:sz="0" w:space="0" w:color="auto"/>
        <w:right w:val="none" w:sz="0" w:space="0" w:color="auto"/>
      </w:divBdr>
    </w:div>
    <w:div w:id="1588997295">
      <w:bodyDiv w:val="1"/>
      <w:marLeft w:val="0"/>
      <w:marRight w:val="0"/>
      <w:marTop w:val="0"/>
      <w:marBottom w:val="0"/>
      <w:divBdr>
        <w:top w:val="none" w:sz="0" w:space="0" w:color="auto"/>
        <w:left w:val="none" w:sz="0" w:space="0" w:color="auto"/>
        <w:bottom w:val="none" w:sz="0" w:space="0" w:color="auto"/>
        <w:right w:val="none" w:sz="0" w:space="0" w:color="auto"/>
      </w:divBdr>
      <w:divsChild>
        <w:div w:id="27073727">
          <w:marLeft w:val="640"/>
          <w:marRight w:val="0"/>
          <w:marTop w:val="0"/>
          <w:marBottom w:val="0"/>
          <w:divBdr>
            <w:top w:val="none" w:sz="0" w:space="0" w:color="auto"/>
            <w:left w:val="none" w:sz="0" w:space="0" w:color="auto"/>
            <w:bottom w:val="none" w:sz="0" w:space="0" w:color="auto"/>
            <w:right w:val="none" w:sz="0" w:space="0" w:color="auto"/>
          </w:divBdr>
        </w:div>
        <w:div w:id="174731094">
          <w:marLeft w:val="640"/>
          <w:marRight w:val="0"/>
          <w:marTop w:val="0"/>
          <w:marBottom w:val="0"/>
          <w:divBdr>
            <w:top w:val="none" w:sz="0" w:space="0" w:color="auto"/>
            <w:left w:val="none" w:sz="0" w:space="0" w:color="auto"/>
            <w:bottom w:val="none" w:sz="0" w:space="0" w:color="auto"/>
            <w:right w:val="none" w:sz="0" w:space="0" w:color="auto"/>
          </w:divBdr>
        </w:div>
        <w:div w:id="181170542">
          <w:marLeft w:val="640"/>
          <w:marRight w:val="0"/>
          <w:marTop w:val="0"/>
          <w:marBottom w:val="0"/>
          <w:divBdr>
            <w:top w:val="none" w:sz="0" w:space="0" w:color="auto"/>
            <w:left w:val="none" w:sz="0" w:space="0" w:color="auto"/>
            <w:bottom w:val="none" w:sz="0" w:space="0" w:color="auto"/>
            <w:right w:val="none" w:sz="0" w:space="0" w:color="auto"/>
          </w:divBdr>
        </w:div>
        <w:div w:id="274485839">
          <w:marLeft w:val="640"/>
          <w:marRight w:val="0"/>
          <w:marTop w:val="0"/>
          <w:marBottom w:val="0"/>
          <w:divBdr>
            <w:top w:val="none" w:sz="0" w:space="0" w:color="auto"/>
            <w:left w:val="none" w:sz="0" w:space="0" w:color="auto"/>
            <w:bottom w:val="none" w:sz="0" w:space="0" w:color="auto"/>
            <w:right w:val="none" w:sz="0" w:space="0" w:color="auto"/>
          </w:divBdr>
        </w:div>
        <w:div w:id="426779726">
          <w:marLeft w:val="640"/>
          <w:marRight w:val="0"/>
          <w:marTop w:val="0"/>
          <w:marBottom w:val="0"/>
          <w:divBdr>
            <w:top w:val="none" w:sz="0" w:space="0" w:color="auto"/>
            <w:left w:val="none" w:sz="0" w:space="0" w:color="auto"/>
            <w:bottom w:val="none" w:sz="0" w:space="0" w:color="auto"/>
            <w:right w:val="none" w:sz="0" w:space="0" w:color="auto"/>
          </w:divBdr>
        </w:div>
        <w:div w:id="476649487">
          <w:marLeft w:val="640"/>
          <w:marRight w:val="0"/>
          <w:marTop w:val="0"/>
          <w:marBottom w:val="0"/>
          <w:divBdr>
            <w:top w:val="none" w:sz="0" w:space="0" w:color="auto"/>
            <w:left w:val="none" w:sz="0" w:space="0" w:color="auto"/>
            <w:bottom w:val="none" w:sz="0" w:space="0" w:color="auto"/>
            <w:right w:val="none" w:sz="0" w:space="0" w:color="auto"/>
          </w:divBdr>
        </w:div>
        <w:div w:id="504438874">
          <w:marLeft w:val="640"/>
          <w:marRight w:val="0"/>
          <w:marTop w:val="0"/>
          <w:marBottom w:val="0"/>
          <w:divBdr>
            <w:top w:val="none" w:sz="0" w:space="0" w:color="auto"/>
            <w:left w:val="none" w:sz="0" w:space="0" w:color="auto"/>
            <w:bottom w:val="none" w:sz="0" w:space="0" w:color="auto"/>
            <w:right w:val="none" w:sz="0" w:space="0" w:color="auto"/>
          </w:divBdr>
        </w:div>
        <w:div w:id="864445681">
          <w:marLeft w:val="640"/>
          <w:marRight w:val="0"/>
          <w:marTop w:val="0"/>
          <w:marBottom w:val="0"/>
          <w:divBdr>
            <w:top w:val="none" w:sz="0" w:space="0" w:color="auto"/>
            <w:left w:val="none" w:sz="0" w:space="0" w:color="auto"/>
            <w:bottom w:val="none" w:sz="0" w:space="0" w:color="auto"/>
            <w:right w:val="none" w:sz="0" w:space="0" w:color="auto"/>
          </w:divBdr>
        </w:div>
        <w:div w:id="892614991">
          <w:marLeft w:val="640"/>
          <w:marRight w:val="0"/>
          <w:marTop w:val="0"/>
          <w:marBottom w:val="0"/>
          <w:divBdr>
            <w:top w:val="none" w:sz="0" w:space="0" w:color="auto"/>
            <w:left w:val="none" w:sz="0" w:space="0" w:color="auto"/>
            <w:bottom w:val="none" w:sz="0" w:space="0" w:color="auto"/>
            <w:right w:val="none" w:sz="0" w:space="0" w:color="auto"/>
          </w:divBdr>
        </w:div>
        <w:div w:id="897739957">
          <w:marLeft w:val="640"/>
          <w:marRight w:val="0"/>
          <w:marTop w:val="0"/>
          <w:marBottom w:val="0"/>
          <w:divBdr>
            <w:top w:val="none" w:sz="0" w:space="0" w:color="auto"/>
            <w:left w:val="none" w:sz="0" w:space="0" w:color="auto"/>
            <w:bottom w:val="none" w:sz="0" w:space="0" w:color="auto"/>
            <w:right w:val="none" w:sz="0" w:space="0" w:color="auto"/>
          </w:divBdr>
        </w:div>
        <w:div w:id="902104169">
          <w:marLeft w:val="640"/>
          <w:marRight w:val="0"/>
          <w:marTop w:val="0"/>
          <w:marBottom w:val="0"/>
          <w:divBdr>
            <w:top w:val="none" w:sz="0" w:space="0" w:color="auto"/>
            <w:left w:val="none" w:sz="0" w:space="0" w:color="auto"/>
            <w:bottom w:val="none" w:sz="0" w:space="0" w:color="auto"/>
            <w:right w:val="none" w:sz="0" w:space="0" w:color="auto"/>
          </w:divBdr>
        </w:div>
        <w:div w:id="906571789">
          <w:marLeft w:val="640"/>
          <w:marRight w:val="0"/>
          <w:marTop w:val="0"/>
          <w:marBottom w:val="0"/>
          <w:divBdr>
            <w:top w:val="none" w:sz="0" w:space="0" w:color="auto"/>
            <w:left w:val="none" w:sz="0" w:space="0" w:color="auto"/>
            <w:bottom w:val="none" w:sz="0" w:space="0" w:color="auto"/>
            <w:right w:val="none" w:sz="0" w:space="0" w:color="auto"/>
          </w:divBdr>
        </w:div>
        <w:div w:id="970553712">
          <w:marLeft w:val="640"/>
          <w:marRight w:val="0"/>
          <w:marTop w:val="0"/>
          <w:marBottom w:val="0"/>
          <w:divBdr>
            <w:top w:val="none" w:sz="0" w:space="0" w:color="auto"/>
            <w:left w:val="none" w:sz="0" w:space="0" w:color="auto"/>
            <w:bottom w:val="none" w:sz="0" w:space="0" w:color="auto"/>
            <w:right w:val="none" w:sz="0" w:space="0" w:color="auto"/>
          </w:divBdr>
        </w:div>
        <w:div w:id="1040668698">
          <w:marLeft w:val="640"/>
          <w:marRight w:val="0"/>
          <w:marTop w:val="0"/>
          <w:marBottom w:val="0"/>
          <w:divBdr>
            <w:top w:val="none" w:sz="0" w:space="0" w:color="auto"/>
            <w:left w:val="none" w:sz="0" w:space="0" w:color="auto"/>
            <w:bottom w:val="none" w:sz="0" w:space="0" w:color="auto"/>
            <w:right w:val="none" w:sz="0" w:space="0" w:color="auto"/>
          </w:divBdr>
        </w:div>
        <w:div w:id="1213271651">
          <w:marLeft w:val="640"/>
          <w:marRight w:val="0"/>
          <w:marTop w:val="0"/>
          <w:marBottom w:val="0"/>
          <w:divBdr>
            <w:top w:val="none" w:sz="0" w:space="0" w:color="auto"/>
            <w:left w:val="none" w:sz="0" w:space="0" w:color="auto"/>
            <w:bottom w:val="none" w:sz="0" w:space="0" w:color="auto"/>
            <w:right w:val="none" w:sz="0" w:space="0" w:color="auto"/>
          </w:divBdr>
        </w:div>
        <w:div w:id="1292905776">
          <w:marLeft w:val="640"/>
          <w:marRight w:val="0"/>
          <w:marTop w:val="0"/>
          <w:marBottom w:val="0"/>
          <w:divBdr>
            <w:top w:val="none" w:sz="0" w:space="0" w:color="auto"/>
            <w:left w:val="none" w:sz="0" w:space="0" w:color="auto"/>
            <w:bottom w:val="none" w:sz="0" w:space="0" w:color="auto"/>
            <w:right w:val="none" w:sz="0" w:space="0" w:color="auto"/>
          </w:divBdr>
        </w:div>
        <w:div w:id="1394692113">
          <w:marLeft w:val="640"/>
          <w:marRight w:val="0"/>
          <w:marTop w:val="0"/>
          <w:marBottom w:val="0"/>
          <w:divBdr>
            <w:top w:val="none" w:sz="0" w:space="0" w:color="auto"/>
            <w:left w:val="none" w:sz="0" w:space="0" w:color="auto"/>
            <w:bottom w:val="none" w:sz="0" w:space="0" w:color="auto"/>
            <w:right w:val="none" w:sz="0" w:space="0" w:color="auto"/>
          </w:divBdr>
        </w:div>
        <w:div w:id="1460106732">
          <w:marLeft w:val="640"/>
          <w:marRight w:val="0"/>
          <w:marTop w:val="0"/>
          <w:marBottom w:val="0"/>
          <w:divBdr>
            <w:top w:val="none" w:sz="0" w:space="0" w:color="auto"/>
            <w:left w:val="none" w:sz="0" w:space="0" w:color="auto"/>
            <w:bottom w:val="none" w:sz="0" w:space="0" w:color="auto"/>
            <w:right w:val="none" w:sz="0" w:space="0" w:color="auto"/>
          </w:divBdr>
        </w:div>
        <w:div w:id="1701469879">
          <w:marLeft w:val="640"/>
          <w:marRight w:val="0"/>
          <w:marTop w:val="0"/>
          <w:marBottom w:val="0"/>
          <w:divBdr>
            <w:top w:val="none" w:sz="0" w:space="0" w:color="auto"/>
            <w:left w:val="none" w:sz="0" w:space="0" w:color="auto"/>
            <w:bottom w:val="none" w:sz="0" w:space="0" w:color="auto"/>
            <w:right w:val="none" w:sz="0" w:space="0" w:color="auto"/>
          </w:divBdr>
        </w:div>
        <w:div w:id="1905793815">
          <w:marLeft w:val="640"/>
          <w:marRight w:val="0"/>
          <w:marTop w:val="0"/>
          <w:marBottom w:val="0"/>
          <w:divBdr>
            <w:top w:val="none" w:sz="0" w:space="0" w:color="auto"/>
            <w:left w:val="none" w:sz="0" w:space="0" w:color="auto"/>
            <w:bottom w:val="none" w:sz="0" w:space="0" w:color="auto"/>
            <w:right w:val="none" w:sz="0" w:space="0" w:color="auto"/>
          </w:divBdr>
        </w:div>
        <w:div w:id="1963919993">
          <w:marLeft w:val="640"/>
          <w:marRight w:val="0"/>
          <w:marTop w:val="0"/>
          <w:marBottom w:val="0"/>
          <w:divBdr>
            <w:top w:val="none" w:sz="0" w:space="0" w:color="auto"/>
            <w:left w:val="none" w:sz="0" w:space="0" w:color="auto"/>
            <w:bottom w:val="none" w:sz="0" w:space="0" w:color="auto"/>
            <w:right w:val="none" w:sz="0" w:space="0" w:color="auto"/>
          </w:divBdr>
        </w:div>
        <w:div w:id="2063286088">
          <w:marLeft w:val="640"/>
          <w:marRight w:val="0"/>
          <w:marTop w:val="0"/>
          <w:marBottom w:val="0"/>
          <w:divBdr>
            <w:top w:val="none" w:sz="0" w:space="0" w:color="auto"/>
            <w:left w:val="none" w:sz="0" w:space="0" w:color="auto"/>
            <w:bottom w:val="none" w:sz="0" w:space="0" w:color="auto"/>
            <w:right w:val="none" w:sz="0" w:space="0" w:color="auto"/>
          </w:divBdr>
        </w:div>
        <w:div w:id="2063553485">
          <w:marLeft w:val="640"/>
          <w:marRight w:val="0"/>
          <w:marTop w:val="0"/>
          <w:marBottom w:val="0"/>
          <w:divBdr>
            <w:top w:val="none" w:sz="0" w:space="0" w:color="auto"/>
            <w:left w:val="none" w:sz="0" w:space="0" w:color="auto"/>
            <w:bottom w:val="none" w:sz="0" w:space="0" w:color="auto"/>
            <w:right w:val="none" w:sz="0" w:space="0" w:color="auto"/>
          </w:divBdr>
        </w:div>
        <w:div w:id="2080394770">
          <w:marLeft w:val="640"/>
          <w:marRight w:val="0"/>
          <w:marTop w:val="0"/>
          <w:marBottom w:val="0"/>
          <w:divBdr>
            <w:top w:val="none" w:sz="0" w:space="0" w:color="auto"/>
            <w:left w:val="none" w:sz="0" w:space="0" w:color="auto"/>
            <w:bottom w:val="none" w:sz="0" w:space="0" w:color="auto"/>
            <w:right w:val="none" w:sz="0" w:space="0" w:color="auto"/>
          </w:divBdr>
        </w:div>
      </w:divsChild>
    </w:div>
    <w:div w:id="1602453161">
      <w:bodyDiv w:val="1"/>
      <w:marLeft w:val="0"/>
      <w:marRight w:val="0"/>
      <w:marTop w:val="0"/>
      <w:marBottom w:val="0"/>
      <w:divBdr>
        <w:top w:val="none" w:sz="0" w:space="0" w:color="auto"/>
        <w:left w:val="none" w:sz="0" w:space="0" w:color="auto"/>
        <w:bottom w:val="none" w:sz="0" w:space="0" w:color="auto"/>
        <w:right w:val="none" w:sz="0" w:space="0" w:color="auto"/>
      </w:divBdr>
      <w:divsChild>
        <w:div w:id="360045">
          <w:marLeft w:val="640"/>
          <w:marRight w:val="0"/>
          <w:marTop w:val="0"/>
          <w:marBottom w:val="0"/>
          <w:divBdr>
            <w:top w:val="none" w:sz="0" w:space="0" w:color="auto"/>
            <w:left w:val="none" w:sz="0" w:space="0" w:color="auto"/>
            <w:bottom w:val="none" w:sz="0" w:space="0" w:color="auto"/>
            <w:right w:val="none" w:sz="0" w:space="0" w:color="auto"/>
          </w:divBdr>
        </w:div>
        <w:div w:id="3939042">
          <w:marLeft w:val="640"/>
          <w:marRight w:val="0"/>
          <w:marTop w:val="0"/>
          <w:marBottom w:val="0"/>
          <w:divBdr>
            <w:top w:val="none" w:sz="0" w:space="0" w:color="auto"/>
            <w:left w:val="none" w:sz="0" w:space="0" w:color="auto"/>
            <w:bottom w:val="none" w:sz="0" w:space="0" w:color="auto"/>
            <w:right w:val="none" w:sz="0" w:space="0" w:color="auto"/>
          </w:divBdr>
        </w:div>
        <w:div w:id="7563332">
          <w:marLeft w:val="640"/>
          <w:marRight w:val="0"/>
          <w:marTop w:val="0"/>
          <w:marBottom w:val="0"/>
          <w:divBdr>
            <w:top w:val="none" w:sz="0" w:space="0" w:color="auto"/>
            <w:left w:val="none" w:sz="0" w:space="0" w:color="auto"/>
            <w:bottom w:val="none" w:sz="0" w:space="0" w:color="auto"/>
            <w:right w:val="none" w:sz="0" w:space="0" w:color="auto"/>
          </w:divBdr>
        </w:div>
        <w:div w:id="22826969">
          <w:marLeft w:val="640"/>
          <w:marRight w:val="0"/>
          <w:marTop w:val="0"/>
          <w:marBottom w:val="0"/>
          <w:divBdr>
            <w:top w:val="none" w:sz="0" w:space="0" w:color="auto"/>
            <w:left w:val="none" w:sz="0" w:space="0" w:color="auto"/>
            <w:bottom w:val="none" w:sz="0" w:space="0" w:color="auto"/>
            <w:right w:val="none" w:sz="0" w:space="0" w:color="auto"/>
          </w:divBdr>
        </w:div>
        <w:div w:id="106893876">
          <w:marLeft w:val="640"/>
          <w:marRight w:val="0"/>
          <w:marTop w:val="0"/>
          <w:marBottom w:val="0"/>
          <w:divBdr>
            <w:top w:val="none" w:sz="0" w:space="0" w:color="auto"/>
            <w:left w:val="none" w:sz="0" w:space="0" w:color="auto"/>
            <w:bottom w:val="none" w:sz="0" w:space="0" w:color="auto"/>
            <w:right w:val="none" w:sz="0" w:space="0" w:color="auto"/>
          </w:divBdr>
        </w:div>
        <w:div w:id="221605305">
          <w:marLeft w:val="640"/>
          <w:marRight w:val="0"/>
          <w:marTop w:val="0"/>
          <w:marBottom w:val="0"/>
          <w:divBdr>
            <w:top w:val="none" w:sz="0" w:space="0" w:color="auto"/>
            <w:left w:val="none" w:sz="0" w:space="0" w:color="auto"/>
            <w:bottom w:val="none" w:sz="0" w:space="0" w:color="auto"/>
            <w:right w:val="none" w:sz="0" w:space="0" w:color="auto"/>
          </w:divBdr>
        </w:div>
        <w:div w:id="287471056">
          <w:marLeft w:val="640"/>
          <w:marRight w:val="0"/>
          <w:marTop w:val="0"/>
          <w:marBottom w:val="0"/>
          <w:divBdr>
            <w:top w:val="none" w:sz="0" w:space="0" w:color="auto"/>
            <w:left w:val="none" w:sz="0" w:space="0" w:color="auto"/>
            <w:bottom w:val="none" w:sz="0" w:space="0" w:color="auto"/>
            <w:right w:val="none" w:sz="0" w:space="0" w:color="auto"/>
          </w:divBdr>
        </w:div>
        <w:div w:id="345600739">
          <w:marLeft w:val="640"/>
          <w:marRight w:val="0"/>
          <w:marTop w:val="0"/>
          <w:marBottom w:val="0"/>
          <w:divBdr>
            <w:top w:val="none" w:sz="0" w:space="0" w:color="auto"/>
            <w:left w:val="none" w:sz="0" w:space="0" w:color="auto"/>
            <w:bottom w:val="none" w:sz="0" w:space="0" w:color="auto"/>
            <w:right w:val="none" w:sz="0" w:space="0" w:color="auto"/>
          </w:divBdr>
        </w:div>
        <w:div w:id="480002127">
          <w:marLeft w:val="640"/>
          <w:marRight w:val="0"/>
          <w:marTop w:val="0"/>
          <w:marBottom w:val="0"/>
          <w:divBdr>
            <w:top w:val="none" w:sz="0" w:space="0" w:color="auto"/>
            <w:left w:val="none" w:sz="0" w:space="0" w:color="auto"/>
            <w:bottom w:val="none" w:sz="0" w:space="0" w:color="auto"/>
            <w:right w:val="none" w:sz="0" w:space="0" w:color="auto"/>
          </w:divBdr>
        </w:div>
        <w:div w:id="507327919">
          <w:marLeft w:val="640"/>
          <w:marRight w:val="0"/>
          <w:marTop w:val="0"/>
          <w:marBottom w:val="0"/>
          <w:divBdr>
            <w:top w:val="none" w:sz="0" w:space="0" w:color="auto"/>
            <w:left w:val="none" w:sz="0" w:space="0" w:color="auto"/>
            <w:bottom w:val="none" w:sz="0" w:space="0" w:color="auto"/>
            <w:right w:val="none" w:sz="0" w:space="0" w:color="auto"/>
          </w:divBdr>
        </w:div>
        <w:div w:id="508762493">
          <w:marLeft w:val="640"/>
          <w:marRight w:val="0"/>
          <w:marTop w:val="0"/>
          <w:marBottom w:val="0"/>
          <w:divBdr>
            <w:top w:val="none" w:sz="0" w:space="0" w:color="auto"/>
            <w:left w:val="none" w:sz="0" w:space="0" w:color="auto"/>
            <w:bottom w:val="none" w:sz="0" w:space="0" w:color="auto"/>
            <w:right w:val="none" w:sz="0" w:space="0" w:color="auto"/>
          </w:divBdr>
        </w:div>
        <w:div w:id="522673764">
          <w:marLeft w:val="640"/>
          <w:marRight w:val="0"/>
          <w:marTop w:val="0"/>
          <w:marBottom w:val="0"/>
          <w:divBdr>
            <w:top w:val="none" w:sz="0" w:space="0" w:color="auto"/>
            <w:left w:val="none" w:sz="0" w:space="0" w:color="auto"/>
            <w:bottom w:val="none" w:sz="0" w:space="0" w:color="auto"/>
            <w:right w:val="none" w:sz="0" w:space="0" w:color="auto"/>
          </w:divBdr>
        </w:div>
        <w:div w:id="545141051">
          <w:marLeft w:val="640"/>
          <w:marRight w:val="0"/>
          <w:marTop w:val="0"/>
          <w:marBottom w:val="0"/>
          <w:divBdr>
            <w:top w:val="none" w:sz="0" w:space="0" w:color="auto"/>
            <w:left w:val="none" w:sz="0" w:space="0" w:color="auto"/>
            <w:bottom w:val="none" w:sz="0" w:space="0" w:color="auto"/>
            <w:right w:val="none" w:sz="0" w:space="0" w:color="auto"/>
          </w:divBdr>
        </w:div>
        <w:div w:id="565646499">
          <w:marLeft w:val="640"/>
          <w:marRight w:val="0"/>
          <w:marTop w:val="0"/>
          <w:marBottom w:val="0"/>
          <w:divBdr>
            <w:top w:val="none" w:sz="0" w:space="0" w:color="auto"/>
            <w:left w:val="none" w:sz="0" w:space="0" w:color="auto"/>
            <w:bottom w:val="none" w:sz="0" w:space="0" w:color="auto"/>
            <w:right w:val="none" w:sz="0" w:space="0" w:color="auto"/>
          </w:divBdr>
        </w:div>
        <w:div w:id="572742633">
          <w:marLeft w:val="640"/>
          <w:marRight w:val="0"/>
          <w:marTop w:val="0"/>
          <w:marBottom w:val="0"/>
          <w:divBdr>
            <w:top w:val="none" w:sz="0" w:space="0" w:color="auto"/>
            <w:left w:val="none" w:sz="0" w:space="0" w:color="auto"/>
            <w:bottom w:val="none" w:sz="0" w:space="0" w:color="auto"/>
            <w:right w:val="none" w:sz="0" w:space="0" w:color="auto"/>
          </w:divBdr>
        </w:div>
        <w:div w:id="573666823">
          <w:marLeft w:val="640"/>
          <w:marRight w:val="0"/>
          <w:marTop w:val="0"/>
          <w:marBottom w:val="0"/>
          <w:divBdr>
            <w:top w:val="none" w:sz="0" w:space="0" w:color="auto"/>
            <w:left w:val="none" w:sz="0" w:space="0" w:color="auto"/>
            <w:bottom w:val="none" w:sz="0" w:space="0" w:color="auto"/>
            <w:right w:val="none" w:sz="0" w:space="0" w:color="auto"/>
          </w:divBdr>
        </w:div>
        <w:div w:id="582418946">
          <w:marLeft w:val="640"/>
          <w:marRight w:val="0"/>
          <w:marTop w:val="0"/>
          <w:marBottom w:val="0"/>
          <w:divBdr>
            <w:top w:val="none" w:sz="0" w:space="0" w:color="auto"/>
            <w:left w:val="none" w:sz="0" w:space="0" w:color="auto"/>
            <w:bottom w:val="none" w:sz="0" w:space="0" w:color="auto"/>
            <w:right w:val="none" w:sz="0" w:space="0" w:color="auto"/>
          </w:divBdr>
        </w:div>
        <w:div w:id="618412777">
          <w:marLeft w:val="640"/>
          <w:marRight w:val="0"/>
          <w:marTop w:val="0"/>
          <w:marBottom w:val="0"/>
          <w:divBdr>
            <w:top w:val="none" w:sz="0" w:space="0" w:color="auto"/>
            <w:left w:val="none" w:sz="0" w:space="0" w:color="auto"/>
            <w:bottom w:val="none" w:sz="0" w:space="0" w:color="auto"/>
            <w:right w:val="none" w:sz="0" w:space="0" w:color="auto"/>
          </w:divBdr>
        </w:div>
        <w:div w:id="669601844">
          <w:marLeft w:val="640"/>
          <w:marRight w:val="0"/>
          <w:marTop w:val="0"/>
          <w:marBottom w:val="0"/>
          <w:divBdr>
            <w:top w:val="none" w:sz="0" w:space="0" w:color="auto"/>
            <w:left w:val="none" w:sz="0" w:space="0" w:color="auto"/>
            <w:bottom w:val="none" w:sz="0" w:space="0" w:color="auto"/>
            <w:right w:val="none" w:sz="0" w:space="0" w:color="auto"/>
          </w:divBdr>
        </w:div>
        <w:div w:id="678700835">
          <w:marLeft w:val="640"/>
          <w:marRight w:val="0"/>
          <w:marTop w:val="0"/>
          <w:marBottom w:val="0"/>
          <w:divBdr>
            <w:top w:val="none" w:sz="0" w:space="0" w:color="auto"/>
            <w:left w:val="none" w:sz="0" w:space="0" w:color="auto"/>
            <w:bottom w:val="none" w:sz="0" w:space="0" w:color="auto"/>
            <w:right w:val="none" w:sz="0" w:space="0" w:color="auto"/>
          </w:divBdr>
        </w:div>
        <w:div w:id="730888667">
          <w:marLeft w:val="640"/>
          <w:marRight w:val="0"/>
          <w:marTop w:val="0"/>
          <w:marBottom w:val="0"/>
          <w:divBdr>
            <w:top w:val="none" w:sz="0" w:space="0" w:color="auto"/>
            <w:left w:val="none" w:sz="0" w:space="0" w:color="auto"/>
            <w:bottom w:val="none" w:sz="0" w:space="0" w:color="auto"/>
            <w:right w:val="none" w:sz="0" w:space="0" w:color="auto"/>
          </w:divBdr>
        </w:div>
        <w:div w:id="769667903">
          <w:marLeft w:val="640"/>
          <w:marRight w:val="0"/>
          <w:marTop w:val="0"/>
          <w:marBottom w:val="0"/>
          <w:divBdr>
            <w:top w:val="none" w:sz="0" w:space="0" w:color="auto"/>
            <w:left w:val="none" w:sz="0" w:space="0" w:color="auto"/>
            <w:bottom w:val="none" w:sz="0" w:space="0" w:color="auto"/>
            <w:right w:val="none" w:sz="0" w:space="0" w:color="auto"/>
          </w:divBdr>
        </w:div>
        <w:div w:id="780149496">
          <w:marLeft w:val="640"/>
          <w:marRight w:val="0"/>
          <w:marTop w:val="0"/>
          <w:marBottom w:val="0"/>
          <w:divBdr>
            <w:top w:val="none" w:sz="0" w:space="0" w:color="auto"/>
            <w:left w:val="none" w:sz="0" w:space="0" w:color="auto"/>
            <w:bottom w:val="none" w:sz="0" w:space="0" w:color="auto"/>
            <w:right w:val="none" w:sz="0" w:space="0" w:color="auto"/>
          </w:divBdr>
        </w:div>
        <w:div w:id="793868111">
          <w:marLeft w:val="640"/>
          <w:marRight w:val="0"/>
          <w:marTop w:val="0"/>
          <w:marBottom w:val="0"/>
          <w:divBdr>
            <w:top w:val="none" w:sz="0" w:space="0" w:color="auto"/>
            <w:left w:val="none" w:sz="0" w:space="0" w:color="auto"/>
            <w:bottom w:val="none" w:sz="0" w:space="0" w:color="auto"/>
            <w:right w:val="none" w:sz="0" w:space="0" w:color="auto"/>
          </w:divBdr>
        </w:div>
        <w:div w:id="838081800">
          <w:marLeft w:val="640"/>
          <w:marRight w:val="0"/>
          <w:marTop w:val="0"/>
          <w:marBottom w:val="0"/>
          <w:divBdr>
            <w:top w:val="none" w:sz="0" w:space="0" w:color="auto"/>
            <w:left w:val="none" w:sz="0" w:space="0" w:color="auto"/>
            <w:bottom w:val="none" w:sz="0" w:space="0" w:color="auto"/>
            <w:right w:val="none" w:sz="0" w:space="0" w:color="auto"/>
          </w:divBdr>
        </w:div>
        <w:div w:id="872381229">
          <w:marLeft w:val="640"/>
          <w:marRight w:val="0"/>
          <w:marTop w:val="0"/>
          <w:marBottom w:val="0"/>
          <w:divBdr>
            <w:top w:val="none" w:sz="0" w:space="0" w:color="auto"/>
            <w:left w:val="none" w:sz="0" w:space="0" w:color="auto"/>
            <w:bottom w:val="none" w:sz="0" w:space="0" w:color="auto"/>
            <w:right w:val="none" w:sz="0" w:space="0" w:color="auto"/>
          </w:divBdr>
        </w:div>
        <w:div w:id="908154670">
          <w:marLeft w:val="640"/>
          <w:marRight w:val="0"/>
          <w:marTop w:val="0"/>
          <w:marBottom w:val="0"/>
          <w:divBdr>
            <w:top w:val="none" w:sz="0" w:space="0" w:color="auto"/>
            <w:left w:val="none" w:sz="0" w:space="0" w:color="auto"/>
            <w:bottom w:val="none" w:sz="0" w:space="0" w:color="auto"/>
            <w:right w:val="none" w:sz="0" w:space="0" w:color="auto"/>
          </w:divBdr>
        </w:div>
        <w:div w:id="1032003070">
          <w:marLeft w:val="640"/>
          <w:marRight w:val="0"/>
          <w:marTop w:val="0"/>
          <w:marBottom w:val="0"/>
          <w:divBdr>
            <w:top w:val="none" w:sz="0" w:space="0" w:color="auto"/>
            <w:left w:val="none" w:sz="0" w:space="0" w:color="auto"/>
            <w:bottom w:val="none" w:sz="0" w:space="0" w:color="auto"/>
            <w:right w:val="none" w:sz="0" w:space="0" w:color="auto"/>
          </w:divBdr>
        </w:div>
        <w:div w:id="1138961987">
          <w:marLeft w:val="640"/>
          <w:marRight w:val="0"/>
          <w:marTop w:val="0"/>
          <w:marBottom w:val="0"/>
          <w:divBdr>
            <w:top w:val="none" w:sz="0" w:space="0" w:color="auto"/>
            <w:left w:val="none" w:sz="0" w:space="0" w:color="auto"/>
            <w:bottom w:val="none" w:sz="0" w:space="0" w:color="auto"/>
            <w:right w:val="none" w:sz="0" w:space="0" w:color="auto"/>
          </w:divBdr>
        </w:div>
        <w:div w:id="1152259183">
          <w:marLeft w:val="640"/>
          <w:marRight w:val="0"/>
          <w:marTop w:val="0"/>
          <w:marBottom w:val="0"/>
          <w:divBdr>
            <w:top w:val="none" w:sz="0" w:space="0" w:color="auto"/>
            <w:left w:val="none" w:sz="0" w:space="0" w:color="auto"/>
            <w:bottom w:val="none" w:sz="0" w:space="0" w:color="auto"/>
            <w:right w:val="none" w:sz="0" w:space="0" w:color="auto"/>
          </w:divBdr>
        </w:div>
        <w:div w:id="1155532693">
          <w:marLeft w:val="640"/>
          <w:marRight w:val="0"/>
          <w:marTop w:val="0"/>
          <w:marBottom w:val="0"/>
          <w:divBdr>
            <w:top w:val="none" w:sz="0" w:space="0" w:color="auto"/>
            <w:left w:val="none" w:sz="0" w:space="0" w:color="auto"/>
            <w:bottom w:val="none" w:sz="0" w:space="0" w:color="auto"/>
            <w:right w:val="none" w:sz="0" w:space="0" w:color="auto"/>
          </w:divBdr>
        </w:div>
        <w:div w:id="1287158995">
          <w:marLeft w:val="640"/>
          <w:marRight w:val="0"/>
          <w:marTop w:val="0"/>
          <w:marBottom w:val="0"/>
          <w:divBdr>
            <w:top w:val="none" w:sz="0" w:space="0" w:color="auto"/>
            <w:left w:val="none" w:sz="0" w:space="0" w:color="auto"/>
            <w:bottom w:val="none" w:sz="0" w:space="0" w:color="auto"/>
            <w:right w:val="none" w:sz="0" w:space="0" w:color="auto"/>
          </w:divBdr>
        </w:div>
        <w:div w:id="1290475609">
          <w:marLeft w:val="640"/>
          <w:marRight w:val="0"/>
          <w:marTop w:val="0"/>
          <w:marBottom w:val="0"/>
          <w:divBdr>
            <w:top w:val="none" w:sz="0" w:space="0" w:color="auto"/>
            <w:left w:val="none" w:sz="0" w:space="0" w:color="auto"/>
            <w:bottom w:val="none" w:sz="0" w:space="0" w:color="auto"/>
            <w:right w:val="none" w:sz="0" w:space="0" w:color="auto"/>
          </w:divBdr>
        </w:div>
        <w:div w:id="1315719674">
          <w:marLeft w:val="640"/>
          <w:marRight w:val="0"/>
          <w:marTop w:val="0"/>
          <w:marBottom w:val="0"/>
          <w:divBdr>
            <w:top w:val="none" w:sz="0" w:space="0" w:color="auto"/>
            <w:left w:val="none" w:sz="0" w:space="0" w:color="auto"/>
            <w:bottom w:val="none" w:sz="0" w:space="0" w:color="auto"/>
            <w:right w:val="none" w:sz="0" w:space="0" w:color="auto"/>
          </w:divBdr>
        </w:div>
        <w:div w:id="1381635769">
          <w:marLeft w:val="640"/>
          <w:marRight w:val="0"/>
          <w:marTop w:val="0"/>
          <w:marBottom w:val="0"/>
          <w:divBdr>
            <w:top w:val="none" w:sz="0" w:space="0" w:color="auto"/>
            <w:left w:val="none" w:sz="0" w:space="0" w:color="auto"/>
            <w:bottom w:val="none" w:sz="0" w:space="0" w:color="auto"/>
            <w:right w:val="none" w:sz="0" w:space="0" w:color="auto"/>
          </w:divBdr>
        </w:div>
        <w:div w:id="1389720737">
          <w:marLeft w:val="640"/>
          <w:marRight w:val="0"/>
          <w:marTop w:val="0"/>
          <w:marBottom w:val="0"/>
          <w:divBdr>
            <w:top w:val="none" w:sz="0" w:space="0" w:color="auto"/>
            <w:left w:val="none" w:sz="0" w:space="0" w:color="auto"/>
            <w:bottom w:val="none" w:sz="0" w:space="0" w:color="auto"/>
            <w:right w:val="none" w:sz="0" w:space="0" w:color="auto"/>
          </w:divBdr>
        </w:div>
        <w:div w:id="1454791469">
          <w:marLeft w:val="640"/>
          <w:marRight w:val="0"/>
          <w:marTop w:val="0"/>
          <w:marBottom w:val="0"/>
          <w:divBdr>
            <w:top w:val="none" w:sz="0" w:space="0" w:color="auto"/>
            <w:left w:val="none" w:sz="0" w:space="0" w:color="auto"/>
            <w:bottom w:val="none" w:sz="0" w:space="0" w:color="auto"/>
            <w:right w:val="none" w:sz="0" w:space="0" w:color="auto"/>
          </w:divBdr>
        </w:div>
        <w:div w:id="1507329708">
          <w:marLeft w:val="640"/>
          <w:marRight w:val="0"/>
          <w:marTop w:val="0"/>
          <w:marBottom w:val="0"/>
          <w:divBdr>
            <w:top w:val="none" w:sz="0" w:space="0" w:color="auto"/>
            <w:left w:val="none" w:sz="0" w:space="0" w:color="auto"/>
            <w:bottom w:val="none" w:sz="0" w:space="0" w:color="auto"/>
            <w:right w:val="none" w:sz="0" w:space="0" w:color="auto"/>
          </w:divBdr>
        </w:div>
        <w:div w:id="1617180186">
          <w:marLeft w:val="640"/>
          <w:marRight w:val="0"/>
          <w:marTop w:val="0"/>
          <w:marBottom w:val="0"/>
          <w:divBdr>
            <w:top w:val="none" w:sz="0" w:space="0" w:color="auto"/>
            <w:left w:val="none" w:sz="0" w:space="0" w:color="auto"/>
            <w:bottom w:val="none" w:sz="0" w:space="0" w:color="auto"/>
            <w:right w:val="none" w:sz="0" w:space="0" w:color="auto"/>
          </w:divBdr>
        </w:div>
        <w:div w:id="1681196249">
          <w:marLeft w:val="640"/>
          <w:marRight w:val="0"/>
          <w:marTop w:val="0"/>
          <w:marBottom w:val="0"/>
          <w:divBdr>
            <w:top w:val="none" w:sz="0" w:space="0" w:color="auto"/>
            <w:left w:val="none" w:sz="0" w:space="0" w:color="auto"/>
            <w:bottom w:val="none" w:sz="0" w:space="0" w:color="auto"/>
            <w:right w:val="none" w:sz="0" w:space="0" w:color="auto"/>
          </w:divBdr>
        </w:div>
        <w:div w:id="1728454884">
          <w:marLeft w:val="640"/>
          <w:marRight w:val="0"/>
          <w:marTop w:val="0"/>
          <w:marBottom w:val="0"/>
          <w:divBdr>
            <w:top w:val="none" w:sz="0" w:space="0" w:color="auto"/>
            <w:left w:val="none" w:sz="0" w:space="0" w:color="auto"/>
            <w:bottom w:val="none" w:sz="0" w:space="0" w:color="auto"/>
            <w:right w:val="none" w:sz="0" w:space="0" w:color="auto"/>
          </w:divBdr>
        </w:div>
        <w:div w:id="1780488641">
          <w:marLeft w:val="640"/>
          <w:marRight w:val="0"/>
          <w:marTop w:val="0"/>
          <w:marBottom w:val="0"/>
          <w:divBdr>
            <w:top w:val="none" w:sz="0" w:space="0" w:color="auto"/>
            <w:left w:val="none" w:sz="0" w:space="0" w:color="auto"/>
            <w:bottom w:val="none" w:sz="0" w:space="0" w:color="auto"/>
            <w:right w:val="none" w:sz="0" w:space="0" w:color="auto"/>
          </w:divBdr>
        </w:div>
        <w:div w:id="1804083495">
          <w:marLeft w:val="640"/>
          <w:marRight w:val="0"/>
          <w:marTop w:val="0"/>
          <w:marBottom w:val="0"/>
          <w:divBdr>
            <w:top w:val="none" w:sz="0" w:space="0" w:color="auto"/>
            <w:left w:val="none" w:sz="0" w:space="0" w:color="auto"/>
            <w:bottom w:val="none" w:sz="0" w:space="0" w:color="auto"/>
            <w:right w:val="none" w:sz="0" w:space="0" w:color="auto"/>
          </w:divBdr>
        </w:div>
        <w:div w:id="1830516303">
          <w:marLeft w:val="640"/>
          <w:marRight w:val="0"/>
          <w:marTop w:val="0"/>
          <w:marBottom w:val="0"/>
          <w:divBdr>
            <w:top w:val="none" w:sz="0" w:space="0" w:color="auto"/>
            <w:left w:val="none" w:sz="0" w:space="0" w:color="auto"/>
            <w:bottom w:val="none" w:sz="0" w:space="0" w:color="auto"/>
            <w:right w:val="none" w:sz="0" w:space="0" w:color="auto"/>
          </w:divBdr>
        </w:div>
        <w:div w:id="1831018020">
          <w:marLeft w:val="640"/>
          <w:marRight w:val="0"/>
          <w:marTop w:val="0"/>
          <w:marBottom w:val="0"/>
          <w:divBdr>
            <w:top w:val="none" w:sz="0" w:space="0" w:color="auto"/>
            <w:left w:val="none" w:sz="0" w:space="0" w:color="auto"/>
            <w:bottom w:val="none" w:sz="0" w:space="0" w:color="auto"/>
            <w:right w:val="none" w:sz="0" w:space="0" w:color="auto"/>
          </w:divBdr>
        </w:div>
        <w:div w:id="1853762815">
          <w:marLeft w:val="640"/>
          <w:marRight w:val="0"/>
          <w:marTop w:val="0"/>
          <w:marBottom w:val="0"/>
          <w:divBdr>
            <w:top w:val="none" w:sz="0" w:space="0" w:color="auto"/>
            <w:left w:val="none" w:sz="0" w:space="0" w:color="auto"/>
            <w:bottom w:val="none" w:sz="0" w:space="0" w:color="auto"/>
            <w:right w:val="none" w:sz="0" w:space="0" w:color="auto"/>
          </w:divBdr>
        </w:div>
        <w:div w:id="1878001774">
          <w:marLeft w:val="640"/>
          <w:marRight w:val="0"/>
          <w:marTop w:val="0"/>
          <w:marBottom w:val="0"/>
          <w:divBdr>
            <w:top w:val="none" w:sz="0" w:space="0" w:color="auto"/>
            <w:left w:val="none" w:sz="0" w:space="0" w:color="auto"/>
            <w:bottom w:val="none" w:sz="0" w:space="0" w:color="auto"/>
            <w:right w:val="none" w:sz="0" w:space="0" w:color="auto"/>
          </w:divBdr>
        </w:div>
        <w:div w:id="1891840778">
          <w:marLeft w:val="640"/>
          <w:marRight w:val="0"/>
          <w:marTop w:val="0"/>
          <w:marBottom w:val="0"/>
          <w:divBdr>
            <w:top w:val="none" w:sz="0" w:space="0" w:color="auto"/>
            <w:left w:val="none" w:sz="0" w:space="0" w:color="auto"/>
            <w:bottom w:val="none" w:sz="0" w:space="0" w:color="auto"/>
            <w:right w:val="none" w:sz="0" w:space="0" w:color="auto"/>
          </w:divBdr>
        </w:div>
        <w:div w:id="1954942181">
          <w:marLeft w:val="640"/>
          <w:marRight w:val="0"/>
          <w:marTop w:val="0"/>
          <w:marBottom w:val="0"/>
          <w:divBdr>
            <w:top w:val="none" w:sz="0" w:space="0" w:color="auto"/>
            <w:left w:val="none" w:sz="0" w:space="0" w:color="auto"/>
            <w:bottom w:val="none" w:sz="0" w:space="0" w:color="auto"/>
            <w:right w:val="none" w:sz="0" w:space="0" w:color="auto"/>
          </w:divBdr>
        </w:div>
        <w:div w:id="1986006464">
          <w:marLeft w:val="640"/>
          <w:marRight w:val="0"/>
          <w:marTop w:val="0"/>
          <w:marBottom w:val="0"/>
          <w:divBdr>
            <w:top w:val="none" w:sz="0" w:space="0" w:color="auto"/>
            <w:left w:val="none" w:sz="0" w:space="0" w:color="auto"/>
            <w:bottom w:val="none" w:sz="0" w:space="0" w:color="auto"/>
            <w:right w:val="none" w:sz="0" w:space="0" w:color="auto"/>
          </w:divBdr>
        </w:div>
        <w:div w:id="1997490490">
          <w:marLeft w:val="640"/>
          <w:marRight w:val="0"/>
          <w:marTop w:val="0"/>
          <w:marBottom w:val="0"/>
          <w:divBdr>
            <w:top w:val="none" w:sz="0" w:space="0" w:color="auto"/>
            <w:left w:val="none" w:sz="0" w:space="0" w:color="auto"/>
            <w:bottom w:val="none" w:sz="0" w:space="0" w:color="auto"/>
            <w:right w:val="none" w:sz="0" w:space="0" w:color="auto"/>
          </w:divBdr>
        </w:div>
        <w:div w:id="2077632161">
          <w:marLeft w:val="640"/>
          <w:marRight w:val="0"/>
          <w:marTop w:val="0"/>
          <w:marBottom w:val="0"/>
          <w:divBdr>
            <w:top w:val="none" w:sz="0" w:space="0" w:color="auto"/>
            <w:left w:val="none" w:sz="0" w:space="0" w:color="auto"/>
            <w:bottom w:val="none" w:sz="0" w:space="0" w:color="auto"/>
            <w:right w:val="none" w:sz="0" w:space="0" w:color="auto"/>
          </w:divBdr>
        </w:div>
        <w:div w:id="2145416744">
          <w:marLeft w:val="640"/>
          <w:marRight w:val="0"/>
          <w:marTop w:val="0"/>
          <w:marBottom w:val="0"/>
          <w:divBdr>
            <w:top w:val="none" w:sz="0" w:space="0" w:color="auto"/>
            <w:left w:val="none" w:sz="0" w:space="0" w:color="auto"/>
            <w:bottom w:val="none" w:sz="0" w:space="0" w:color="auto"/>
            <w:right w:val="none" w:sz="0" w:space="0" w:color="auto"/>
          </w:divBdr>
        </w:div>
      </w:divsChild>
    </w:div>
    <w:div w:id="1611545250">
      <w:bodyDiv w:val="1"/>
      <w:marLeft w:val="0"/>
      <w:marRight w:val="0"/>
      <w:marTop w:val="0"/>
      <w:marBottom w:val="0"/>
      <w:divBdr>
        <w:top w:val="none" w:sz="0" w:space="0" w:color="auto"/>
        <w:left w:val="none" w:sz="0" w:space="0" w:color="auto"/>
        <w:bottom w:val="none" w:sz="0" w:space="0" w:color="auto"/>
        <w:right w:val="none" w:sz="0" w:space="0" w:color="auto"/>
      </w:divBdr>
    </w:div>
    <w:div w:id="1639145808">
      <w:bodyDiv w:val="1"/>
      <w:marLeft w:val="0"/>
      <w:marRight w:val="0"/>
      <w:marTop w:val="0"/>
      <w:marBottom w:val="0"/>
      <w:divBdr>
        <w:top w:val="none" w:sz="0" w:space="0" w:color="auto"/>
        <w:left w:val="none" w:sz="0" w:space="0" w:color="auto"/>
        <w:bottom w:val="none" w:sz="0" w:space="0" w:color="auto"/>
        <w:right w:val="none" w:sz="0" w:space="0" w:color="auto"/>
      </w:divBdr>
      <w:divsChild>
        <w:div w:id="701588076">
          <w:marLeft w:val="640"/>
          <w:marRight w:val="0"/>
          <w:marTop w:val="0"/>
          <w:marBottom w:val="0"/>
          <w:divBdr>
            <w:top w:val="none" w:sz="0" w:space="0" w:color="auto"/>
            <w:left w:val="none" w:sz="0" w:space="0" w:color="auto"/>
            <w:bottom w:val="none" w:sz="0" w:space="0" w:color="auto"/>
            <w:right w:val="none" w:sz="0" w:space="0" w:color="auto"/>
          </w:divBdr>
        </w:div>
        <w:div w:id="1148933476">
          <w:marLeft w:val="640"/>
          <w:marRight w:val="0"/>
          <w:marTop w:val="0"/>
          <w:marBottom w:val="0"/>
          <w:divBdr>
            <w:top w:val="none" w:sz="0" w:space="0" w:color="auto"/>
            <w:left w:val="none" w:sz="0" w:space="0" w:color="auto"/>
            <w:bottom w:val="none" w:sz="0" w:space="0" w:color="auto"/>
            <w:right w:val="none" w:sz="0" w:space="0" w:color="auto"/>
          </w:divBdr>
        </w:div>
        <w:div w:id="1424377814">
          <w:marLeft w:val="640"/>
          <w:marRight w:val="0"/>
          <w:marTop w:val="0"/>
          <w:marBottom w:val="0"/>
          <w:divBdr>
            <w:top w:val="none" w:sz="0" w:space="0" w:color="auto"/>
            <w:left w:val="none" w:sz="0" w:space="0" w:color="auto"/>
            <w:bottom w:val="none" w:sz="0" w:space="0" w:color="auto"/>
            <w:right w:val="none" w:sz="0" w:space="0" w:color="auto"/>
          </w:divBdr>
        </w:div>
        <w:div w:id="1549417622">
          <w:marLeft w:val="640"/>
          <w:marRight w:val="0"/>
          <w:marTop w:val="0"/>
          <w:marBottom w:val="0"/>
          <w:divBdr>
            <w:top w:val="none" w:sz="0" w:space="0" w:color="auto"/>
            <w:left w:val="none" w:sz="0" w:space="0" w:color="auto"/>
            <w:bottom w:val="none" w:sz="0" w:space="0" w:color="auto"/>
            <w:right w:val="none" w:sz="0" w:space="0" w:color="auto"/>
          </w:divBdr>
        </w:div>
        <w:div w:id="1578594114">
          <w:marLeft w:val="640"/>
          <w:marRight w:val="0"/>
          <w:marTop w:val="0"/>
          <w:marBottom w:val="0"/>
          <w:divBdr>
            <w:top w:val="none" w:sz="0" w:space="0" w:color="auto"/>
            <w:left w:val="none" w:sz="0" w:space="0" w:color="auto"/>
            <w:bottom w:val="none" w:sz="0" w:space="0" w:color="auto"/>
            <w:right w:val="none" w:sz="0" w:space="0" w:color="auto"/>
          </w:divBdr>
        </w:div>
        <w:div w:id="1870335255">
          <w:marLeft w:val="640"/>
          <w:marRight w:val="0"/>
          <w:marTop w:val="0"/>
          <w:marBottom w:val="0"/>
          <w:divBdr>
            <w:top w:val="none" w:sz="0" w:space="0" w:color="auto"/>
            <w:left w:val="none" w:sz="0" w:space="0" w:color="auto"/>
            <w:bottom w:val="none" w:sz="0" w:space="0" w:color="auto"/>
            <w:right w:val="none" w:sz="0" w:space="0" w:color="auto"/>
          </w:divBdr>
        </w:div>
        <w:div w:id="1956323622">
          <w:marLeft w:val="640"/>
          <w:marRight w:val="0"/>
          <w:marTop w:val="0"/>
          <w:marBottom w:val="0"/>
          <w:divBdr>
            <w:top w:val="none" w:sz="0" w:space="0" w:color="auto"/>
            <w:left w:val="none" w:sz="0" w:space="0" w:color="auto"/>
            <w:bottom w:val="none" w:sz="0" w:space="0" w:color="auto"/>
            <w:right w:val="none" w:sz="0" w:space="0" w:color="auto"/>
          </w:divBdr>
        </w:div>
      </w:divsChild>
    </w:div>
    <w:div w:id="1648049690">
      <w:bodyDiv w:val="1"/>
      <w:marLeft w:val="0"/>
      <w:marRight w:val="0"/>
      <w:marTop w:val="0"/>
      <w:marBottom w:val="0"/>
      <w:divBdr>
        <w:top w:val="none" w:sz="0" w:space="0" w:color="auto"/>
        <w:left w:val="none" w:sz="0" w:space="0" w:color="auto"/>
        <w:bottom w:val="none" w:sz="0" w:space="0" w:color="auto"/>
        <w:right w:val="none" w:sz="0" w:space="0" w:color="auto"/>
      </w:divBdr>
      <w:divsChild>
        <w:div w:id="4866234">
          <w:marLeft w:val="640"/>
          <w:marRight w:val="0"/>
          <w:marTop w:val="0"/>
          <w:marBottom w:val="0"/>
          <w:divBdr>
            <w:top w:val="none" w:sz="0" w:space="0" w:color="auto"/>
            <w:left w:val="none" w:sz="0" w:space="0" w:color="auto"/>
            <w:bottom w:val="none" w:sz="0" w:space="0" w:color="auto"/>
            <w:right w:val="none" w:sz="0" w:space="0" w:color="auto"/>
          </w:divBdr>
        </w:div>
        <w:div w:id="191892509">
          <w:marLeft w:val="640"/>
          <w:marRight w:val="0"/>
          <w:marTop w:val="0"/>
          <w:marBottom w:val="0"/>
          <w:divBdr>
            <w:top w:val="none" w:sz="0" w:space="0" w:color="auto"/>
            <w:left w:val="none" w:sz="0" w:space="0" w:color="auto"/>
            <w:bottom w:val="none" w:sz="0" w:space="0" w:color="auto"/>
            <w:right w:val="none" w:sz="0" w:space="0" w:color="auto"/>
          </w:divBdr>
        </w:div>
        <w:div w:id="301615518">
          <w:marLeft w:val="640"/>
          <w:marRight w:val="0"/>
          <w:marTop w:val="0"/>
          <w:marBottom w:val="0"/>
          <w:divBdr>
            <w:top w:val="none" w:sz="0" w:space="0" w:color="auto"/>
            <w:left w:val="none" w:sz="0" w:space="0" w:color="auto"/>
            <w:bottom w:val="none" w:sz="0" w:space="0" w:color="auto"/>
            <w:right w:val="none" w:sz="0" w:space="0" w:color="auto"/>
          </w:divBdr>
        </w:div>
        <w:div w:id="329256485">
          <w:marLeft w:val="640"/>
          <w:marRight w:val="0"/>
          <w:marTop w:val="0"/>
          <w:marBottom w:val="0"/>
          <w:divBdr>
            <w:top w:val="none" w:sz="0" w:space="0" w:color="auto"/>
            <w:left w:val="none" w:sz="0" w:space="0" w:color="auto"/>
            <w:bottom w:val="none" w:sz="0" w:space="0" w:color="auto"/>
            <w:right w:val="none" w:sz="0" w:space="0" w:color="auto"/>
          </w:divBdr>
        </w:div>
        <w:div w:id="514345985">
          <w:marLeft w:val="640"/>
          <w:marRight w:val="0"/>
          <w:marTop w:val="0"/>
          <w:marBottom w:val="0"/>
          <w:divBdr>
            <w:top w:val="none" w:sz="0" w:space="0" w:color="auto"/>
            <w:left w:val="none" w:sz="0" w:space="0" w:color="auto"/>
            <w:bottom w:val="none" w:sz="0" w:space="0" w:color="auto"/>
            <w:right w:val="none" w:sz="0" w:space="0" w:color="auto"/>
          </w:divBdr>
        </w:div>
        <w:div w:id="615136071">
          <w:marLeft w:val="640"/>
          <w:marRight w:val="0"/>
          <w:marTop w:val="0"/>
          <w:marBottom w:val="0"/>
          <w:divBdr>
            <w:top w:val="none" w:sz="0" w:space="0" w:color="auto"/>
            <w:left w:val="none" w:sz="0" w:space="0" w:color="auto"/>
            <w:bottom w:val="none" w:sz="0" w:space="0" w:color="auto"/>
            <w:right w:val="none" w:sz="0" w:space="0" w:color="auto"/>
          </w:divBdr>
        </w:div>
        <w:div w:id="674765313">
          <w:marLeft w:val="640"/>
          <w:marRight w:val="0"/>
          <w:marTop w:val="0"/>
          <w:marBottom w:val="0"/>
          <w:divBdr>
            <w:top w:val="none" w:sz="0" w:space="0" w:color="auto"/>
            <w:left w:val="none" w:sz="0" w:space="0" w:color="auto"/>
            <w:bottom w:val="none" w:sz="0" w:space="0" w:color="auto"/>
            <w:right w:val="none" w:sz="0" w:space="0" w:color="auto"/>
          </w:divBdr>
        </w:div>
        <w:div w:id="730005855">
          <w:marLeft w:val="640"/>
          <w:marRight w:val="0"/>
          <w:marTop w:val="0"/>
          <w:marBottom w:val="0"/>
          <w:divBdr>
            <w:top w:val="none" w:sz="0" w:space="0" w:color="auto"/>
            <w:left w:val="none" w:sz="0" w:space="0" w:color="auto"/>
            <w:bottom w:val="none" w:sz="0" w:space="0" w:color="auto"/>
            <w:right w:val="none" w:sz="0" w:space="0" w:color="auto"/>
          </w:divBdr>
        </w:div>
        <w:div w:id="1115323753">
          <w:marLeft w:val="640"/>
          <w:marRight w:val="0"/>
          <w:marTop w:val="0"/>
          <w:marBottom w:val="0"/>
          <w:divBdr>
            <w:top w:val="none" w:sz="0" w:space="0" w:color="auto"/>
            <w:left w:val="none" w:sz="0" w:space="0" w:color="auto"/>
            <w:bottom w:val="none" w:sz="0" w:space="0" w:color="auto"/>
            <w:right w:val="none" w:sz="0" w:space="0" w:color="auto"/>
          </w:divBdr>
        </w:div>
        <w:div w:id="1148861212">
          <w:marLeft w:val="640"/>
          <w:marRight w:val="0"/>
          <w:marTop w:val="0"/>
          <w:marBottom w:val="0"/>
          <w:divBdr>
            <w:top w:val="none" w:sz="0" w:space="0" w:color="auto"/>
            <w:left w:val="none" w:sz="0" w:space="0" w:color="auto"/>
            <w:bottom w:val="none" w:sz="0" w:space="0" w:color="auto"/>
            <w:right w:val="none" w:sz="0" w:space="0" w:color="auto"/>
          </w:divBdr>
        </w:div>
        <w:div w:id="1266838935">
          <w:marLeft w:val="640"/>
          <w:marRight w:val="0"/>
          <w:marTop w:val="0"/>
          <w:marBottom w:val="0"/>
          <w:divBdr>
            <w:top w:val="none" w:sz="0" w:space="0" w:color="auto"/>
            <w:left w:val="none" w:sz="0" w:space="0" w:color="auto"/>
            <w:bottom w:val="none" w:sz="0" w:space="0" w:color="auto"/>
            <w:right w:val="none" w:sz="0" w:space="0" w:color="auto"/>
          </w:divBdr>
        </w:div>
        <w:div w:id="1438911976">
          <w:marLeft w:val="640"/>
          <w:marRight w:val="0"/>
          <w:marTop w:val="0"/>
          <w:marBottom w:val="0"/>
          <w:divBdr>
            <w:top w:val="none" w:sz="0" w:space="0" w:color="auto"/>
            <w:left w:val="none" w:sz="0" w:space="0" w:color="auto"/>
            <w:bottom w:val="none" w:sz="0" w:space="0" w:color="auto"/>
            <w:right w:val="none" w:sz="0" w:space="0" w:color="auto"/>
          </w:divBdr>
        </w:div>
        <w:div w:id="1524704656">
          <w:marLeft w:val="640"/>
          <w:marRight w:val="0"/>
          <w:marTop w:val="0"/>
          <w:marBottom w:val="0"/>
          <w:divBdr>
            <w:top w:val="none" w:sz="0" w:space="0" w:color="auto"/>
            <w:left w:val="none" w:sz="0" w:space="0" w:color="auto"/>
            <w:bottom w:val="none" w:sz="0" w:space="0" w:color="auto"/>
            <w:right w:val="none" w:sz="0" w:space="0" w:color="auto"/>
          </w:divBdr>
        </w:div>
        <w:div w:id="1699551614">
          <w:marLeft w:val="640"/>
          <w:marRight w:val="0"/>
          <w:marTop w:val="0"/>
          <w:marBottom w:val="0"/>
          <w:divBdr>
            <w:top w:val="none" w:sz="0" w:space="0" w:color="auto"/>
            <w:left w:val="none" w:sz="0" w:space="0" w:color="auto"/>
            <w:bottom w:val="none" w:sz="0" w:space="0" w:color="auto"/>
            <w:right w:val="none" w:sz="0" w:space="0" w:color="auto"/>
          </w:divBdr>
        </w:div>
      </w:divsChild>
    </w:div>
    <w:div w:id="1661153799">
      <w:bodyDiv w:val="1"/>
      <w:marLeft w:val="0"/>
      <w:marRight w:val="0"/>
      <w:marTop w:val="0"/>
      <w:marBottom w:val="0"/>
      <w:divBdr>
        <w:top w:val="none" w:sz="0" w:space="0" w:color="auto"/>
        <w:left w:val="none" w:sz="0" w:space="0" w:color="auto"/>
        <w:bottom w:val="none" w:sz="0" w:space="0" w:color="auto"/>
        <w:right w:val="none" w:sz="0" w:space="0" w:color="auto"/>
      </w:divBdr>
      <w:divsChild>
        <w:div w:id="125467580">
          <w:marLeft w:val="640"/>
          <w:marRight w:val="0"/>
          <w:marTop w:val="0"/>
          <w:marBottom w:val="0"/>
          <w:divBdr>
            <w:top w:val="none" w:sz="0" w:space="0" w:color="auto"/>
            <w:left w:val="none" w:sz="0" w:space="0" w:color="auto"/>
            <w:bottom w:val="none" w:sz="0" w:space="0" w:color="auto"/>
            <w:right w:val="none" w:sz="0" w:space="0" w:color="auto"/>
          </w:divBdr>
        </w:div>
        <w:div w:id="175005532">
          <w:marLeft w:val="640"/>
          <w:marRight w:val="0"/>
          <w:marTop w:val="0"/>
          <w:marBottom w:val="0"/>
          <w:divBdr>
            <w:top w:val="none" w:sz="0" w:space="0" w:color="auto"/>
            <w:left w:val="none" w:sz="0" w:space="0" w:color="auto"/>
            <w:bottom w:val="none" w:sz="0" w:space="0" w:color="auto"/>
            <w:right w:val="none" w:sz="0" w:space="0" w:color="auto"/>
          </w:divBdr>
        </w:div>
        <w:div w:id="180052756">
          <w:marLeft w:val="640"/>
          <w:marRight w:val="0"/>
          <w:marTop w:val="0"/>
          <w:marBottom w:val="0"/>
          <w:divBdr>
            <w:top w:val="none" w:sz="0" w:space="0" w:color="auto"/>
            <w:left w:val="none" w:sz="0" w:space="0" w:color="auto"/>
            <w:bottom w:val="none" w:sz="0" w:space="0" w:color="auto"/>
            <w:right w:val="none" w:sz="0" w:space="0" w:color="auto"/>
          </w:divBdr>
        </w:div>
        <w:div w:id="196939711">
          <w:marLeft w:val="640"/>
          <w:marRight w:val="0"/>
          <w:marTop w:val="0"/>
          <w:marBottom w:val="0"/>
          <w:divBdr>
            <w:top w:val="none" w:sz="0" w:space="0" w:color="auto"/>
            <w:left w:val="none" w:sz="0" w:space="0" w:color="auto"/>
            <w:bottom w:val="none" w:sz="0" w:space="0" w:color="auto"/>
            <w:right w:val="none" w:sz="0" w:space="0" w:color="auto"/>
          </w:divBdr>
        </w:div>
        <w:div w:id="257257572">
          <w:marLeft w:val="640"/>
          <w:marRight w:val="0"/>
          <w:marTop w:val="0"/>
          <w:marBottom w:val="0"/>
          <w:divBdr>
            <w:top w:val="none" w:sz="0" w:space="0" w:color="auto"/>
            <w:left w:val="none" w:sz="0" w:space="0" w:color="auto"/>
            <w:bottom w:val="none" w:sz="0" w:space="0" w:color="auto"/>
            <w:right w:val="none" w:sz="0" w:space="0" w:color="auto"/>
          </w:divBdr>
        </w:div>
        <w:div w:id="275912020">
          <w:marLeft w:val="640"/>
          <w:marRight w:val="0"/>
          <w:marTop w:val="0"/>
          <w:marBottom w:val="0"/>
          <w:divBdr>
            <w:top w:val="none" w:sz="0" w:space="0" w:color="auto"/>
            <w:left w:val="none" w:sz="0" w:space="0" w:color="auto"/>
            <w:bottom w:val="none" w:sz="0" w:space="0" w:color="auto"/>
            <w:right w:val="none" w:sz="0" w:space="0" w:color="auto"/>
          </w:divBdr>
        </w:div>
        <w:div w:id="439647833">
          <w:marLeft w:val="640"/>
          <w:marRight w:val="0"/>
          <w:marTop w:val="0"/>
          <w:marBottom w:val="0"/>
          <w:divBdr>
            <w:top w:val="none" w:sz="0" w:space="0" w:color="auto"/>
            <w:left w:val="none" w:sz="0" w:space="0" w:color="auto"/>
            <w:bottom w:val="none" w:sz="0" w:space="0" w:color="auto"/>
            <w:right w:val="none" w:sz="0" w:space="0" w:color="auto"/>
          </w:divBdr>
        </w:div>
        <w:div w:id="517694599">
          <w:marLeft w:val="640"/>
          <w:marRight w:val="0"/>
          <w:marTop w:val="0"/>
          <w:marBottom w:val="0"/>
          <w:divBdr>
            <w:top w:val="none" w:sz="0" w:space="0" w:color="auto"/>
            <w:left w:val="none" w:sz="0" w:space="0" w:color="auto"/>
            <w:bottom w:val="none" w:sz="0" w:space="0" w:color="auto"/>
            <w:right w:val="none" w:sz="0" w:space="0" w:color="auto"/>
          </w:divBdr>
        </w:div>
        <w:div w:id="553389422">
          <w:marLeft w:val="640"/>
          <w:marRight w:val="0"/>
          <w:marTop w:val="0"/>
          <w:marBottom w:val="0"/>
          <w:divBdr>
            <w:top w:val="none" w:sz="0" w:space="0" w:color="auto"/>
            <w:left w:val="none" w:sz="0" w:space="0" w:color="auto"/>
            <w:bottom w:val="none" w:sz="0" w:space="0" w:color="auto"/>
            <w:right w:val="none" w:sz="0" w:space="0" w:color="auto"/>
          </w:divBdr>
        </w:div>
        <w:div w:id="556092507">
          <w:marLeft w:val="640"/>
          <w:marRight w:val="0"/>
          <w:marTop w:val="0"/>
          <w:marBottom w:val="0"/>
          <w:divBdr>
            <w:top w:val="none" w:sz="0" w:space="0" w:color="auto"/>
            <w:left w:val="none" w:sz="0" w:space="0" w:color="auto"/>
            <w:bottom w:val="none" w:sz="0" w:space="0" w:color="auto"/>
            <w:right w:val="none" w:sz="0" w:space="0" w:color="auto"/>
          </w:divBdr>
        </w:div>
        <w:div w:id="559900840">
          <w:marLeft w:val="640"/>
          <w:marRight w:val="0"/>
          <w:marTop w:val="0"/>
          <w:marBottom w:val="0"/>
          <w:divBdr>
            <w:top w:val="none" w:sz="0" w:space="0" w:color="auto"/>
            <w:left w:val="none" w:sz="0" w:space="0" w:color="auto"/>
            <w:bottom w:val="none" w:sz="0" w:space="0" w:color="auto"/>
            <w:right w:val="none" w:sz="0" w:space="0" w:color="auto"/>
          </w:divBdr>
        </w:div>
        <w:div w:id="627199209">
          <w:marLeft w:val="640"/>
          <w:marRight w:val="0"/>
          <w:marTop w:val="0"/>
          <w:marBottom w:val="0"/>
          <w:divBdr>
            <w:top w:val="none" w:sz="0" w:space="0" w:color="auto"/>
            <w:left w:val="none" w:sz="0" w:space="0" w:color="auto"/>
            <w:bottom w:val="none" w:sz="0" w:space="0" w:color="auto"/>
            <w:right w:val="none" w:sz="0" w:space="0" w:color="auto"/>
          </w:divBdr>
        </w:div>
        <w:div w:id="645819566">
          <w:marLeft w:val="640"/>
          <w:marRight w:val="0"/>
          <w:marTop w:val="0"/>
          <w:marBottom w:val="0"/>
          <w:divBdr>
            <w:top w:val="none" w:sz="0" w:space="0" w:color="auto"/>
            <w:left w:val="none" w:sz="0" w:space="0" w:color="auto"/>
            <w:bottom w:val="none" w:sz="0" w:space="0" w:color="auto"/>
            <w:right w:val="none" w:sz="0" w:space="0" w:color="auto"/>
          </w:divBdr>
        </w:div>
        <w:div w:id="747772189">
          <w:marLeft w:val="640"/>
          <w:marRight w:val="0"/>
          <w:marTop w:val="0"/>
          <w:marBottom w:val="0"/>
          <w:divBdr>
            <w:top w:val="none" w:sz="0" w:space="0" w:color="auto"/>
            <w:left w:val="none" w:sz="0" w:space="0" w:color="auto"/>
            <w:bottom w:val="none" w:sz="0" w:space="0" w:color="auto"/>
            <w:right w:val="none" w:sz="0" w:space="0" w:color="auto"/>
          </w:divBdr>
        </w:div>
        <w:div w:id="784621046">
          <w:marLeft w:val="640"/>
          <w:marRight w:val="0"/>
          <w:marTop w:val="0"/>
          <w:marBottom w:val="0"/>
          <w:divBdr>
            <w:top w:val="none" w:sz="0" w:space="0" w:color="auto"/>
            <w:left w:val="none" w:sz="0" w:space="0" w:color="auto"/>
            <w:bottom w:val="none" w:sz="0" w:space="0" w:color="auto"/>
            <w:right w:val="none" w:sz="0" w:space="0" w:color="auto"/>
          </w:divBdr>
        </w:div>
        <w:div w:id="790317572">
          <w:marLeft w:val="640"/>
          <w:marRight w:val="0"/>
          <w:marTop w:val="0"/>
          <w:marBottom w:val="0"/>
          <w:divBdr>
            <w:top w:val="none" w:sz="0" w:space="0" w:color="auto"/>
            <w:left w:val="none" w:sz="0" w:space="0" w:color="auto"/>
            <w:bottom w:val="none" w:sz="0" w:space="0" w:color="auto"/>
            <w:right w:val="none" w:sz="0" w:space="0" w:color="auto"/>
          </w:divBdr>
        </w:div>
        <w:div w:id="822359614">
          <w:marLeft w:val="640"/>
          <w:marRight w:val="0"/>
          <w:marTop w:val="0"/>
          <w:marBottom w:val="0"/>
          <w:divBdr>
            <w:top w:val="none" w:sz="0" w:space="0" w:color="auto"/>
            <w:left w:val="none" w:sz="0" w:space="0" w:color="auto"/>
            <w:bottom w:val="none" w:sz="0" w:space="0" w:color="auto"/>
            <w:right w:val="none" w:sz="0" w:space="0" w:color="auto"/>
          </w:divBdr>
        </w:div>
        <w:div w:id="865868120">
          <w:marLeft w:val="640"/>
          <w:marRight w:val="0"/>
          <w:marTop w:val="0"/>
          <w:marBottom w:val="0"/>
          <w:divBdr>
            <w:top w:val="none" w:sz="0" w:space="0" w:color="auto"/>
            <w:left w:val="none" w:sz="0" w:space="0" w:color="auto"/>
            <w:bottom w:val="none" w:sz="0" w:space="0" w:color="auto"/>
            <w:right w:val="none" w:sz="0" w:space="0" w:color="auto"/>
          </w:divBdr>
        </w:div>
        <w:div w:id="908806310">
          <w:marLeft w:val="640"/>
          <w:marRight w:val="0"/>
          <w:marTop w:val="0"/>
          <w:marBottom w:val="0"/>
          <w:divBdr>
            <w:top w:val="none" w:sz="0" w:space="0" w:color="auto"/>
            <w:left w:val="none" w:sz="0" w:space="0" w:color="auto"/>
            <w:bottom w:val="none" w:sz="0" w:space="0" w:color="auto"/>
            <w:right w:val="none" w:sz="0" w:space="0" w:color="auto"/>
          </w:divBdr>
        </w:div>
        <w:div w:id="924849998">
          <w:marLeft w:val="640"/>
          <w:marRight w:val="0"/>
          <w:marTop w:val="0"/>
          <w:marBottom w:val="0"/>
          <w:divBdr>
            <w:top w:val="none" w:sz="0" w:space="0" w:color="auto"/>
            <w:left w:val="none" w:sz="0" w:space="0" w:color="auto"/>
            <w:bottom w:val="none" w:sz="0" w:space="0" w:color="auto"/>
            <w:right w:val="none" w:sz="0" w:space="0" w:color="auto"/>
          </w:divBdr>
        </w:div>
        <w:div w:id="934286892">
          <w:marLeft w:val="640"/>
          <w:marRight w:val="0"/>
          <w:marTop w:val="0"/>
          <w:marBottom w:val="0"/>
          <w:divBdr>
            <w:top w:val="none" w:sz="0" w:space="0" w:color="auto"/>
            <w:left w:val="none" w:sz="0" w:space="0" w:color="auto"/>
            <w:bottom w:val="none" w:sz="0" w:space="0" w:color="auto"/>
            <w:right w:val="none" w:sz="0" w:space="0" w:color="auto"/>
          </w:divBdr>
        </w:div>
        <w:div w:id="981235941">
          <w:marLeft w:val="640"/>
          <w:marRight w:val="0"/>
          <w:marTop w:val="0"/>
          <w:marBottom w:val="0"/>
          <w:divBdr>
            <w:top w:val="none" w:sz="0" w:space="0" w:color="auto"/>
            <w:left w:val="none" w:sz="0" w:space="0" w:color="auto"/>
            <w:bottom w:val="none" w:sz="0" w:space="0" w:color="auto"/>
            <w:right w:val="none" w:sz="0" w:space="0" w:color="auto"/>
          </w:divBdr>
        </w:div>
        <w:div w:id="999819389">
          <w:marLeft w:val="640"/>
          <w:marRight w:val="0"/>
          <w:marTop w:val="0"/>
          <w:marBottom w:val="0"/>
          <w:divBdr>
            <w:top w:val="none" w:sz="0" w:space="0" w:color="auto"/>
            <w:left w:val="none" w:sz="0" w:space="0" w:color="auto"/>
            <w:bottom w:val="none" w:sz="0" w:space="0" w:color="auto"/>
            <w:right w:val="none" w:sz="0" w:space="0" w:color="auto"/>
          </w:divBdr>
        </w:div>
        <w:div w:id="1031103132">
          <w:marLeft w:val="640"/>
          <w:marRight w:val="0"/>
          <w:marTop w:val="0"/>
          <w:marBottom w:val="0"/>
          <w:divBdr>
            <w:top w:val="none" w:sz="0" w:space="0" w:color="auto"/>
            <w:left w:val="none" w:sz="0" w:space="0" w:color="auto"/>
            <w:bottom w:val="none" w:sz="0" w:space="0" w:color="auto"/>
            <w:right w:val="none" w:sz="0" w:space="0" w:color="auto"/>
          </w:divBdr>
        </w:div>
        <w:div w:id="1038700368">
          <w:marLeft w:val="640"/>
          <w:marRight w:val="0"/>
          <w:marTop w:val="0"/>
          <w:marBottom w:val="0"/>
          <w:divBdr>
            <w:top w:val="none" w:sz="0" w:space="0" w:color="auto"/>
            <w:left w:val="none" w:sz="0" w:space="0" w:color="auto"/>
            <w:bottom w:val="none" w:sz="0" w:space="0" w:color="auto"/>
            <w:right w:val="none" w:sz="0" w:space="0" w:color="auto"/>
          </w:divBdr>
        </w:div>
        <w:div w:id="1141388988">
          <w:marLeft w:val="640"/>
          <w:marRight w:val="0"/>
          <w:marTop w:val="0"/>
          <w:marBottom w:val="0"/>
          <w:divBdr>
            <w:top w:val="none" w:sz="0" w:space="0" w:color="auto"/>
            <w:left w:val="none" w:sz="0" w:space="0" w:color="auto"/>
            <w:bottom w:val="none" w:sz="0" w:space="0" w:color="auto"/>
            <w:right w:val="none" w:sz="0" w:space="0" w:color="auto"/>
          </w:divBdr>
        </w:div>
        <w:div w:id="1149975460">
          <w:marLeft w:val="640"/>
          <w:marRight w:val="0"/>
          <w:marTop w:val="0"/>
          <w:marBottom w:val="0"/>
          <w:divBdr>
            <w:top w:val="none" w:sz="0" w:space="0" w:color="auto"/>
            <w:left w:val="none" w:sz="0" w:space="0" w:color="auto"/>
            <w:bottom w:val="none" w:sz="0" w:space="0" w:color="auto"/>
            <w:right w:val="none" w:sz="0" w:space="0" w:color="auto"/>
          </w:divBdr>
        </w:div>
        <w:div w:id="1191189514">
          <w:marLeft w:val="640"/>
          <w:marRight w:val="0"/>
          <w:marTop w:val="0"/>
          <w:marBottom w:val="0"/>
          <w:divBdr>
            <w:top w:val="none" w:sz="0" w:space="0" w:color="auto"/>
            <w:left w:val="none" w:sz="0" w:space="0" w:color="auto"/>
            <w:bottom w:val="none" w:sz="0" w:space="0" w:color="auto"/>
            <w:right w:val="none" w:sz="0" w:space="0" w:color="auto"/>
          </w:divBdr>
        </w:div>
        <w:div w:id="1197741679">
          <w:marLeft w:val="640"/>
          <w:marRight w:val="0"/>
          <w:marTop w:val="0"/>
          <w:marBottom w:val="0"/>
          <w:divBdr>
            <w:top w:val="none" w:sz="0" w:space="0" w:color="auto"/>
            <w:left w:val="none" w:sz="0" w:space="0" w:color="auto"/>
            <w:bottom w:val="none" w:sz="0" w:space="0" w:color="auto"/>
            <w:right w:val="none" w:sz="0" w:space="0" w:color="auto"/>
          </w:divBdr>
        </w:div>
        <w:div w:id="1198204017">
          <w:marLeft w:val="640"/>
          <w:marRight w:val="0"/>
          <w:marTop w:val="0"/>
          <w:marBottom w:val="0"/>
          <w:divBdr>
            <w:top w:val="none" w:sz="0" w:space="0" w:color="auto"/>
            <w:left w:val="none" w:sz="0" w:space="0" w:color="auto"/>
            <w:bottom w:val="none" w:sz="0" w:space="0" w:color="auto"/>
            <w:right w:val="none" w:sz="0" w:space="0" w:color="auto"/>
          </w:divBdr>
        </w:div>
        <w:div w:id="1247108554">
          <w:marLeft w:val="640"/>
          <w:marRight w:val="0"/>
          <w:marTop w:val="0"/>
          <w:marBottom w:val="0"/>
          <w:divBdr>
            <w:top w:val="none" w:sz="0" w:space="0" w:color="auto"/>
            <w:left w:val="none" w:sz="0" w:space="0" w:color="auto"/>
            <w:bottom w:val="none" w:sz="0" w:space="0" w:color="auto"/>
            <w:right w:val="none" w:sz="0" w:space="0" w:color="auto"/>
          </w:divBdr>
        </w:div>
        <w:div w:id="1257446385">
          <w:marLeft w:val="640"/>
          <w:marRight w:val="0"/>
          <w:marTop w:val="0"/>
          <w:marBottom w:val="0"/>
          <w:divBdr>
            <w:top w:val="none" w:sz="0" w:space="0" w:color="auto"/>
            <w:left w:val="none" w:sz="0" w:space="0" w:color="auto"/>
            <w:bottom w:val="none" w:sz="0" w:space="0" w:color="auto"/>
            <w:right w:val="none" w:sz="0" w:space="0" w:color="auto"/>
          </w:divBdr>
        </w:div>
        <w:div w:id="1272519166">
          <w:marLeft w:val="640"/>
          <w:marRight w:val="0"/>
          <w:marTop w:val="0"/>
          <w:marBottom w:val="0"/>
          <w:divBdr>
            <w:top w:val="none" w:sz="0" w:space="0" w:color="auto"/>
            <w:left w:val="none" w:sz="0" w:space="0" w:color="auto"/>
            <w:bottom w:val="none" w:sz="0" w:space="0" w:color="auto"/>
            <w:right w:val="none" w:sz="0" w:space="0" w:color="auto"/>
          </w:divBdr>
        </w:div>
        <w:div w:id="1284000959">
          <w:marLeft w:val="640"/>
          <w:marRight w:val="0"/>
          <w:marTop w:val="0"/>
          <w:marBottom w:val="0"/>
          <w:divBdr>
            <w:top w:val="none" w:sz="0" w:space="0" w:color="auto"/>
            <w:left w:val="none" w:sz="0" w:space="0" w:color="auto"/>
            <w:bottom w:val="none" w:sz="0" w:space="0" w:color="auto"/>
            <w:right w:val="none" w:sz="0" w:space="0" w:color="auto"/>
          </w:divBdr>
        </w:div>
        <w:div w:id="1326209018">
          <w:marLeft w:val="640"/>
          <w:marRight w:val="0"/>
          <w:marTop w:val="0"/>
          <w:marBottom w:val="0"/>
          <w:divBdr>
            <w:top w:val="none" w:sz="0" w:space="0" w:color="auto"/>
            <w:left w:val="none" w:sz="0" w:space="0" w:color="auto"/>
            <w:bottom w:val="none" w:sz="0" w:space="0" w:color="auto"/>
            <w:right w:val="none" w:sz="0" w:space="0" w:color="auto"/>
          </w:divBdr>
        </w:div>
        <w:div w:id="1366906079">
          <w:marLeft w:val="640"/>
          <w:marRight w:val="0"/>
          <w:marTop w:val="0"/>
          <w:marBottom w:val="0"/>
          <w:divBdr>
            <w:top w:val="none" w:sz="0" w:space="0" w:color="auto"/>
            <w:left w:val="none" w:sz="0" w:space="0" w:color="auto"/>
            <w:bottom w:val="none" w:sz="0" w:space="0" w:color="auto"/>
            <w:right w:val="none" w:sz="0" w:space="0" w:color="auto"/>
          </w:divBdr>
          <w:divsChild>
            <w:div w:id="448165983">
              <w:marLeft w:val="0"/>
              <w:marRight w:val="0"/>
              <w:marTop w:val="0"/>
              <w:marBottom w:val="0"/>
              <w:divBdr>
                <w:top w:val="none" w:sz="0" w:space="0" w:color="auto"/>
                <w:left w:val="none" w:sz="0" w:space="0" w:color="auto"/>
                <w:bottom w:val="none" w:sz="0" w:space="0" w:color="auto"/>
                <w:right w:val="none" w:sz="0" w:space="0" w:color="auto"/>
              </w:divBdr>
              <w:divsChild>
                <w:div w:id="22368070">
                  <w:marLeft w:val="640"/>
                  <w:marRight w:val="0"/>
                  <w:marTop w:val="0"/>
                  <w:marBottom w:val="0"/>
                  <w:divBdr>
                    <w:top w:val="none" w:sz="0" w:space="0" w:color="auto"/>
                    <w:left w:val="none" w:sz="0" w:space="0" w:color="auto"/>
                    <w:bottom w:val="none" w:sz="0" w:space="0" w:color="auto"/>
                    <w:right w:val="none" w:sz="0" w:space="0" w:color="auto"/>
                  </w:divBdr>
                </w:div>
                <w:div w:id="152184662">
                  <w:marLeft w:val="640"/>
                  <w:marRight w:val="0"/>
                  <w:marTop w:val="0"/>
                  <w:marBottom w:val="0"/>
                  <w:divBdr>
                    <w:top w:val="none" w:sz="0" w:space="0" w:color="auto"/>
                    <w:left w:val="none" w:sz="0" w:space="0" w:color="auto"/>
                    <w:bottom w:val="none" w:sz="0" w:space="0" w:color="auto"/>
                    <w:right w:val="none" w:sz="0" w:space="0" w:color="auto"/>
                  </w:divBdr>
                </w:div>
                <w:div w:id="158083905">
                  <w:marLeft w:val="640"/>
                  <w:marRight w:val="0"/>
                  <w:marTop w:val="0"/>
                  <w:marBottom w:val="0"/>
                  <w:divBdr>
                    <w:top w:val="none" w:sz="0" w:space="0" w:color="auto"/>
                    <w:left w:val="none" w:sz="0" w:space="0" w:color="auto"/>
                    <w:bottom w:val="none" w:sz="0" w:space="0" w:color="auto"/>
                    <w:right w:val="none" w:sz="0" w:space="0" w:color="auto"/>
                  </w:divBdr>
                </w:div>
                <w:div w:id="298272083">
                  <w:marLeft w:val="640"/>
                  <w:marRight w:val="0"/>
                  <w:marTop w:val="0"/>
                  <w:marBottom w:val="0"/>
                  <w:divBdr>
                    <w:top w:val="none" w:sz="0" w:space="0" w:color="auto"/>
                    <w:left w:val="none" w:sz="0" w:space="0" w:color="auto"/>
                    <w:bottom w:val="none" w:sz="0" w:space="0" w:color="auto"/>
                    <w:right w:val="none" w:sz="0" w:space="0" w:color="auto"/>
                  </w:divBdr>
                </w:div>
                <w:div w:id="413549819">
                  <w:marLeft w:val="640"/>
                  <w:marRight w:val="0"/>
                  <w:marTop w:val="0"/>
                  <w:marBottom w:val="0"/>
                  <w:divBdr>
                    <w:top w:val="none" w:sz="0" w:space="0" w:color="auto"/>
                    <w:left w:val="none" w:sz="0" w:space="0" w:color="auto"/>
                    <w:bottom w:val="none" w:sz="0" w:space="0" w:color="auto"/>
                    <w:right w:val="none" w:sz="0" w:space="0" w:color="auto"/>
                  </w:divBdr>
                </w:div>
                <w:div w:id="463694810">
                  <w:marLeft w:val="640"/>
                  <w:marRight w:val="0"/>
                  <w:marTop w:val="0"/>
                  <w:marBottom w:val="0"/>
                  <w:divBdr>
                    <w:top w:val="none" w:sz="0" w:space="0" w:color="auto"/>
                    <w:left w:val="none" w:sz="0" w:space="0" w:color="auto"/>
                    <w:bottom w:val="none" w:sz="0" w:space="0" w:color="auto"/>
                    <w:right w:val="none" w:sz="0" w:space="0" w:color="auto"/>
                  </w:divBdr>
                </w:div>
                <w:div w:id="464395823">
                  <w:marLeft w:val="640"/>
                  <w:marRight w:val="0"/>
                  <w:marTop w:val="0"/>
                  <w:marBottom w:val="0"/>
                  <w:divBdr>
                    <w:top w:val="none" w:sz="0" w:space="0" w:color="auto"/>
                    <w:left w:val="none" w:sz="0" w:space="0" w:color="auto"/>
                    <w:bottom w:val="none" w:sz="0" w:space="0" w:color="auto"/>
                    <w:right w:val="none" w:sz="0" w:space="0" w:color="auto"/>
                  </w:divBdr>
                </w:div>
                <w:div w:id="553933738">
                  <w:marLeft w:val="640"/>
                  <w:marRight w:val="0"/>
                  <w:marTop w:val="0"/>
                  <w:marBottom w:val="0"/>
                  <w:divBdr>
                    <w:top w:val="none" w:sz="0" w:space="0" w:color="auto"/>
                    <w:left w:val="none" w:sz="0" w:space="0" w:color="auto"/>
                    <w:bottom w:val="none" w:sz="0" w:space="0" w:color="auto"/>
                    <w:right w:val="none" w:sz="0" w:space="0" w:color="auto"/>
                  </w:divBdr>
                </w:div>
                <w:div w:id="574634703">
                  <w:marLeft w:val="640"/>
                  <w:marRight w:val="0"/>
                  <w:marTop w:val="0"/>
                  <w:marBottom w:val="0"/>
                  <w:divBdr>
                    <w:top w:val="none" w:sz="0" w:space="0" w:color="auto"/>
                    <w:left w:val="none" w:sz="0" w:space="0" w:color="auto"/>
                    <w:bottom w:val="none" w:sz="0" w:space="0" w:color="auto"/>
                    <w:right w:val="none" w:sz="0" w:space="0" w:color="auto"/>
                  </w:divBdr>
                </w:div>
                <w:div w:id="577402406">
                  <w:marLeft w:val="640"/>
                  <w:marRight w:val="0"/>
                  <w:marTop w:val="0"/>
                  <w:marBottom w:val="0"/>
                  <w:divBdr>
                    <w:top w:val="none" w:sz="0" w:space="0" w:color="auto"/>
                    <w:left w:val="none" w:sz="0" w:space="0" w:color="auto"/>
                    <w:bottom w:val="none" w:sz="0" w:space="0" w:color="auto"/>
                    <w:right w:val="none" w:sz="0" w:space="0" w:color="auto"/>
                  </w:divBdr>
                </w:div>
                <w:div w:id="596522807">
                  <w:marLeft w:val="640"/>
                  <w:marRight w:val="0"/>
                  <w:marTop w:val="0"/>
                  <w:marBottom w:val="0"/>
                  <w:divBdr>
                    <w:top w:val="none" w:sz="0" w:space="0" w:color="auto"/>
                    <w:left w:val="none" w:sz="0" w:space="0" w:color="auto"/>
                    <w:bottom w:val="none" w:sz="0" w:space="0" w:color="auto"/>
                    <w:right w:val="none" w:sz="0" w:space="0" w:color="auto"/>
                  </w:divBdr>
                </w:div>
                <w:div w:id="614211948">
                  <w:marLeft w:val="640"/>
                  <w:marRight w:val="0"/>
                  <w:marTop w:val="0"/>
                  <w:marBottom w:val="0"/>
                  <w:divBdr>
                    <w:top w:val="none" w:sz="0" w:space="0" w:color="auto"/>
                    <w:left w:val="none" w:sz="0" w:space="0" w:color="auto"/>
                    <w:bottom w:val="none" w:sz="0" w:space="0" w:color="auto"/>
                    <w:right w:val="none" w:sz="0" w:space="0" w:color="auto"/>
                  </w:divBdr>
                </w:div>
                <w:div w:id="632057244">
                  <w:marLeft w:val="640"/>
                  <w:marRight w:val="0"/>
                  <w:marTop w:val="0"/>
                  <w:marBottom w:val="0"/>
                  <w:divBdr>
                    <w:top w:val="none" w:sz="0" w:space="0" w:color="auto"/>
                    <w:left w:val="none" w:sz="0" w:space="0" w:color="auto"/>
                    <w:bottom w:val="none" w:sz="0" w:space="0" w:color="auto"/>
                    <w:right w:val="none" w:sz="0" w:space="0" w:color="auto"/>
                  </w:divBdr>
                </w:div>
                <w:div w:id="665204124">
                  <w:marLeft w:val="640"/>
                  <w:marRight w:val="0"/>
                  <w:marTop w:val="0"/>
                  <w:marBottom w:val="0"/>
                  <w:divBdr>
                    <w:top w:val="none" w:sz="0" w:space="0" w:color="auto"/>
                    <w:left w:val="none" w:sz="0" w:space="0" w:color="auto"/>
                    <w:bottom w:val="none" w:sz="0" w:space="0" w:color="auto"/>
                    <w:right w:val="none" w:sz="0" w:space="0" w:color="auto"/>
                  </w:divBdr>
                </w:div>
                <w:div w:id="670957768">
                  <w:marLeft w:val="640"/>
                  <w:marRight w:val="0"/>
                  <w:marTop w:val="0"/>
                  <w:marBottom w:val="0"/>
                  <w:divBdr>
                    <w:top w:val="none" w:sz="0" w:space="0" w:color="auto"/>
                    <w:left w:val="none" w:sz="0" w:space="0" w:color="auto"/>
                    <w:bottom w:val="none" w:sz="0" w:space="0" w:color="auto"/>
                    <w:right w:val="none" w:sz="0" w:space="0" w:color="auto"/>
                  </w:divBdr>
                </w:div>
                <w:div w:id="681705611">
                  <w:marLeft w:val="640"/>
                  <w:marRight w:val="0"/>
                  <w:marTop w:val="0"/>
                  <w:marBottom w:val="0"/>
                  <w:divBdr>
                    <w:top w:val="none" w:sz="0" w:space="0" w:color="auto"/>
                    <w:left w:val="none" w:sz="0" w:space="0" w:color="auto"/>
                    <w:bottom w:val="none" w:sz="0" w:space="0" w:color="auto"/>
                    <w:right w:val="none" w:sz="0" w:space="0" w:color="auto"/>
                  </w:divBdr>
                </w:div>
                <w:div w:id="786779694">
                  <w:marLeft w:val="640"/>
                  <w:marRight w:val="0"/>
                  <w:marTop w:val="0"/>
                  <w:marBottom w:val="0"/>
                  <w:divBdr>
                    <w:top w:val="none" w:sz="0" w:space="0" w:color="auto"/>
                    <w:left w:val="none" w:sz="0" w:space="0" w:color="auto"/>
                    <w:bottom w:val="none" w:sz="0" w:space="0" w:color="auto"/>
                    <w:right w:val="none" w:sz="0" w:space="0" w:color="auto"/>
                  </w:divBdr>
                </w:div>
                <w:div w:id="833377268">
                  <w:marLeft w:val="640"/>
                  <w:marRight w:val="0"/>
                  <w:marTop w:val="0"/>
                  <w:marBottom w:val="0"/>
                  <w:divBdr>
                    <w:top w:val="none" w:sz="0" w:space="0" w:color="auto"/>
                    <w:left w:val="none" w:sz="0" w:space="0" w:color="auto"/>
                    <w:bottom w:val="none" w:sz="0" w:space="0" w:color="auto"/>
                    <w:right w:val="none" w:sz="0" w:space="0" w:color="auto"/>
                  </w:divBdr>
                </w:div>
                <w:div w:id="886524543">
                  <w:marLeft w:val="640"/>
                  <w:marRight w:val="0"/>
                  <w:marTop w:val="0"/>
                  <w:marBottom w:val="0"/>
                  <w:divBdr>
                    <w:top w:val="none" w:sz="0" w:space="0" w:color="auto"/>
                    <w:left w:val="none" w:sz="0" w:space="0" w:color="auto"/>
                    <w:bottom w:val="none" w:sz="0" w:space="0" w:color="auto"/>
                    <w:right w:val="none" w:sz="0" w:space="0" w:color="auto"/>
                  </w:divBdr>
                </w:div>
                <w:div w:id="953444327">
                  <w:marLeft w:val="640"/>
                  <w:marRight w:val="0"/>
                  <w:marTop w:val="0"/>
                  <w:marBottom w:val="0"/>
                  <w:divBdr>
                    <w:top w:val="none" w:sz="0" w:space="0" w:color="auto"/>
                    <w:left w:val="none" w:sz="0" w:space="0" w:color="auto"/>
                    <w:bottom w:val="none" w:sz="0" w:space="0" w:color="auto"/>
                    <w:right w:val="none" w:sz="0" w:space="0" w:color="auto"/>
                  </w:divBdr>
                </w:div>
                <w:div w:id="959072783">
                  <w:marLeft w:val="640"/>
                  <w:marRight w:val="0"/>
                  <w:marTop w:val="0"/>
                  <w:marBottom w:val="0"/>
                  <w:divBdr>
                    <w:top w:val="none" w:sz="0" w:space="0" w:color="auto"/>
                    <w:left w:val="none" w:sz="0" w:space="0" w:color="auto"/>
                    <w:bottom w:val="none" w:sz="0" w:space="0" w:color="auto"/>
                    <w:right w:val="none" w:sz="0" w:space="0" w:color="auto"/>
                  </w:divBdr>
                </w:div>
                <w:div w:id="963540167">
                  <w:marLeft w:val="640"/>
                  <w:marRight w:val="0"/>
                  <w:marTop w:val="0"/>
                  <w:marBottom w:val="0"/>
                  <w:divBdr>
                    <w:top w:val="none" w:sz="0" w:space="0" w:color="auto"/>
                    <w:left w:val="none" w:sz="0" w:space="0" w:color="auto"/>
                    <w:bottom w:val="none" w:sz="0" w:space="0" w:color="auto"/>
                    <w:right w:val="none" w:sz="0" w:space="0" w:color="auto"/>
                  </w:divBdr>
                </w:div>
                <w:div w:id="1033652387">
                  <w:marLeft w:val="640"/>
                  <w:marRight w:val="0"/>
                  <w:marTop w:val="0"/>
                  <w:marBottom w:val="0"/>
                  <w:divBdr>
                    <w:top w:val="none" w:sz="0" w:space="0" w:color="auto"/>
                    <w:left w:val="none" w:sz="0" w:space="0" w:color="auto"/>
                    <w:bottom w:val="none" w:sz="0" w:space="0" w:color="auto"/>
                    <w:right w:val="none" w:sz="0" w:space="0" w:color="auto"/>
                  </w:divBdr>
                </w:div>
                <w:div w:id="1039428083">
                  <w:marLeft w:val="640"/>
                  <w:marRight w:val="0"/>
                  <w:marTop w:val="0"/>
                  <w:marBottom w:val="0"/>
                  <w:divBdr>
                    <w:top w:val="none" w:sz="0" w:space="0" w:color="auto"/>
                    <w:left w:val="none" w:sz="0" w:space="0" w:color="auto"/>
                    <w:bottom w:val="none" w:sz="0" w:space="0" w:color="auto"/>
                    <w:right w:val="none" w:sz="0" w:space="0" w:color="auto"/>
                  </w:divBdr>
                </w:div>
                <w:div w:id="1056591889">
                  <w:marLeft w:val="640"/>
                  <w:marRight w:val="0"/>
                  <w:marTop w:val="0"/>
                  <w:marBottom w:val="0"/>
                  <w:divBdr>
                    <w:top w:val="none" w:sz="0" w:space="0" w:color="auto"/>
                    <w:left w:val="none" w:sz="0" w:space="0" w:color="auto"/>
                    <w:bottom w:val="none" w:sz="0" w:space="0" w:color="auto"/>
                    <w:right w:val="none" w:sz="0" w:space="0" w:color="auto"/>
                  </w:divBdr>
                </w:div>
                <w:div w:id="1057047351">
                  <w:marLeft w:val="640"/>
                  <w:marRight w:val="0"/>
                  <w:marTop w:val="0"/>
                  <w:marBottom w:val="0"/>
                  <w:divBdr>
                    <w:top w:val="none" w:sz="0" w:space="0" w:color="auto"/>
                    <w:left w:val="none" w:sz="0" w:space="0" w:color="auto"/>
                    <w:bottom w:val="none" w:sz="0" w:space="0" w:color="auto"/>
                    <w:right w:val="none" w:sz="0" w:space="0" w:color="auto"/>
                  </w:divBdr>
                </w:div>
                <w:div w:id="1092506513">
                  <w:marLeft w:val="640"/>
                  <w:marRight w:val="0"/>
                  <w:marTop w:val="0"/>
                  <w:marBottom w:val="0"/>
                  <w:divBdr>
                    <w:top w:val="none" w:sz="0" w:space="0" w:color="auto"/>
                    <w:left w:val="none" w:sz="0" w:space="0" w:color="auto"/>
                    <w:bottom w:val="none" w:sz="0" w:space="0" w:color="auto"/>
                    <w:right w:val="none" w:sz="0" w:space="0" w:color="auto"/>
                  </w:divBdr>
                </w:div>
                <w:div w:id="1096250660">
                  <w:marLeft w:val="640"/>
                  <w:marRight w:val="0"/>
                  <w:marTop w:val="0"/>
                  <w:marBottom w:val="0"/>
                  <w:divBdr>
                    <w:top w:val="none" w:sz="0" w:space="0" w:color="auto"/>
                    <w:left w:val="none" w:sz="0" w:space="0" w:color="auto"/>
                    <w:bottom w:val="none" w:sz="0" w:space="0" w:color="auto"/>
                    <w:right w:val="none" w:sz="0" w:space="0" w:color="auto"/>
                  </w:divBdr>
                </w:div>
                <w:div w:id="1119882552">
                  <w:marLeft w:val="640"/>
                  <w:marRight w:val="0"/>
                  <w:marTop w:val="0"/>
                  <w:marBottom w:val="0"/>
                  <w:divBdr>
                    <w:top w:val="none" w:sz="0" w:space="0" w:color="auto"/>
                    <w:left w:val="none" w:sz="0" w:space="0" w:color="auto"/>
                    <w:bottom w:val="none" w:sz="0" w:space="0" w:color="auto"/>
                    <w:right w:val="none" w:sz="0" w:space="0" w:color="auto"/>
                  </w:divBdr>
                </w:div>
                <w:div w:id="1201553335">
                  <w:marLeft w:val="640"/>
                  <w:marRight w:val="0"/>
                  <w:marTop w:val="0"/>
                  <w:marBottom w:val="0"/>
                  <w:divBdr>
                    <w:top w:val="none" w:sz="0" w:space="0" w:color="auto"/>
                    <w:left w:val="none" w:sz="0" w:space="0" w:color="auto"/>
                    <w:bottom w:val="none" w:sz="0" w:space="0" w:color="auto"/>
                    <w:right w:val="none" w:sz="0" w:space="0" w:color="auto"/>
                  </w:divBdr>
                </w:div>
                <w:div w:id="1298146234">
                  <w:marLeft w:val="640"/>
                  <w:marRight w:val="0"/>
                  <w:marTop w:val="0"/>
                  <w:marBottom w:val="0"/>
                  <w:divBdr>
                    <w:top w:val="none" w:sz="0" w:space="0" w:color="auto"/>
                    <w:left w:val="none" w:sz="0" w:space="0" w:color="auto"/>
                    <w:bottom w:val="none" w:sz="0" w:space="0" w:color="auto"/>
                    <w:right w:val="none" w:sz="0" w:space="0" w:color="auto"/>
                  </w:divBdr>
                </w:div>
                <w:div w:id="1345932865">
                  <w:marLeft w:val="640"/>
                  <w:marRight w:val="0"/>
                  <w:marTop w:val="0"/>
                  <w:marBottom w:val="0"/>
                  <w:divBdr>
                    <w:top w:val="none" w:sz="0" w:space="0" w:color="auto"/>
                    <w:left w:val="none" w:sz="0" w:space="0" w:color="auto"/>
                    <w:bottom w:val="none" w:sz="0" w:space="0" w:color="auto"/>
                    <w:right w:val="none" w:sz="0" w:space="0" w:color="auto"/>
                  </w:divBdr>
                </w:div>
                <w:div w:id="1357388029">
                  <w:marLeft w:val="640"/>
                  <w:marRight w:val="0"/>
                  <w:marTop w:val="0"/>
                  <w:marBottom w:val="0"/>
                  <w:divBdr>
                    <w:top w:val="none" w:sz="0" w:space="0" w:color="auto"/>
                    <w:left w:val="none" w:sz="0" w:space="0" w:color="auto"/>
                    <w:bottom w:val="none" w:sz="0" w:space="0" w:color="auto"/>
                    <w:right w:val="none" w:sz="0" w:space="0" w:color="auto"/>
                  </w:divBdr>
                </w:div>
                <w:div w:id="1489520113">
                  <w:marLeft w:val="640"/>
                  <w:marRight w:val="0"/>
                  <w:marTop w:val="0"/>
                  <w:marBottom w:val="0"/>
                  <w:divBdr>
                    <w:top w:val="none" w:sz="0" w:space="0" w:color="auto"/>
                    <w:left w:val="none" w:sz="0" w:space="0" w:color="auto"/>
                    <w:bottom w:val="none" w:sz="0" w:space="0" w:color="auto"/>
                    <w:right w:val="none" w:sz="0" w:space="0" w:color="auto"/>
                  </w:divBdr>
                </w:div>
                <w:div w:id="1536309643">
                  <w:marLeft w:val="640"/>
                  <w:marRight w:val="0"/>
                  <w:marTop w:val="0"/>
                  <w:marBottom w:val="0"/>
                  <w:divBdr>
                    <w:top w:val="none" w:sz="0" w:space="0" w:color="auto"/>
                    <w:left w:val="none" w:sz="0" w:space="0" w:color="auto"/>
                    <w:bottom w:val="none" w:sz="0" w:space="0" w:color="auto"/>
                    <w:right w:val="none" w:sz="0" w:space="0" w:color="auto"/>
                  </w:divBdr>
                </w:div>
                <w:div w:id="1595552853">
                  <w:marLeft w:val="640"/>
                  <w:marRight w:val="0"/>
                  <w:marTop w:val="0"/>
                  <w:marBottom w:val="0"/>
                  <w:divBdr>
                    <w:top w:val="none" w:sz="0" w:space="0" w:color="auto"/>
                    <w:left w:val="none" w:sz="0" w:space="0" w:color="auto"/>
                    <w:bottom w:val="none" w:sz="0" w:space="0" w:color="auto"/>
                    <w:right w:val="none" w:sz="0" w:space="0" w:color="auto"/>
                  </w:divBdr>
                </w:div>
                <w:div w:id="1650205625">
                  <w:marLeft w:val="640"/>
                  <w:marRight w:val="0"/>
                  <w:marTop w:val="0"/>
                  <w:marBottom w:val="0"/>
                  <w:divBdr>
                    <w:top w:val="none" w:sz="0" w:space="0" w:color="auto"/>
                    <w:left w:val="none" w:sz="0" w:space="0" w:color="auto"/>
                    <w:bottom w:val="none" w:sz="0" w:space="0" w:color="auto"/>
                    <w:right w:val="none" w:sz="0" w:space="0" w:color="auto"/>
                  </w:divBdr>
                </w:div>
                <w:div w:id="1734889217">
                  <w:marLeft w:val="640"/>
                  <w:marRight w:val="0"/>
                  <w:marTop w:val="0"/>
                  <w:marBottom w:val="0"/>
                  <w:divBdr>
                    <w:top w:val="none" w:sz="0" w:space="0" w:color="auto"/>
                    <w:left w:val="none" w:sz="0" w:space="0" w:color="auto"/>
                    <w:bottom w:val="none" w:sz="0" w:space="0" w:color="auto"/>
                    <w:right w:val="none" w:sz="0" w:space="0" w:color="auto"/>
                  </w:divBdr>
                </w:div>
                <w:div w:id="1839341722">
                  <w:marLeft w:val="640"/>
                  <w:marRight w:val="0"/>
                  <w:marTop w:val="0"/>
                  <w:marBottom w:val="0"/>
                  <w:divBdr>
                    <w:top w:val="none" w:sz="0" w:space="0" w:color="auto"/>
                    <w:left w:val="none" w:sz="0" w:space="0" w:color="auto"/>
                    <w:bottom w:val="none" w:sz="0" w:space="0" w:color="auto"/>
                    <w:right w:val="none" w:sz="0" w:space="0" w:color="auto"/>
                  </w:divBdr>
                </w:div>
                <w:div w:id="1893230978">
                  <w:marLeft w:val="640"/>
                  <w:marRight w:val="0"/>
                  <w:marTop w:val="0"/>
                  <w:marBottom w:val="0"/>
                  <w:divBdr>
                    <w:top w:val="none" w:sz="0" w:space="0" w:color="auto"/>
                    <w:left w:val="none" w:sz="0" w:space="0" w:color="auto"/>
                    <w:bottom w:val="none" w:sz="0" w:space="0" w:color="auto"/>
                    <w:right w:val="none" w:sz="0" w:space="0" w:color="auto"/>
                  </w:divBdr>
                </w:div>
                <w:div w:id="1919558099">
                  <w:marLeft w:val="640"/>
                  <w:marRight w:val="0"/>
                  <w:marTop w:val="0"/>
                  <w:marBottom w:val="0"/>
                  <w:divBdr>
                    <w:top w:val="none" w:sz="0" w:space="0" w:color="auto"/>
                    <w:left w:val="none" w:sz="0" w:space="0" w:color="auto"/>
                    <w:bottom w:val="none" w:sz="0" w:space="0" w:color="auto"/>
                    <w:right w:val="none" w:sz="0" w:space="0" w:color="auto"/>
                  </w:divBdr>
                </w:div>
                <w:div w:id="1943418360">
                  <w:marLeft w:val="640"/>
                  <w:marRight w:val="0"/>
                  <w:marTop w:val="0"/>
                  <w:marBottom w:val="0"/>
                  <w:divBdr>
                    <w:top w:val="none" w:sz="0" w:space="0" w:color="auto"/>
                    <w:left w:val="none" w:sz="0" w:space="0" w:color="auto"/>
                    <w:bottom w:val="none" w:sz="0" w:space="0" w:color="auto"/>
                    <w:right w:val="none" w:sz="0" w:space="0" w:color="auto"/>
                  </w:divBdr>
                </w:div>
                <w:div w:id="1979719968">
                  <w:marLeft w:val="640"/>
                  <w:marRight w:val="0"/>
                  <w:marTop w:val="0"/>
                  <w:marBottom w:val="0"/>
                  <w:divBdr>
                    <w:top w:val="none" w:sz="0" w:space="0" w:color="auto"/>
                    <w:left w:val="none" w:sz="0" w:space="0" w:color="auto"/>
                    <w:bottom w:val="none" w:sz="0" w:space="0" w:color="auto"/>
                    <w:right w:val="none" w:sz="0" w:space="0" w:color="auto"/>
                  </w:divBdr>
                </w:div>
                <w:div w:id="2142990751">
                  <w:marLeft w:val="640"/>
                  <w:marRight w:val="0"/>
                  <w:marTop w:val="0"/>
                  <w:marBottom w:val="0"/>
                  <w:divBdr>
                    <w:top w:val="none" w:sz="0" w:space="0" w:color="auto"/>
                    <w:left w:val="none" w:sz="0" w:space="0" w:color="auto"/>
                    <w:bottom w:val="none" w:sz="0" w:space="0" w:color="auto"/>
                    <w:right w:val="none" w:sz="0" w:space="0" w:color="auto"/>
                  </w:divBdr>
                </w:div>
              </w:divsChild>
            </w:div>
            <w:div w:id="599799337">
              <w:marLeft w:val="0"/>
              <w:marRight w:val="0"/>
              <w:marTop w:val="0"/>
              <w:marBottom w:val="0"/>
              <w:divBdr>
                <w:top w:val="none" w:sz="0" w:space="0" w:color="auto"/>
                <w:left w:val="none" w:sz="0" w:space="0" w:color="auto"/>
                <w:bottom w:val="none" w:sz="0" w:space="0" w:color="auto"/>
                <w:right w:val="none" w:sz="0" w:space="0" w:color="auto"/>
              </w:divBdr>
              <w:divsChild>
                <w:div w:id="25300545">
                  <w:marLeft w:val="640"/>
                  <w:marRight w:val="0"/>
                  <w:marTop w:val="0"/>
                  <w:marBottom w:val="0"/>
                  <w:divBdr>
                    <w:top w:val="none" w:sz="0" w:space="0" w:color="auto"/>
                    <w:left w:val="none" w:sz="0" w:space="0" w:color="auto"/>
                    <w:bottom w:val="none" w:sz="0" w:space="0" w:color="auto"/>
                    <w:right w:val="none" w:sz="0" w:space="0" w:color="auto"/>
                  </w:divBdr>
                </w:div>
                <w:div w:id="25444856">
                  <w:marLeft w:val="640"/>
                  <w:marRight w:val="0"/>
                  <w:marTop w:val="0"/>
                  <w:marBottom w:val="0"/>
                  <w:divBdr>
                    <w:top w:val="none" w:sz="0" w:space="0" w:color="auto"/>
                    <w:left w:val="none" w:sz="0" w:space="0" w:color="auto"/>
                    <w:bottom w:val="none" w:sz="0" w:space="0" w:color="auto"/>
                    <w:right w:val="none" w:sz="0" w:space="0" w:color="auto"/>
                  </w:divBdr>
                </w:div>
                <w:div w:id="174609915">
                  <w:marLeft w:val="640"/>
                  <w:marRight w:val="0"/>
                  <w:marTop w:val="0"/>
                  <w:marBottom w:val="0"/>
                  <w:divBdr>
                    <w:top w:val="none" w:sz="0" w:space="0" w:color="auto"/>
                    <w:left w:val="none" w:sz="0" w:space="0" w:color="auto"/>
                    <w:bottom w:val="none" w:sz="0" w:space="0" w:color="auto"/>
                    <w:right w:val="none" w:sz="0" w:space="0" w:color="auto"/>
                  </w:divBdr>
                </w:div>
                <w:div w:id="175313839">
                  <w:marLeft w:val="640"/>
                  <w:marRight w:val="0"/>
                  <w:marTop w:val="0"/>
                  <w:marBottom w:val="0"/>
                  <w:divBdr>
                    <w:top w:val="none" w:sz="0" w:space="0" w:color="auto"/>
                    <w:left w:val="none" w:sz="0" w:space="0" w:color="auto"/>
                    <w:bottom w:val="none" w:sz="0" w:space="0" w:color="auto"/>
                    <w:right w:val="none" w:sz="0" w:space="0" w:color="auto"/>
                  </w:divBdr>
                </w:div>
                <w:div w:id="198206948">
                  <w:marLeft w:val="640"/>
                  <w:marRight w:val="0"/>
                  <w:marTop w:val="0"/>
                  <w:marBottom w:val="0"/>
                  <w:divBdr>
                    <w:top w:val="none" w:sz="0" w:space="0" w:color="auto"/>
                    <w:left w:val="none" w:sz="0" w:space="0" w:color="auto"/>
                    <w:bottom w:val="none" w:sz="0" w:space="0" w:color="auto"/>
                    <w:right w:val="none" w:sz="0" w:space="0" w:color="auto"/>
                  </w:divBdr>
                </w:div>
                <w:div w:id="217014082">
                  <w:marLeft w:val="640"/>
                  <w:marRight w:val="0"/>
                  <w:marTop w:val="0"/>
                  <w:marBottom w:val="0"/>
                  <w:divBdr>
                    <w:top w:val="none" w:sz="0" w:space="0" w:color="auto"/>
                    <w:left w:val="none" w:sz="0" w:space="0" w:color="auto"/>
                    <w:bottom w:val="none" w:sz="0" w:space="0" w:color="auto"/>
                    <w:right w:val="none" w:sz="0" w:space="0" w:color="auto"/>
                  </w:divBdr>
                </w:div>
                <w:div w:id="301080982">
                  <w:marLeft w:val="640"/>
                  <w:marRight w:val="0"/>
                  <w:marTop w:val="0"/>
                  <w:marBottom w:val="0"/>
                  <w:divBdr>
                    <w:top w:val="none" w:sz="0" w:space="0" w:color="auto"/>
                    <w:left w:val="none" w:sz="0" w:space="0" w:color="auto"/>
                    <w:bottom w:val="none" w:sz="0" w:space="0" w:color="auto"/>
                    <w:right w:val="none" w:sz="0" w:space="0" w:color="auto"/>
                  </w:divBdr>
                </w:div>
                <w:div w:id="324016229">
                  <w:marLeft w:val="640"/>
                  <w:marRight w:val="0"/>
                  <w:marTop w:val="0"/>
                  <w:marBottom w:val="0"/>
                  <w:divBdr>
                    <w:top w:val="none" w:sz="0" w:space="0" w:color="auto"/>
                    <w:left w:val="none" w:sz="0" w:space="0" w:color="auto"/>
                    <w:bottom w:val="none" w:sz="0" w:space="0" w:color="auto"/>
                    <w:right w:val="none" w:sz="0" w:space="0" w:color="auto"/>
                  </w:divBdr>
                </w:div>
                <w:div w:id="416945705">
                  <w:marLeft w:val="640"/>
                  <w:marRight w:val="0"/>
                  <w:marTop w:val="0"/>
                  <w:marBottom w:val="0"/>
                  <w:divBdr>
                    <w:top w:val="none" w:sz="0" w:space="0" w:color="auto"/>
                    <w:left w:val="none" w:sz="0" w:space="0" w:color="auto"/>
                    <w:bottom w:val="none" w:sz="0" w:space="0" w:color="auto"/>
                    <w:right w:val="none" w:sz="0" w:space="0" w:color="auto"/>
                  </w:divBdr>
                </w:div>
                <w:div w:id="451095448">
                  <w:marLeft w:val="640"/>
                  <w:marRight w:val="0"/>
                  <w:marTop w:val="0"/>
                  <w:marBottom w:val="0"/>
                  <w:divBdr>
                    <w:top w:val="none" w:sz="0" w:space="0" w:color="auto"/>
                    <w:left w:val="none" w:sz="0" w:space="0" w:color="auto"/>
                    <w:bottom w:val="none" w:sz="0" w:space="0" w:color="auto"/>
                    <w:right w:val="none" w:sz="0" w:space="0" w:color="auto"/>
                  </w:divBdr>
                </w:div>
                <w:div w:id="499391357">
                  <w:marLeft w:val="640"/>
                  <w:marRight w:val="0"/>
                  <w:marTop w:val="0"/>
                  <w:marBottom w:val="0"/>
                  <w:divBdr>
                    <w:top w:val="none" w:sz="0" w:space="0" w:color="auto"/>
                    <w:left w:val="none" w:sz="0" w:space="0" w:color="auto"/>
                    <w:bottom w:val="none" w:sz="0" w:space="0" w:color="auto"/>
                    <w:right w:val="none" w:sz="0" w:space="0" w:color="auto"/>
                  </w:divBdr>
                </w:div>
                <w:div w:id="543522793">
                  <w:marLeft w:val="640"/>
                  <w:marRight w:val="0"/>
                  <w:marTop w:val="0"/>
                  <w:marBottom w:val="0"/>
                  <w:divBdr>
                    <w:top w:val="none" w:sz="0" w:space="0" w:color="auto"/>
                    <w:left w:val="none" w:sz="0" w:space="0" w:color="auto"/>
                    <w:bottom w:val="none" w:sz="0" w:space="0" w:color="auto"/>
                    <w:right w:val="none" w:sz="0" w:space="0" w:color="auto"/>
                  </w:divBdr>
                </w:div>
                <w:div w:id="597367532">
                  <w:marLeft w:val="640"/>
                  <w:marRight w:val="0"/>
                  <w:marTop w:val="0"/>
                  <w:marBottom w:val="0"/>
                  <w:divBdr>
                    <w:top w:val="none" w:sz="0" w:space="0" w:color="auto"/>
                    <w:left w:val="none" w:sz="0" w:space="0" w:color="auto"/>
                    <w:bottom w:val="none" w:sz="0" w:space="0" w:color="auto"/>
                    <w:right w:val="none" w:sz="0" w:space="0" w:color="auto"/>
                  </w:divBdr>
                </w:div>
                <w:div w:id="661274808">
                  <w:marLeft w:val="640"/>
                  <w:marRight w:val="0"/>
                  <w:marTop w:val="0"/>
                  <w:marBottom w:val="0"/>
                  <w:divBdr>
                    <w:top w:val="none" w:sz="0" w:space="0" w:color="auto"/>
                    <w:left w:val="none" w:sz="0" w:space="0" w:color="auto"/>
                    <w:bottom w:val="none" w:sz="0" w:space="0" w:color="auto"/>
                    <w:right w:val="none" w:sz="0" w:space="0" w:color="auto"/>
                  </w:divBdr>
                </w:div>
                <w:div w:id="711996335">
                  <w:marLeft w:val="640"/>
                  <w:marRight w:val="0"/>
                  <w:marTop w:val="0"/>
                  <w:marBottom w:val="0"/>
                  <w:divBdr>
                    <w:top w:val="none" w:sz="0" w:space="0" w:color="auto"/>
                    <w:left w:val="none" w:sz="0" w:space="0" w:color="auto"/>
                    <w:bottom w:val="none" w:sz="0" w:space="0" w:color="auto"/>
                    <w:right w:val="none" w:sz="0" w:space="0" w:color="auto"/>
                  </w:divBdr>
                </w:div>
                <w:div w:id="737048050">
                  <w:marLeft w:val="640"/>
                  <w:marRight w:val="0"/>
                  <w:marTop w:val="0"/>
                  <w:marBottom w:val="0"/>
                  <w:divBdr>
                    <w:top w:val="none" w:sz="0" w:space="0" w:color="auto"/>
                    <w:left w:val="none" w:sz="0" w:space="0" w:color="auto"/>
                    <w:bottom w:val="none" w:sz="0" w:space="0" w:color="auto"/>
                    <w:right w:val="none" w:sz="0" w:space="0" w:color="auto"/>
                  </w:divBdr>
                </w:div>
                <w:div w:id="750322360">
                  <w:marLeft w:val="640"/>
                  <w:marRight w:val="0"/>
                  <w:marTop w:val="0"/>
                  <w:marBottom w:val="0"/>
                  <w:divBdr>
                    <w:top w:val="none" w:sz="0" w:space="0" w:color="auto"/>
                    <w:left w:val="none" w:sz="0" w:space="0" w:color="auto"/>
                    <w:bottom w:val="none" w:sz="0" w:space="0" w:color="auto"/>
                    <w:right w:val="none" w:sz="0" w:space="0" w:color="auto"/>
                  </w:divBdr>
                </w:div>
                <w:div w:id="772869823">
                  <w:marLeft w:val="640"/>
                  <w:marRight w:val="0"/>
                  <w:marTop w:val="0"/>
                  <w:marBottom w:val="0"/>
                  <w:divBdr>
                    <w:top w:val="none" w:sz="0" w:space="0" w:color="auto"/>
                    <w:left w:val="none" w:sz="0" w:space="0" w:color="auto"/>
                    <w:bottom w:val="none" w:sz="0" w:space="0" w:color="auto"/>
                    <w:right w:val="none" w:sz="0" w:space="0" w:color="auto"/>
                  </w:divBdr>
                </w:div>
                <w:div w:id="852837386">
                  <w:marLeft w:val="640"/>
                  <w:marRight w:val="0"/>
                  <w:marTop w:val="0"/>
                  <w:marBottom w:val="0"/>
                  <w:divBdr>
                    <w:top w:val="none" w:sz="0" w:space="0" w:color="auto"/>
                    <w:left w:val="none" w:sz="0" w:space="0" w:color="auto"/>
                    <w:bottom w:val="none" w:sz="0" w:space="0" w:color="auto"/>
                    <w:right w:val="none" w:sz="0" w:space="0" w:color="auto"/>
                  </w:divBdr>
                </w:div>
                <w:div w:id="855341304">
                  <w:marLeft w:val="640"/>
                  <w:marRight w:val="0"/>
                  <w:marTop w:val="0"/>
                  <w:marBottom w:val="0"/>
                  <w:divBdr>
                    <w:top w:val="none" w:sz="0" w:space="0" w:color="auto"/>
                    <w:left w:val="none" w:sz="0" w:space="0" w:color="auto"/>
                    <w:bottom w:val="none" w:sz="0" w:space="0" w:color="auto"/>
                    <w:right w:val="none" w:sz="0" w:space="0" w:color="auto"/>
                  </w:divBdr>
                </w:div>
                <w:div w:id="883294504">
                  <w:marLeft w:val="640"/>
                  <w:marRight w:val="0"/>
                  <w:marTop w:val="0"/>
                  <w:marBottom w:val="0"/>
                  <w:divBdr>
                    <w:top w:val="none" w:sz="0" w:space="0" w:color="auto"/>
                    <w:left w:val="none" w:sz="0" w:space="0" w:color="auto"/>
                    <w:bottom w:val="none" w:sz="0" w:space="0" w:color="auto"/>
                    <w:right w:val="none" w:sz="0" w:space="0" w:color="auto"/>
                  </w:divBdr>
                </w:div>
                <w:div w:id="903298026">
                  <w:marLeft w:val="640"/>
                  <w:marRight w:val="0"/>
                  <w:marTop w:val="0"/>
                  <w:marBottom w:val="0"/>
                  <w:divBdr>
                    <w:top w:val="none" w:sz="0" w:space="0" w:color="auto"/>
                    <w:left w:val="none" w:sz="0" w:space="0" w:color="auto"/>
                    <w:bottom w:val="none" w:sz="0" w:space="0" w:color="auto"/>
                    <w:right w:val="none" w:sz="0" w:space="0" w:color="auto"/>
                  </w:divBdr>
                </w:div>
                <w:div w:id="1228300699">
                  <w:marLeft w:val="640"/>
                  <w:marRight w:val="0"/>
                  <w:marTop w:val="0"/>
                  <w:marBottom w:val="0"/>
                  <w:divBdr>
                    <w:top w:val="none" w:sz="0" w:space="0" w:color="auto"/>
                    <w:left w:val="none" w:sz="0" w:space="0" w:color="auto"/>
                    <w:bottom w:val="none" w:sz="0" w:space="0" w:color="auto"/>
                    <w:right w:val="none" w:sz="0" w:space="0" w:color="auto"/>
                  </w:divBdr>
                </w:div>
                <w:div w:id="1252083217">
                  <w:marLeft w:val="640"/>
                  <w:marRight w:val="0"/>
                  <w:marTop w:val="0"/>
                  <w:marBottom w:val="0"/>
                  <w:divBdr>
                    <w:top w:val="none" w:sz="0" w:space="0" w:color="auto"/>
                    <w:left w:val="none" w:sz="0" w:space="0" w:color="auto"/>
                    <w:bottom w:val="none" w:sz="0" w:space="0" w:color="auto"/>
                    <w:right w:val="none" w:sz="0" w:space="0" w:color="auto"/>
                  </w:divBdr>
                </w:div>
                <w:div w:id="1288589972">
                  <w:marLeft w:val="640"/>
                  <w:marRight w:val="0"/>
                  <w:marTop w:val="0"/>
                  <w:marBottom w:val="0"/>
                  <w:divBdr>
                    <w:top w:val="none" w:sz="0" w:space="0" w:color="auto"/>
                    <w:left w:val="none" w:sz="0" w:space="0" w:color="auto"/>
                    <w:bottom w:val="none" w:sz="0" w:space="0" w:color="auto"/>
                    <w:right w:val="none" w:sz="0" w:space="0" w:color="auto"/>
                  </w:divBdr>
                </w:div>
                <w:div w:id="1308240066">
                  <w:marLeft w:val="640"/>
                  <w:marRight w:val="0"/>
                  <w:marTop w:val="0"/>
                  <w:marBottom w:val="0"/>
                  <w:divBdr>
                    <w:top w:val="none" w:sz="0" w:space="0" w:color="auto"/>
                    <w:left w:val="none" w:sz="0" w:space="0" w:color="auto"/>
                    <w:bottom w:val="none" w:sz="0" w:space="0" w:color="auto"/>
                    <w:right w:val="none" w:sz="0" w:space="0" w:color="auto"/>
                  </w:divBdr>
                </w:div>
                <w:div w:id="1379475825">
                  <w:marLeft w:val="640"/>
                  <w:marRight w:val="0"/>
                  <w:marTop w:val="0"/>
                  <w:marBottom w:val="0"/>
                  <w:divBdr>
                    <w:top w:val="none" w:sz="0" w:space="0" w:color="auto"/>
                    <w:left w:val="none" w:sz="0" w:space="0" w:color="auto"/>
                    <w:bottom w:val="none" w:sz="0" w:space="0" w:color="auto"/>
                    <w:right w:val="none" w:sz="0" w:space="0" w:color="auto"/>
                  </w:divBdr>
                </w:div>
                <w:div w:id="1420249865">
                  <w:marLeft w:val="640"/>
                  <w:marRight w:val="0"/>
                  <w:marTop w:val="0"/>
                  <w:marBottom w:val="0"/>
                  <w:divBdr>
                    <w:top w:val="none" w:sz="0" w:space="0" w:color="auto"/>
                    <w:left w:val="none" w:sz="0" w:space="0" w:color="auto"/>
                    <w:bottom w:val="none" w:sz="0" w:space="0" w:color="auto"/>
                    <w:right w:val="none" w:sz="0" w:space="0" w:color="auto"/>
                  </w:divBdr>
                </w:div>
                <w:div w:id="1424837161">
                  <w:marLeft w:val="640"/>
                  <w:marRight w:val="0"/>
                  <w:marTop w:val="0"/>
                  <w:marBottom w:val="0"/>
                  <w:divBdr>
                    <w:top w:val="none" w:sz="0" w:space="0" w:color="auto"/>
                    <w:left w:val="none" w:sz="0" w:space="0" w:color="auto"/>
                    <w:bottom w:val="none" w:sz="0" w:space="0" w:color="auto"/>
                    <w:right w:val="none" w:sz="0" w:space="0" w:color="auto"/>
                  </w:divBdr>
                </w:div>
                <w:div w:id="1530266121">
                  <w:marLeft w:val="640"/>
                  <w:marRight w:val="0"/>
                  <w:marTop w:val="0"/>
                  <w:marBottom w:val="0"/>
                  <w:divBdr>
                    <w:top w:val="none" w:sz="0" w:space="0" w:color="auto"/>
                    <w:left w:val="none" w:sz="0" w:space="0" w:color="auto"/>
                    <w:bottom w:val="none" w:sz="0" w:space="0" w:color="auto"/>
                    <w:right w:val="none" w:sz="0" w:space="0" w:color="auto"/>
                  </w:divBdr>
                </w:div>
                <w:div w:id="1541741464">
                  <w:marLeft w:val="640"/>
                  <w:marRight w:val="0"/>
                  <w:marTop w:val="0"/>
                  <w:marBottom w:val="0"/>
                  <w:divBdr>
                    <w:top w:val="none" w:sz="0" w:space="0" w:color="auto"/>
                    <w:left w:val="none" w:sz="0" w:space="0" w:color="auto"/>
                    <w:bottom w:val="none" w:sz="0" w:space="0" w:color="auto"/>
                    <w:right w:val="none" w:sz="0" w:space="0" w:color="auto"/>
                  </w:divBdr>
                </w:div>
                <w:div w:id="1549218177">
                  <w:marLeft w:val="640"/>
                  <w:marRight w:val="0"/>
                  <w:marTop w:val="0"/>
                  <w:marBottom w:val="0"/>
                  <w:divBdr>
                    <w:top w:val="none" w:sz="0" w:space="0" w:color="auto"/>
                    <w:left w:val="none" w:sz="0" w:space="0" w:color="auto"/>
                    <w:bottom w:val="none" w:sz="0" w:space="0" w:color="auto"/>
                    <w:right w:val="none" w:sz="0" w:space="0" w:color="auto"/>
                  </w:divBdr>
                </w:div>
                <w:div w:id="1616714160">
                  <w:marLeft w:val="640"/>
                  <w:marRight w:val="0"/>
                  <w:marTop w:val="0"/>
                  <w:marBottom w:val="0"/>
                  <w:divBdr>
                    <w:top w:val="none" w:sz="0" w:space="0" w:color="auto"/>
                    <w:left w:val="none" w:sz="0" w:space="0" w:color="auto"/>
                    <w:bottom w:val="none" w:sz="0" w:space="0" w:color="auto"/>
                    <w:right w:val="none" w:sz="0" w:space="0" w:color="auto"/>
                  </w:divBdr>
                </w:div>
                <w:div w:id="1628122468">
                  <w:marLeft w:val="640"/>
                  <w:marRight w:val="0"/>
                  <w:marTop w:val="0"/>
                  <w:marBottom w:val="0"/>
                  <w:divBdr>
                    <w:top w:val="none" w:sz="0" w:space="0" w:color="auto"/>
                    <w:left w:val="none" w:sz="0" w:space="0" w:color="auto"/>
                    <w:bottom w:val="none" w:sz="0" w:space="0" w:color="auto"/>
                    <w:right w:val="none" w:sz="0" w:space="0" w:color="auto"/>
                  </w:divBdr>
                </w:div>
                <w:div w:id="1655255633">
                  <w:marLeft w:val="640"/>
                  <w:marRight w:val="0"/>
                  <w:marTop w:val="0"/>
                  <w:marBottom w:val="0"/>
                  <w:divBdr>
                    <w:top w:val="none" w:sz="0" w:space="0" w:color="auto"/>
                    <w:left w:val="none" w:sz="0" w:space="0" w:color="auto"/>
                    <w:bottom w:val="none" w:sz="0" w:space="0" w:color="auto"/>
                    <w:right w:val="none" w:sz="0" w:space="0" w:color="auto"/>
                  </w:divBdr>
                </w:div>
                <w:div w:id="1672026877">
                  <w:marLeft w:val="640"/>
                  <w:marRight w:val="0"/>
                  <w:marTop w:val="0"/>
                  <w:marBottom w:val="0"/>
                  <w:divBdr>
                    <w:top w:val="none" w:sz="0" w:space="0" w:color="auto"/>
                    <w:left w:val="none" w:sz="0" w:space="0" w:color="auto"/>
                    <w:bottom w:val="none" w:sz="0" w:space="0" w:color="auto"/>
                    <w:right w:val="none" w:sz="0" w:space="0" w:color="auto"/>
                  </w:divBdr>
                </w:div>
                <w:div w:id="1704667825">
                  <w:marLeft w:val="640"/>
                  <w:marRight w:val="0"/>
                  <w:marTop w:val="0"/>
                  <w:marBottom w:val="0"/>
                  <w:divBdr>
                    <w:top w:val="none" w:sz="0" w:space="0" w:color="auto"/>
                    <w:left w:val="none" w:sz="0" w:space="0" w:color="auto"/>
                    <w:bottom w:val="none" w:sz="0" w:space="0" w:color="auto"/>
                    <w:right w:val="none" w:sz="0" w:space="0" w:color="auto"/>
                  </w:divBdr>
                </w:div>
                <w:div w:id="1754155929">
                  <w:marLeft w:val="640"/>
                  <w:marRight w:val="0"/>
                  <w:marTop w:val="0"/>
                  <w:marBottom w:val="0"/>
                  <w:divBdr>
                    <w:top w:val="none" w:sz="0" w:space="0" w:color="auto"/>
                    <w:left w:val="none" w:sz="0" w:space="0" w:color="auto"/>
                    <w:bottom w:val="none" w:sz="0" w:space="0" w:color="auto"/>
                    <w:right w:val="none" w:sz="0" w:space="0" w:color="auto"/>
                  </w:divBdr>
                </w:div>
                <w:div w:id="1828594763">
                  <w:marLeft w:val="640"/>
                  <w:marRight w:val="0"/>
                  <w:marTop w:val="0"/>
                  <w:marBottom w:val="0"/>
                  <w:divBdr>
                    <w:top w:val="none" w:sz="0" w:space="0" w:color="auto"/>
                    <w:left w:val="none" w:sz="0" w:space="0" w:color="auto"/>
                    <w:bottom w:val="none" w:sz="0" w:space="0" w:color="auto"/>
                    <w:right w:val="none" w:sz="0" w:space="0" w:color="auto"/>
                  </w:divBdr>
                </w:div>
                <w:div w:id="1845629192">
                  <w:marLeft w:val="640"/>
                  <w:marRight w:val="0"/>
                  <w:marTop w:val="0"/>
                  <w:marBottom w:val="0"/>
                  <w:divBdr>
                    <w:top w:val="none" w:sz="0" w:space="0" w:color="auto"/>
                    <w:left w:val="none" w:sz="0" w:space="0" w:color="auto"/>
                    <w:bottom w:val="none" w:sz="0" w:space="0" w:color="auto"/>
                    <w:right w:val="none" w:sz="0" w:space="0" w:color="auto"/>
                  </w:divBdr>
                </w:div>
                <w:div w:id="1872110756">
                  <w:marLeft w:val="640"/>
                  <w:marRight w:val="0"/>
                  <w:marTop w:val="0"/>
                  <w:marBottom w:val="0"/>
                  <w:divBdr>
                    <w:top w:val="none" w:sz="0" w:space="0" w:color="auto"/>
                    <w:left w:val="none" w:sz="0" w:space="0" w:color="auto"/>
                    <w:bottom w:val="none" w:sz="0" w:space="0" w:color="auto"/>
                    <w:right w:val="none" w:sz="0" w:space="0" w:color="auto"/>
                  </w:divBdr>
                </w:div>
                <w:div w:id="1995445958">
                  <w:marLeft w:val="640"/>
                  <w:marRight w:val="0"/>
                  <w:marTop w:val="0"/>
                  <w:marBottom w:val="0"/>
                  <w:divBdr>
                    <w:top w:val="none" w:sz="0" w:space="0" w:color="auto"/>
                    <w:left w:val="none" w:sz="0" w:space="0" w:color="auto"/>
                    <w:bottom w:val="none" w:sz="0" w:space="0" w:color="auto"/>
                    <w:right w:val="none" w:sz="0" w:space="0" w:color="auto"/>
                  </w:divBdr>
                </w:div>
                <w:div w:id="2027755482">
                  <w:marLeft w:val="640"/>
                  <w:marRight w:val="0"/>
                  <w:marTop w:val="0"/>
                  <w:marBottom w:val="0"/>
                  <w:divBdr>
                    <w:top w:val="none" w:sz="0" w:space="0" w:color="auto"/>
                    <w:left w:val="none" w:sz="0" w:space="0" w:color="auto"/>
                    <w:bottom w:val="none" w:sz="0" w:space="0" w:color="auto"/>
                    <w:right w:val="none" w:sz="0" w:space="0" w:color="auto"/>
                  </w:divBdr>
                </w:div>
                <w:div w:id="206537243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01644402">
          <w:marLeft w:val="640"/>
          <w:marRight w:val="0"/>
          <w:marTop w:val="0"/>
          <w:marBottom w:val="0"/>
          <w:divBdr>
            <w:top w:val="none" w:sz="0" w:space="0" w:color="auto"/>
            <w:left w:val="none" w:sz="0" w:space="0" w:color="auto"/>
            <w:bottom w:val="none" w:sz="0" w:space="0" w:color="auto"/>
            <w:right w:val="none" w:sz="0" w:space="0" w:color="auto"/>
          </w:divBdr>
        </w:div>
        <w:div w:id="1648582571">
          <w:marLeft w:val="640"/>
          <w:marRight w:val="0"/>
          <w:marTop w:val="0"/>
          <w:marBottom w:val="0"/>
          <w:divBdr>
            <w:top w:val="none" w:sz="0" w:space="0" w:color="auto"/>
            <w:left w:val="none" w:sz="0" w:space="0" w:color="auto"/>
            <w:bottom w:val="none" w:sz="0" w:space="0" w:color="auto"/>
            <w:right w:val="none" w:sz="0" w:space="0" w:color="auto"/>
          </w:divBdr>
        </w:div>
        <w:div w:id="1748184404">
          <w:marLeft w:val="640"/>
          <w:marRight w:val="0"/>
          <w:marTop w:val="0"/>
          <w:marBottom w:val="0"/>
          <w:divBdr>
            <w:top w:val="none" w:sz="0" w:space="0" w:color="auto"/>
            <w:left w:val="none" w:sz="0" w:space="0" w:color="auto"/>
            <w:bottom w:val="none" w:sz="0" w:space="0" w:color="auto"/>
            <w:right w:val="none" w:sz="0" w:space="0" w:color="auto"/>
          </w:divBdr>
        </w:div>
        <w:div w:id="1843273479">
          <w:marLeft w:val="640"/>
          <w:marRight w:val="0"/>
          <w:marTop w:val="0"/>
          <w:marBottom w:val="0"/>
          <w:divBdr>
            <w:top w:val="none" w:sz="0" w:space="0" w:color="auto"/>
            <w:left w:val="none" w:sz="0" w:space="0" w:color="auto"/>
            <w:bottom w:val="none" w:sz="0" w:space="0" w:color="auto"/>
            <w:right w:val="none" w:sz="0" w:space="0" w:color="auto"/>
          </w:divBdr>
        </w:div>
        <w:div w:id="1897546098">
          <w:marLeft w:val="640"/>
          <w:marRight w:val="0"/>
          <w:marTop w:val="0"/>
          <w:marBottom w:val="0"/>
          <w:divBdr>
            <w:top w:val="none" w:sz="0" w:space="0" w:color="auto"/>
            <w:left w:val="none" w:sz="0" w:space="0" w:color="auto"/>
            <w:bottom w:val="none" w:sz="0" w:space="0" w:color="auto"/>
            <w:right w:val="none" w:sz="0" w:space="0" w:color="auto"/>
          </w:divBdr>
        </w:div>
        <w:div w:id="1943876344">
          <w:marLeft w:val="640"/>
          <w:marRight w:val="0"/>
          <w:marTop w:val="0"/>
          <w:marBottom w:val="0"/>
          <w:divBdr>
            <w:top w:val="none" w:sz="0" w:space="0" w:color="auto"/>
            <w:left w:val="none" w:sz="0" w:space="0" w:color="auto"/>
            <w:bottom w:val="none" w:sz="0" w:space="0" w:color="auto"/>
            <w:right w:val="none" w:sz="0" w:space="0" w:color="auto"/>
          </w:divBdr>
        </w:div>
        <w:div w:id="2030065544">
          <w:marLeft w:val="640"/>
          <w:marRight w:val="0"/>
          <w:marTop w:val="0"/>
          <w:marBottom w:val="0"/>
          <w:divBdr>
            <w:top w:val="none" w:sz="0" w:space="0" w:color="auto"/>
            <w:left w:val="none" w:sz="0" w:space="0" w:color="auto"/>
            <w:bottom w:val="none" w:sz="0" w:space="0" w:color="auto"/>
            <w:right w:val="none" w:sz="0" w:space="0" w:color="auto"/>
          </w:divBdr>
        </w:div>
        <w:div w:id="2032608113">
          <w:marLeft w:val="640"/>
          <w:marRight w:val="0"/>
          <w:marTop w:val="0"/>
          <w:marBottom w:val="0"/>
          <w:divBdr>
            <w:top w:val="none" w:sz="0" w:space="0" w:color="auto"/>
            <w:left w:val="none" w:sz="0" w:space="0" w:color="auto"/>
            <w:bottom w:val="none" w:sz="0" w:space="0" w:color="auto"/>
            <w:right w:val="none" w:sz="0" w:space="0" w:color="auto"/>
          </w:divBdr>
        </w:div>
      </w:divsChild>
    </w:div>
    <w:div w:id="1667054301">
      <w:bodyDiv w:val="1"/>
      <w:marLeft w:val="0"/>
      <w:marRight w:val="0"/>
      <w:marTop w:val="0"/>
      <w:marBottom w:val="0"/>
      <w:divBdr>
        <w:top w:val="none" w:sz="0" w:space="0" w:color="auto"/>
        <w:left w:val="none" w:sz="0" w:space="0" w:color="auto"/>
        <w:bottom w:val="none" w:sz="0" w:space="0" w:color="auto"/>
        <w:right w:val="none" w:sz="0" w:space="0" w:color="auto"/>
      </w:divBdr>
      <w:divsChild>
        <w:div w:id="46422818">
          <w:marLeft w:val="640"/>
          <w:marRight w:val="0"/>
          <w:marTop w:val="0"/>
          <w:marBottom w:val="0"/>
          <w:divBdr>
            <w:top w:val="none" w:sz="0" w:space="0" w:color="auto"/>
            <w:left w:val="none" w:sz="0" w:space="0" w:color="auto"/>
            <w:bottom w:val="none" w:sz="0" w:space="0" w:color="auto"/>
            <w:right w:val="none" w:sz="0" w:space="0" w:color="auto"/>
          </w:divBdr>
        </w:div>
        <w:div w:id="93594664">
          <w:marLeft w:val="640"/>
          <w:marRight w:val="0"/>
          <w:marTop w:val="0"/>
          <w:marBottom w:val="0"/>
          <w:divBdr>
            <w:top w:val="none" w:sz="0" w:space="0" w:color="auto"/>
            <w:left w:val="none" w:sz="0" w:space="0" w:color="auto"/>
            <w:bottom w:val="none" w:sz="0" w:space="0" w:color="auto"/>
            <w:right w:val="none" w:sz="0" w:space="0" w:color="auto"/>
          </w:divBdr>
        </w:div>
        <w:div w:id="102382469">
          <w:marLeft w:val="640"/>
          <w:marRight w:val="0"/>
          <w:marTop w:val="0"/>
          <w:marBottom w:val="0"/>
          <w:divBdr>
            <w:top w:val="none" w:sz="0" w:space="0" w:color="auto"/>
            <w:left w:val="none" w:sz="0" w:space="0" w:color="auto"/>
            <w:bottom w:val="none" w:sz="0" w:space="0" w:color="auto"/>
            <w:right w:val="none" w:sz="0" w:space="0" w:color="auto"/>
          </w:divBdr>
        </w:div>
        <w:div w:id="138349085">
          <w:marLeft w:val="640"/>
          <w:marRight w:val="0"/>
          <w:marTop w:val="0"/>
          <w:marBottom w:val="0"/>
          <w:divBdr>
            <w:top w:val="none" w:sz="0" w:space="0" w:color="auto"/>
            <w:left w:val="none" w:sz="0" w:space="0" w:color="auto"/>
            <w:bottom w:val="none" w:sz="0" w:space="0" w:color="auto"/>
            <w:right w:val="none" w:sz="0" w:space="0" w:color="auto"/>
          </w:divBdr>
        </w:div>
        <w:div w:id="244847861">
          <w:marLeft w:val="640"/>
          <w:marRight w:val="0"/>
          <w:marTop w:val="0"/>
          <w:marBottom w:val="0"/>
          <w:divBdr>
            <w:top w:val="none" w:sz="0" w:space="0" w:color="auto"/>
            <w:left w:val="none" w:sz="0" w:space="0" w:color="auto"/>
            <w:bottom w:val="none" w:sz="0" w:space="0" w:color="auto"/>
            <w:right w:val="none" w:sz="0" w:space="0" w:color="auto"/>
          </w:divBdr>
        </w:div>
        <w:div w:id="310333756">
          <w:marLeft w:val="640"/>
          <w:marRight w:val="0"/>
          <w:marTop w:val="0"/>
          <w:marBottom w:val="0"/>
          <w:divBdr>
            <w:top w:val="none" w:sz="0" w:space="0" w:color="auto"/>
            <w:left w:val="none" w:sz="0" w:space="0" w:color="auto"/>
            <w:bottom w:val="none" w:sz="0" w:space="0" w:color="auto"/>
            <w:right w:val="none" w:sz="0" w:space="0" w:color="auto"/>
          </w:divBdr>
        </w:div>
        <w:div w:id="332074298">
          <w:marLeft w:val="640"/>
          <w:marRight w:val="0"/>
          <w:marTop w:val="0"/>
          <w:marBottom w:val="0"/>
          <w:divBdr>
            <w:top w:val="none" w:sz="0" w:space="0" w:color="auto"/>
            <w:left w:val="none" w:sz="0" w:space="0" w:color="auto"/>
            <w:bottom w:val="none" w:sz="0" w:space="0" w:color="auto"/>
            <w:right w:val="none" w:sz="0" w:space="0" w:color="auto"/>
          </w:divBdr>
        </w:div>
        <w:div w:id="335502565">
          <w:marLeft w:val="640"/>
          <w:marRight w:val="0"/>
          <w:marTop w:val="0"/>
          <w:marBottom w:val="0"/>
          <w:divBdr>
            <w:top w:val="none" w:sz="0" w:space="0" w:color="auto"/>
            <w:left w:val="none" w:sz="0" w:space="0" w:color="auto"/>
            <w:bottom w:val="none" w:sz="0" w:space="0" w:color="auto"/>
            <w:right w:val="none" w:sz="0" w:space="0" w:color="auto"/>
          </w:divBdr>
        </w:div>
        <w:div w:id="352342520">
          <w:marLeft w:val="640"/>
          <w:marRight w:val="0"/>
          <w:marTop w:val="0"/>
          <w:marBottom w:val="0"/>
          <w:divBdr>
            <w:top w:val="none" w:sz="0" w:space="0" w:color="auto"/>
            <w:left w:val="none" w:sz="0" w:space="0" w:color="auto"/>
            <w:bottom w:val="none" w:sz="0" w:space="0" w:color="auto"/>
            <w:right w:val="none" w:sz="0" w:space="0" w:color="auto"/>
          </w:divBdr>
        </w:div>
        <w:div w:id="477958706">
          <w:marLeft w:val="640"/>
          <w:marRight w:val="0"/>
          <w:marTop w:val="0"/>
          <w:marBottom w:val="0"/>
          <w:divBdr>
            <w:top w:val="none" w:sz="0" w:space="0" w:color="auto"/>
            <w:left w:val="none" w:sz="0" w:space="0" w:color="auto"/>
            <w:bottom w:val="none" w:sz="0" w:space="0" w:color="auto"/>
            <w:right w:val="none" w:sz="0" w:space="0" w:color="auto"/>
          </w:divBdr>
          <w:divsChild>
            <w:div w:id="378747214">
              <w:marLeft w:val="0"/>
              <w:marRight w:val="0"/>
              <w:marTop w:val="0"/>
              <w:marBottom w:val="0"/>
              <w:divBdr>
                <w:top w:val="none" w:sz="0" w:space="0" w:color="auto"/>
                <w:left w:val="none" w:sz="0" w:space="0" w:color="auto"/>
                <w:bottom w:val="none" w:sz="0" w:space="0" w:color="auto"/>
                <w:right w:val="none" w:sz="0" w:space="0" w:color="auto"/>
              </w:divBdr>
              <w:divsChild>
                <w:div w:id="37512926">
                  <w:marLeft w:val="640"/>
                  <w:marRight w:val="0"/>
                  <w:marTop w:val="0"/>
                  <w:marBottom w:val="0"/>
                  <w:divBdr>
                    <w:top w:val="none" w:sz="0" w:space="0" w:color="auto"/>
                    <w:left w:val="none" w:sz="0" w:space="0" w:color="auto"/>
                    <w:bottom w:val="none" w:sz="0" w:space="0" w:color="auto"/>
                    <w:right w:val="none" w:sz="0" w:space="0" w:color="auto"/>
                  </w:divBdr>
                </w:div>
                <w:div w:id="40789598">
                  <w:marLeft w:val="640"/>
                  <w:marRight w:val="0"/>
                  <w:marTop w:val="0"/>
                  <w:marBottom w:val="0"/>
                  <w:divBdr>
                    <w:top w:val="none" w:sz="0" w:space="0" w:color="auto"/>
                    <w:left w:val="none" w:sz="0" w:space="0" w:color="auto"/>
                    <w:bottom w:val="none" w:sz="0" w:space="0" w:color="auto"/>
                    <w:right w:val="none" w:sz="0" w:space="0" w:color="auto"/>
                  </w:divBdr>
                </w:div>
                <w:div w:id="62485707">
                  <w:marLeft w:val="640"/>
                  <w:marRight w:val="0"/>
                  <w:marTop w:val="0"/>
                  <w:marBottom w:val="0"/>
                  <w:divBdr>
                    <w:top w:val="none" w:sz="0" w:space="0" w:color="auto"/>
                    <w:left w:val="none" w:sz="0" w:space="0" w:color="auto"/>
                    <w:bottom w:val="none" w:sz="0" w:space="0" w:color="auto"/>
                    <w:right w:val="none" w:sz="0" w:space="0" w:color="auto"/>
                  </w:divBdr>
                </w:div>
                <w:div w:id="71974026">
                  <w:marLeft w:val="640"/>
                  <w:marRight w:val="0"/>
                  <w:marTop w:val="0"/>
                  <w:marBottom w:val="0"/>
                  <w:divBdr>
                    <w:top w:val="none" w:sz="0" w:space="0" w:color="auto"/>
                    <w:left w:val="none" w:sz="0" w:space="0" w:color="auto"/>
                    <w:bottom w:val="none" w:sz="0" w:space="0" w:color="auto"/>
                    <w:right w:val="none" w:sz="0" w:space="0" w:color="auto"/>
                  </w:divBdr>
                </w:div>
                <w:div w:id="177357694">
                  <w:marLeft w:val="640"/>
                  <w:marRight w:val="0"/>
                  <w:marTop w:val="0"/>
                  <w:marBottom w:val="0"/>
                  <w:divBdr>
                    <w:top w:val="none" w:sz="0" w:space="0" w:color="auto"/>
                    <w:left w:val="none" w:sz="0" w:space="0" w:color="auto"/>
                    <w:bottom w:val="none" w:sz="0" w:space="0" w:color="auto"/>
                    <w:right w:val="none" w:sz="0" w:space="0" w:color="auto"/>
                  </w:divBdr>
                </w:div>
                <w:div w:id="233242860">
                  <w:marLeft w:val="640"/>
                  <w:marRight w:val="0"/>
                  <w:marTop w:val="0"/>
                  <w:marBottom w:val="0"/>
                  <w:divBdr>
                    <w:top w:val="none" w:sz="0" w:space="0" w:color="auto"/>
                    <w:left w:val="none" w:sz="0" w:space="0" w:color="auto"/>
                    <w:bottom w:val="none" w:sz="0" w:space="0" w:color="auto"/>
                    <w:right w:val="none" w:sz="0" w:space="0" w:color="auto"/>
                  </w:divBdr>
                </w:div>
                <w:div w:id="407771741">
                  <w:marLeft w:val="640"/>
                  <w:marRight w:val="0"/>
                  <w:marTop w:val="0"/>
                  <w:marBottom w:val="0"/>
                  <w:divBdr>
                    <w:top w:val="none" w:sz="0" w:space="0" w:color="auto"/>
                    <w:left w:val="none" w:sz="0" w:space="0" w:color="auto"/>
                    <w:bottom w:val="none" w:sz="0" w:space="0" w:color="auto"/>
                    <w:right w:val="none" w:sz="0" w:space="0" w:color="auto"/>
                  </w:divBdr>
                </w:div>
                <w:div w:id="410398613">
                  <w:marLeft w:val="640"/>
                  <w:marRight w:val="0"/>
                  <w:marTop w:val="0"/>
                  <w:marBottom w:val="0"/>
                  <w:divBdr>
                    <w:top w:val="none" w:sz="0" w:space="0" w:color="auto"/>
                    <w:left w:val="none" w:sz="0" w:space="0" w:color="auto"/>
                    <w:bottom w:val="none" w:sz="0" w:space="0" w:color="auto"/>
                    <w:right w:val="none" w:sz="0" w:space="0" w:color="auto"/>
                  </w:divBdr>
                </w:div>
                <w:div w:id="428963690">
                  <w:marLeft w:val="640"/>
                  <w:marRight w:val="0"/>
                  <w:marTop w:val="0"/>
                  <w:marBottom w:val="0"/>
                  <w:divBdr>
                    <w:top w:val="none" w:sz="0" w:space="0" w:color="auto"/>
                    <w:left w:val="none" w:sz="0" w:space="0" w:color="auto"/>
                    <w:bottom w:val="none" w:sz="0" w:space="0" w:color="auto"/>
                    <w:right w:val="none" w:sz="0" w:space="0" w:color="auto"/>
                  </w:divBdr>
                </w:div>
                <w:div w:id="449978556">
                  <w:marLeft w:val="640"/>
                  <w:marRight w:val="0"/>
                  <w:marTop w:val="0"/>
                  <w:marBottom w:val="0"/>
                  <w:divBdr>
                    <w:top w:val="none" w:sz="0" w:space="0" w:color="auto"/>
                    <w:left w:val="none" w:sz="0" w:space="0" w:color="auto"/>
                    <w:bottom w:val="none" w:sz="0" w:space="0" w:color="auto"/>
                    <w:right w:val="none" w:sz="0" w:space="0" w:color="auto"/>
                  </w:divBdr>
                </w:div>
                <w:div w:id="482939398">
                  <w:marLeft w:val="640"/>
                  <w:marRight w:val="0"/>
                  <w:marTop w:val="0"/>
                  <w:marBottom w:val="0"/>
                  <w:divBdr>
                    <w:top w:val="none" w:sz="0" w:space="0" w:color="auto"/>
                    <w:left w:val="none" w:sz="0" w:space="0" w:color="auto"/>
                    <w:bottom w:val="none" w:sz="0" w:space="0" w:color="auto"/>
                    <w:right w:val="none" w:sz="0" w:space="0" w:color="auto"/>
                  </w:divBdr>
                </w:div>
                <w:div w:id="506753724">
                  <w:marLeft w:val="640"/>
                  <w:marRight w:val="0"/>
                  <w:marTop w:val="0"/>
                  <w:marBottom w:val="0"/>
                  <w:divBdr>
                    <w:top w:val="none" w:sz="0" w:space="0" w:color="auto"/>
                    <w:left w:val="none" w:sz="0" w:space="0" w:color="auto"/>
                    <w:bottom w:val="none" w:sz="0" w:space="0" w:color="auto"/>
                    <w:right w:val="none" w:sz="0" w:space="0" w:color="auto"/>
                  </w:divBdr>
                </w:div>
                <w:div w:id="513961550">
                  <w:marLeft w:val="640"/>
                  <w:marRight w:val="0"/>
                  <w:marTop w:val="0"/>
                  <w:marBottom w:val="0"/>
                  <w:divBdr>
                    <w:top w:val="none" w:sz="0" w:space="0" w:color="auto"/>
                    <w:left w:val="none" w:sz="0" w:space="0" w:color="auto"/>
                    <w:bottom w:val="none" w:sz="0" w:space="0" w:color="auto"/>
                    <w:right w:val="none" w:sz="0" w:space="0" w:color="auto"/>
                  </w:divBdr>
                </w:div>
                <w:div w:id="625434116">
                  <w:marLeft w:val="640"/>
                  <w:marRight w:val="0"/>
                  <w:marTop w:val="0"/>
                  <w:marBottom w:val="0"/>
                  <w:divBdr>
                    <w:top w:val="none" w:sz="0" w:space="0" w:color="auto"/>
                    <w:left w:val="none" w:sz="0" w:space="0" w:color="auto"/>
                    <w:bottom w:val="none" w:sz="0" w:space="0" w:color="auto"/>
                    <w:right w:val="none" w:sz="0" w:space="0" w:color="auto"/>
                  </w:divBdr>
                </w:div>
                <w:div w:id="801078485">
                  <w:marLeft w:val="640"/>
                  <w:marRight w:val="0"/>
                  <w:marTop w:val="0"/>
                  <w:marBottom w:val="0"/>
                  <w:divBdr>
                    <w:top w:val="none" w:sz="0" w:space="0" w:color="auto"/>
                    <w:left w:val="none" w:sz="0" w:space="0" w:color="auto"/>
                    <w:bottom w:val="none" w:sz="0" w:space="0" w:color="auto"/>
                    <w:right w:val="none" w:sz="0" w:space="0" w:color="auto"/>
                  </w:divBdr>
                </w:div>
                <w:div w:id="827285014">
                  <w:marLeft w:val="640"/>
                  <w:marRight w:val="0"/>
                  <w:marTop w:val="0"/>
                  <w:marBottom w:val="0"/>
                  <w:divBdr>
                    <w:top w:val="none" w:sz="0" w:space="0" w:color="auto"/>
                    <w:left w:val="none" w:sz="0" w:space="0" w:color="auto"/>
                    <w:bottom w:val="none" w:sz="0" w:space="0" w:color="auto"/>
                    <w:right w:val="none" w:sz="0" w:space="0" w:color="auto"/>
                  </w:divBdr>
                </w:div>
                <w:div w:id="830682713">
                  <w:marLeft w:val="640"/>
                  <w:marRight w:val="0"/>
                  <w:marTop w:val="0"/>
                  <w:marBottom w:val="0"/>
                  <w:divBdr>
                    <w:top w:val="none" w:sz="0" w:space="0" w:color="auto"/>
                    <w:left w:val="none" w:sz="0" w:space="0" w:color="auto"/>
                    <w:bottom w:val="none" w:sz="0" w:space="0" w:color="auto"/>
                    <w:right w:val="none" w:sz="0" w:space="0" w:color="auto"/>
                  </w:divBdr>
                </w:div>
                <w:div w:id="925655187">
                  <w:marLeft w:val="640"/>
                  <w:marRight w:val="0"/>
                  <w:marTop w:val="0"/>
                  <w:marBottom w:val="0"/>
                  <w:divBdr>
                    <w:top w:val="none" w:sz="0" w:space="0" w:color="auto"/>
                    <w:left w:val="none" w:sz="0" w:space="0" w:color="auto"/>
                    <w:bottom w:val="none" w:sz="0" w:space="0" w:color="auto"/>
                    <w:right w:val="none" w:sz="0" w:space="0" w:color="auto"/>
                  </w:divBdr>
                </w:div>
                <w:div w:id="987053613">
                  <w:marLeft w:val="640"/>
                  <w:marRight w:val="0"/>
                  <w:marTop w:val="0"/>
                  <w:marBottom w:val="0"/>
                  <w:divBdr>
                    <w:top w:val="none" w:sz="0" w:space="0" w:color="auto"/>
                    <w:left w:val="none" w:sz="0" w:space="0" w:color="auto"/>
                    <w:bottom w:val="none" w:sz="0" w:space="0" w:color="auto"/>
                    <w:right w:val="none" w:sz="0" w:space="0" w:color="auto"/>
                  </w:divBdr>
                </w:div>
                <w:div w:id="1019357464">
                  <w:marLeft w:val="640"/>
                  <w:marRight w:val="0"/>
                  <w:marTop w:val="0"/>
                  <w:marBottom w:val="0"/>
                  <w:divBdr>
                    <w:top w:val="none" w:sz="0" w:space="0" w:color="auto"/>
                    <w:left w:val="none" w:sz="0" w:space="0" w:color="auto"/>
                    <w:bottom w:val="none" w:sz="0" w:space="0" w:color="auto"/>
                    <w:right w:val="none" w:sz="0" w:space="0" w:color="auto"/>
                  </w:divBdr>
                </w:div>
                <w:div w:id="1073241838">
                  <w:marLeft w:val="640"/>
                  <w:marRight w:val="0"/>
                  <w:marTop w:val="0"/>
                  <w:marBottom w:val="0"/>
                  <w:divBdr>
                    <w:top w:val="none" w:sz="0" w:space="0" w:color="auto"/>
                    <w:left w:val="none" w:sz="0" w:space="0" w:color="auto"/>
                    <w:bottom w:val="none" w:sz="0" w:space="0" w:color="auto"/>
                    <w:right w:val="none" w:sz="0" w:space="0" w:color="auto"/>
                  </w:divBdr>
                </w:div>
                <w:div w:id="1141266761">
                  <w:marLeft w:val="640"/>
                  <w:marRight w:val="0"/>
                  <w:marTop w:val="0"/>
                  <w:marBottom w:val="0"/>
                  <w:divBdr>
                    <w:top w:val="none" w:sz="0" w:space="0" w:color="auto"/>
                    <w:left w:val="none" w:sz="0" w:space="0" w:color="auto"/>
                    <w:bottom w:val="none" w:sz="0" w:space="0" w:color="auto"/>
                    <w:right w:val="none" w:sz="0" w:space="0" w:color="auto"/>
                  </w:divBdr>
                </w:div>
                <w:div w:id="1174299072">
                  <w:marLeft w:val="640"/>
                  <w:marRight w:val="0"/>
                  <w:marTop w:val="0"/>
                  <w:marBottom w:val="0"/>
                  <w:divBdr>
                    <w:top w:val="none" w:sz="0" w:space="0" w:color="auto"/>
                    <w:left w:val="none" w:sz="0" w:space="0" w:color="auto"/>
                    <w:bottom w:val="none" w:sz="0" w:space="0" w:color="auto"/>
                    <w:right w:val="none" w:sz="0" w:space="0" w:color="auto"/>
                  </w:divBdr>
                </w:div>
                <w:div w:id="1285038333">
                  <w:marLeft w:val="640"/>
                  <w:marRight w:val="0"/>
                  <w:marTop w:val="0"/>
                  <w:marBottom w:val="0"/>
                  <w:divBdr>
                    <w:top w:val="none" w:sz="0" w:space="0" w:color="auto"/>
                    <w:left w:val="none" w:sz="0" w:space="0" w:color="auto"/>
                    <w:bottom w:val="none" w:sz="0" w:space="0" w:color="auto"/>
                    <w:right w:val="none" w:sz="0" w:space="0" w:color="auto"/>
                  </w:divBdr>
                </w:div>
                <w:div w:id="1302345226">
                  <w:marLeft w:val="640"/>
                  <w:marRight w:val="0"/>
                  <w:marTop w:val="0"/>
                  <w:marBottom w:val="0"/>
                  <w:divBdr>
                    <w:top w:val="none" w:sz="0" w:space="0" w:color="auto"/>
                    <w:left w:val="none" w:sz="0" w:space="0" w:color="auto"/>
                    <w:bottom w:val="none" w:sz="0" w:space="0" w:color="auto"/>
                    <w:right w:val="none" w:sz="0" w:space="0" w:color="auto"/>
                  </w:divBdr>
                </w:div>
                <w:div w:id="1336689397">
                  <w:marLeft w:val="640"/>
                  <w:marRight w:val="0"/>
                  <w:marTop w:val="0"/>
                  <w:marBottom w:val="0"/>
                  <w:divBdr>
                    <w:top w:val="none" w:sz="0" w:space="0" w:color="auto"/>
                    <w:left w:val="none" w:sz="0" w:space="0" w:color="auto"/>
                    <w:bottom w:val="none" w:sz="0" w:space="0" w:color="auto"/>
                    <w:right w:val="none" w:sz="0" w:space="0" w:color="auto"/>
                  </w:divBdr>
                </w:div>
                <w:div w:id="1417244584">
                  <w:marLeft w:val="640"/>
                  <w:marRight w:val="0"/>
                  <w:marTop w:val="0"/>
                  <w:marBottom w:val="0"/>
                  <w:divBdr>
                    <w:top w:val="none" w:sz="0" w:space="0" w:color="auto"/>
                    <w:left w:val="none" w:sz="0" w:space="0" w:color="auto"/>
                    <w:bottom w:val="none" w:sz="0" w:space="0" w:color="auto"/>
                    <w:right w:val="none" w:sz="0" w:space="0" w:color="auto"/>
                  </w:divBdr>
                </w:div>
                <w:div w:id="1448042976">
                  <w:marLeft w:val="640"/>
                  <w:marRight w:val="0"/>
                  <w:marTop w:val="0"/>
                  <w:marBottom w:val="0"/>
                  <w:divBdr>
                    <w:top w:val="none" w:sz="0" w:space="0" w:color="auto"/>
                    <w:left w:val="none" w:sz="0" w:space="0" w:color="auto"/>
                    <w:bottom w:val="none" w:sz="0" w:space="0" w:color="auto"/>
                    <w:right w:val="none" w:sz="0" w:space="0" w:color="auto"/>
                  </w:divBdr>
                </w:div>
                <w:div w:id="1542401079">
                  <w:marLeft w:val="640"/>
                  <w:marRight w:val="0"/>
                  <w:marTop w:val="0"/>
                  <w:marBottom w:val="0"/>
                  <w:divBdr>
                    <w:top w:val="none" w:sz="0" w:space="0" w:color="auto"/>
                    <w:left w:val="none" w:sz="0" w:space="0" w:color="auto"/>
                    <w:bottom w:val="none" w:sz="0" w:space="0" w:color="auto"/>
                    <w:right w:val="none" w:sz="0" w:space="0" w:color="auto"/>
                  </w:divBdr>
                </w:div>
                <w:div w:id="1562133224">
                  <w:marLeft w:val="640"/>
                  <w:marRight w:val="0"/>
                  <w:marTop w:val="0"/>
                  <w:marBottom w:val="0"/>
                  <w:divBdr>
                    <w:top w:val="none" w:sz="0" w:space="0" w:color="auto"/>
                    <w:left w:val="none" w:sz="0" w:space="0" w:color="auto"/>
                    <w:bottom w:val="none" w:sz="0" w:space="0" w:color="auto"/>
                    <w:right w:val="none" w:sz="0" w:space="0" w:color="auto"/>
                  </w:divBdr>
                </w:div>
                <w:div w:id="1613433881">
                  <w:marLeft w:val="640"/>
                  <w:marRight w:val="0"/>
                  <w:marTop w:val="0"/>
                  <w:marBottom w:val="0"/>
                  <w:divBdr>
                    <w:top w:val="none" w:sz="0" w:space="0" w:color="auto"/>
                    <w:left w:val="none" w:sz="0" w:space="0" w:color="auto"/>
                    <w:bottom w:val="none" w:sz="0" w:space="0" w:color="auto"/>
                    <w:right w:val="none" w:sz="0" w:space="0" w:color="auto"/>
                  </w:divBdr>
                </w:div>
                <w:div w:id="1651208181">
                  <w:marLeft w:val="640"/>
                  <w:marRight w:val="0"/>
                  <w:marTop w:val="0"/>
                  <w:marBottom w:val="0"/>
                  <w:divBdr>
                    <w:top w:val="none" w:sz="0" w:space="0" w:color="auto"/>
                    <w:left w:val="none" w:sz="0" w:space="0" w:color="auto"/>
                    <w:bottom w:val="none" w:sz="0" w:space="0" w:color="auto"/>
                    <w:right w:val="none" w:sz="0" w:space="0" w:color="auto"/>
                  </w:divBdr>
                </w:div>
                <w:div w:id="1662076565">
                  <w:marLeft w:val="640"/>
                  <w:marRight w:val="0"/>
                  <w:marTop w:val="0"/>
                  <w:marBottom w:val="0"/>
                  <w:divBdr>
                    <w:top w:val="none" w:sz="0" w:space="0" w:color="auto"/>
                    <w:left w:val="none" w:sz="0" w:space="0" w:color="auto"/>
                    <w:bottom w:val="none" w:sz="0" w:space="0" w:color="auto"/>
                    <w:right w:val="none" w:sz="0" w:space="0" w:color="auto"/>
                  </w:divBdr>
                </w:div>
                <w:div w:id="1755587304">
                  <w:marLeft w:val="640"/>
                  <w:marRight w:val="0"/>
                  <w:marTop w:val="0"/>
                  <w:marBottom w:val="0"/>
                  <w:divBdr>
                    <w:top w:val="none" w:sz="0" w:space="0" w:color="auto"/>
                    <w:left w:val="none" w:sz="0" w:space="0" w:color="auto"/>
                    <w:bottom w:val="none" w:sz="0" w:space="0" w:color="auto"/>
                    <w:right w:val="none" w:sz="0" w:space="0" w:color="auto"/>
                  </w:divBdr>
                </w:div>
                <w:div w:id="1763603300">
                  <w:marLeft w:val="640"/>
                  <w:marRight w:val="0"/>
                  <w:marTop w:val="0"/>
                  <w:marBottom w:val="0"/>
                  <w:divBdr>
                    <w:top w:val="none" w:sz="0" w:space="0" w:color="auto"/>
                    <w:left w:val="none" w:sz="0" w:space="0" w:color="auto"/>
                    <w:bottom w:val="none" w:sz="0" w:space="0" w:color="auto"/>
                    <w:right w:val="none" w:sz="0" w:space="0" w:color="auto"/>
                  </w:divBdr>
                </w:div>
                <w:div w:id="1766463524">
                  <w:marLeft w:val="640"/>
                  <w:marRight w:val="0"/>
                  <w:marTop w:val="0"/>
                  <w:marBottom w:val="0"/>
                  <w:divBdr>
                    <w:top w:val="none" w:sz="0" w:space="0" w:color="auto"/>
                    <w:left w:val="none" w:sz="0" w:space="0" w:color="auto"/>
                    <w:bottom w:val="none" w:sz="0" w:space="0" w:color="auto"/>
                    <w:right w:val="none" w:sz="0" w:space="0" w:color="auto"/>
                  </w:divBdr>
                </w:div>
                <w:div w:id="1779174373">
                  <w:marLeft w:val="640"/>
                  <w:marRight w:val="0"/>
                  <w:marTop w:val="0"/>
                  <w:marBottom w:val="0"/>
                  <w:divBdr>
                    <w:top w:val="none" w:sz="0" w:space="0" w:color="auto"/>
                    <w:left w:val="none" w:sz="0" w:space="0" w:color="auto"/>
                    <w:bottom w:val="none" w:sz="0" w:space="0" w:color="auto"/>
                    <w:right w:val="none" w:sz="0" w:space="0" w:color="auto"/>
                  </w:divBdr>
                </w:div>
                <w:div w:id="1787191088">
                  <w:marLeft w:val="640"/>
                  <w:marRight w:val="0"/>
                  <w:marTop w:val="0"/>
                  <w:marBottom w:val="0"/>
                  <w:divBdr>
                    <w:top w:val="none" w:sz="0" w:space="0" w:color="auto"/>
                    <w:left w:val="none" w:sz="0" w:space="0" w:color="auto"/>
                    <w:bottom w:val="none" w:sz="0" w:space="0" w:color="auto"/>
                    <w:right w:val="none" w:sz="0" w:space="0" w:color="auto"/>
                  </w:divBdr>
                </w:div>
                <w:div w:id="1805346109">
                  <w:marLeft w:val="640"/>
                  <w:marRight w:val="0"/>
                  <w:marTop w:val="0"/>
                  <w:marBottom w:val="0"/>
                  <w:divBdr>
                    <w:top w:val="none" w:sz="0" w:space="0" w:color="auto"/>
                    <w:left w:val="none" w:sz="0" w:space="0" w:color="auto"/>
                    <w:bottom w:val="none" w:sz="0" w:space="0" w:color="auto"/>
                    <w:right w:val="none" w:sz="0" w:space="0" w:color="auto"/>
                  </w:divBdr>
                </w:div>
                <w:div w:id="1823113088">
                  <w:marLeft w:val="640"/>
                  <w:marRight w:val="0"/>
                  <w:marTop w:val="0"/>
                  <w:marBottom w:val="0"/>
                  <w:divBdr>
                    <w:top w:val="none" w:sz="0" w:space="0" w:color="auto"/>
                    <w:left w:val="none" w:sz="0" w:space="0" w:color="auto"/>
                    <w:bottom w:val="none" w:sz="0" w:space="0" w:color="auto"/>
                    <w:right w:val="none" w:sz="0" w:space="0" w:color="auto"/>
                  </w:divBdr>
                </w:div>
                <w:div w:id="1860121608">
                  <w:marLeft w:val="640"/>
                  <w:marRight w:val="0"/>
                  <w:marTop w:val="0"/>
                  <w:marBottom w:val="0"/>
                  <w:divBdr>
                    <w:top w:val="none" w:sz="0" w:space="0" w:color="auto"/>
                    <w:left w:val="none" w:sz="0" w:space="0" w:color="auto"/>
                    <w:bottom w:val="none" w:sz="0" w:space="0" w:color="auto"/>
                    <w:right w:val="none" w:sz="0" w:space="0" w:color="auto"/>
                  </w:divBdr>
                </w:div>
                <w:div w:id="2070110478">
                  <w:marLeft w:val="640"/>
                  <w:marRight w:val="0"/>
                  <w:marTop w:val="0"/>
                  <w:marBottom w:val="0"/>
                  <w:divBdr>
                    <w:top w:val="none" w:sz="0" w:space="0" w:color="auto"/>
                    <w:left w:val="none" w:sz="0" w:space="0" w:color="auto"/>
                    <w:bottom w:val="none" w:sz="0" w:space="0" w:color="auto"/>
                    <w:right w:val="none" w:sz="0" w:space="0" w:color="auto"/>
                  </w:divBdr>
                </w:div>
                <w:div w:id="21173591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500586906">
          <w:marLeft w:val="640"/>
          <w:marRight w:val="0"/>
          <w:marTop w:val="0"/>
          <w:marBottom w:val="0"/>
          <w:divBdr>
            <w:top w:val="none" w:sz="0" w:space="0" w:color="auto"/>
            <w:left w:val="none" w:sz="0" w:space="0" w:color="auto"/>
            <w:bottom w:val="none" w:sz="0" w:space="0" w:color="auto"/>
            <w:right w:val="none" w:sz="0" w:space="0" w:color="auto"/>
          </w:divBdr>
        </w:div>
        <w:div w:id="513804004">
          <w:marLeft w:val="640"/>
          <w:marRight w:val="0"/>
          <w:marTop w:val="0"/>
          <w:marBottom w:val="0"/>
          <w:divBdr>
            <w:top w:val="none" w:sz="0" w:space="0" w:color="auto"/>
            <w:left w:val="none" w:sz="0" w:space="0" w:color="auto"/>
            <w:bottom w:val="none" w:sz="0" w:space="0" w:color="auto"/>
            <w:right w:val="none" w:sz="0" w:space="0" w:color="auto"/>
          </w:divBdr>
        </w:div>
        <w:div w:id="584999043">
          <w:marLeft w:val="640"/>
          <w:marRight w:val="0"/>
          <w:marTop w:val="0"/>
          <w:marBottom w:val="0"/>
          <w:divBdr>
            <w:top w:val="none" w:sz="0" w:space="0" w:color="auto"/>
            <w:left w:val="none" w:sz="0" w:space="0" w:color="auto"/>
            <w:bottom w:val="none" w:sz="0" w:space="0" w:color="auto"/>
            <w:right w:val="none" w:sz="0" w:space="0" w:color="auto"/>
          </w:divBdr>
        </w:div>
        <w:div w:id="635644972">
          <w:marLeft w:val="640"/>
          <w:marRight w:val="0"/>
          <w:marTop w:val="0"/>
          <w:marBottom w:val="0"/>
          <w:divBdr>
            <w:top w:val="none" w:sz="0" w:space="0" w:color="auto"/>
            <w:left w:val="none" w:sz="0" w:space="0" w:color="auto"/>
            <w:bottom w:val="none" w:sz="0" w:space="0" w:color="auto"/>
            <w:right w:val="none" w:sz="0" w:space="0" w:color="auto"/>
          </w:divBdr>
        </w:div>
        <w:div w:id="674570931">
          <w:marLeft w:val="640"/>
          <w:marRight w:val="0"/>
          <w:marTop w:val="0"/>
          <w:marBottom w:val="0"/>
          <w:divBdr>
            <w:top w:val="none" w:sz="0" w:space="0" w:color="auto"/>
            <w:left w:val="none" w:sz="0" w:space="0" w:color="auto"/>
            <w:bottom w:val="none" w:sz="0" w:space="0" w:color="auto"/>
            <w:right w:val="none" w:sz="0" w:space="0" w:color="auto"/>
          </w:divBdr>
        </w:div>
        <w:div w:id="833297863">
          <w:marLeft w:val="640"/>
          <w:marRight w:val="0"/>
          <w:marTop w:val="0"/>
          <w:marBottom w:val="0"/>
          <w:divBdr>
            <w:top w:val="none" w:sz="0" w:space="0" w:color="auto"/>
            <w:left w:val="none" w:sz="0" w:space="0" w:color="auto"/>
            <w:bottom w:val="none" w:sz="0" w:space="0" w:color="auto"/>
            <w:right w:val="none" w:sz="0" w:space="0" w:color="auto"/>
          </w:divBdr>
        </w:div>
        <w:div w:id="858589127">
          <w:marLeft w:val="640"/>
          <w:marRight w:val="0"/>
          <w:marTop w:val="0"/>
          <w:marBottom w:val="0"/>
          <w:divBdr>
            <w:top w:val="none" w:sz="0" w:space="0" w:color="auto"/>
            <w:left w:val="none" w:sz="0" w:space="0" w:color="auto"/>
            <w:bottom w:val="none" w:sz="0" w:space="0" w:color="auto"/>
            <w:right w:val="none" w:sz="0" w:space="0" w:color="auto"/>
          </w:divBdr>
        </w:div>
        <w:div w:id="867329184">
          <w:marLeft w:val="640"/>
          <w:marRight w:val="0"/>
          <w:marTop w:val="0"/>
          <w:marBottom w:val="0"/>
          <w:divBdr>
            <w:top w:val="none" w:sz="0" w:space="0" w:color="auto"/>
            <w:left w:val="none" w:sz="0" w:space="0" w:color="auto"/>
            <w:bottom w:val="none" w:sz="0" w:space="0" w:color="auto"/>
            <w:right w:val="none" w:sz="0" w:space="0" w:color="auto"/>
          </w:divBdr>
        </w:div>
        <w:div w:id="888996355">
          <w:marLeft w:val="640"/>
          <w:marRight w:val="0"/>
          <w:marTop w:val="0"/>
          <w:marBottom w:val="0"/>
          <w:divBdr>
            <w:top w:val="none" w:sz="0" w:space="0" w:color="auto"/>
            <w:left w:val="none" w:sz="0" w:space="0" w:color="auto"/>
            <w:bottom w:val="none" w:sz="0" w:space="0" w:color="auto"/>
            <w:right w:val="none" w:sz="0" w:space="0" w:color="auto"/>
          </w:divBdr>
        </w:div>
        <w:div w:id="989597173">
          <w:marLeft w:val="640"/>
          <w:marRight w:val="0"/>
          <w:marTop w:val="0"/>
          <w:marBottom w:val="0"/>
          <w:divBdr>
            <w:top w:val="none" w:sz="0" w:space="0" w:color="auto"/>
            <w:left w:val="none" w:sz="0" w:space="0" w:color="auto"/>
            <w:bottom w:val="none" w:sz="0" w:space="0" w:color="auto"/>
            <w:right w:val="none" w:sz="0" w:space="0" w:color="auto"/>
          </w:divBdr>
        </w:div>
        <w:div w:id="1004631688">
          <w:marLeft w:val="640"/>
          <w:marRight w:val="0"/>
          <w:marTop w:val="0"/>
          <w:marBottom w:val="0"/>
          <w:divBdr>
            <w:top w:val="none" w:sz="0" w:space="0" w:color="auto"/>
            <w:left w:val="none" w:sz="0" w:space="0" w:color="auto"/>
            <w:bottom w:val="none" w:sz="0" w:space="0" w:color="auto"/>
            <w:right w:val="none" w:sz="0" w:space="0" w:color="auto"/>
          </w:divBdr>
        </w:div>
        <w:div w:id="1143158994">
          <w:marLeft w:val="640"/>
          <w:marRight w:val="0"/>
          <w:marTop w:val="0"/>
          <w:marBottom w:val="0"/>
          <w:divBdr>
            <w:top w:val="none" w:sz="0" w:space="0" w:color="auto"/>
            <w:left w:val="none" w:sz="0" w:space="0" w:color="auto"/>
            <w:bottom w:val="none" w:sz="0" w:space="0" w:color="auto"/>
            <w:right w:val="none" w:sz="0" w:space="0" w:color="auto"/>
          </w:divBdr>
        </w:div>
        <w:div w:id="1241718078">
          <w:marLeft w:val="640"/>
          <w:marRight w:val="0"/>
          <w:marTop w:val="0"/>
          <w:marBottom w:val="0"/>
          <w:divBdr>
            <w:top w:val="none" w:sz="0" w:space="0" w:color="auto"/>
            <w:left w:val="none" w:sz="0" w:space="0" w:color="auto"/>
            <w:bottom w:val="none" w:sz="0" w:space="0" w:color="auto"/>
            <w:right w:val="none" w:sz="0" w:space="0" w:color="auto"/>
          </w:divBdr>
        </w:div>
        <w:div w:id="1274822673">
          <w:marLeft w:val="640"/>
          <w:marRight w:val="0"/>
          <w:marTop w:val="0"/>
          <w:marBottom w:val="0"/>
          <w:divBdr>
            <w:top w:val="none" w:sz="0" w:space="0" w:color="auto"/>
            <w:left w:val="none" w:sz="0" w:space="0" w:color="auto"/>
            <w:bottom w:val="none" w:sz="0" w:space="0" w:color="auto"/>
            <w:right w:val="none" w:sz="0" w:space="0" w:color="auto"/>
          </w:divBdr>
        </w:div>
        <w:div w:id="1357730489">
          <w:marLeft w:val="640"/>
          <w:marRight w:val="0"/>
          <w:marTop w:val="0"/>
          <w:marBottom w:val="0"/>
          <w:divBdr>
            <w:top w:val="none" w:sz="0" w:space="0" w:color="auto"/>
            <w:left w:val="none" w:sz="0" w:space="0" w:color="auto"/>
            <w:bottom w:val="none" w:sz="0" w:space="0" w:color="auto"/>
            <w:right w:val="none" w:sz="0" w:space="0" w:color="auto"/>
          </w:divBdr>
        </w:div>
        <w:div w:id="1445493027">
          <w:marLeft w:val="640"/>
          <w:marRight w:val="0"/>
          <w:marTop w:val="0"/>
          <w:marBottom w:val="0"/>
          <w:divBdr>
            <w:top w:val="none" w:sz="0" w:space="0" w:color="auto"/>
            <w:left w:val="none" w:sz="0" w:space="0" w:color="auto"/>
            <w:bottom w:val="none" w:sz="0" w:space="0" w:color="auto"/>
            <w:right w:val="none" w:sz="0" w:space="0" w:color="auto"/>
          </w:divBdr>
        </w:div>
        <w:div w:id="1488395612">
          <w:marLeft w:val="640"/>
          <w:marRight w:val="0"/>
          <w:marTop w:val="0"/>
          <w:marBottom w:val="0"/>
          <w:divBdr>
            <w:top w:val="none" w:sz="0" w:space="0" w:color="auto"/>
            <w:left w:val="none" w:sz="0" w:space="0" w:color="auto"/>
            <w:bottom w:val="none" w:sz="0" w:space="0" w:color="auto"/>
            <w:right w:val="none" w:sz="0" w:space="0" w:color="auto"/>
          </w:divBdr>
        </w:div>
        <w:div w:id="1597591799">
          <w:marLeft w:val="640"/>
          <w:marRight w:val="0"/>
          <w:marTop w:val="0"/>
          <w:marBottom w:val="0"/>
          <w:divBdr>
            <w:top w:val="none" w:sz="0" w:space="0" w:color="auto"/>
            <w:left w:val="none" w:sz="0" w:space="0" w:color="auto"/>
            <w:bottom w:val="none" w:sz="0" w:space="0" w:color="auto"/>
            <w:right w:val="none" w:sz="0" w:space="0" w:color="auto"/>
          </w:divBdr>
        </w:div>
        <w:div w:id="1605770856">
          <w:marLeft w:val="640"/>
          <w:marRight w:val="0"/>
          <w:marTop w:val="0"/>
          <w:marBottom w:val="0"/>
          <w:divBdr>
            <w:top w:val="none" w:sz="0" w:space="0" w:color="auto"/>
            <w:left w:val="none" w:sz="0" w:space="0" w:color="auto"/>
            <w:bottom w:val="none" w:sz="0" w:space="0" w:color="auto"/>
            <w:right w:val="none" w:sz="0" w:space="0" w:color="auto"/>
          </w:divBdr>
        </w:div>
        <w:div w:id="1629360266">
          <w:marLeft w:val="640"/>
          <w:marRight w:val="0"/>
          <w:marTop w:val="0"/>
          <w:marBottom w:val="0"/>
          <w:divBdr>
            <w:top w:val="none" w:sz="0" w:space="0" w:color="auto"/>
            <w:left w:val="none" w:sz="0" w:space="0" w:color="auto"/>
            <w:bottom w:val="none" w:sz="0" w:space="0" w:color="auto"/>
            <w:right w:val="none" w:sz="0" w:space="0" w:color="auto"/>
          </w:divBdr>
        </w:div>
        <w:div w:id="1704164154">
          <w:marLeft w:val="640"/>
          <w:marRight w:val="0"/>
          <w:marTop w:val="0"/>
          <w:marBottom w:val="0"/>
          <w:divBdr>
            <w:top w:val="none" w:sz="0" w:space="0" w:color="auto"/>
            <w:left w:val="none" w:sz="0" w:space="0" w:color="auto"/>
            <w:bottom w:val="none" w:sz="0" w:space="0" w:color="auto"/>
            <w:right w:val="none" w:sz="0" w:space="0" w:color="auto"/>
          </w:divBdr>
        </w:div>
        <w:div w:id="1711568409">
          <w:marLeft w:val="640"/>
          <w:marRight w:val="0"/>
          <w:marTop w:val="0"/>
          <w:marBottom w:val="0"/>
          <w:divBdr>
            <w:top w:val="none" w:sz="0" w:space="0" w:color="auto"/>
            <w:left w:val="none" w:sz="0" w:space="0" w:color="auto"/>
            <w:bottom w:val="none" w:sz="0" w:space="0" w:color="auto"/>
            <w:right w:val="none" w:sz="0" w:space="0" w:color="auto"/>
          </w:divBdr>
        </w:div>
        <w:div w:id="1723211837">
          <w:marLeft w:val="640"/>
          <w:marRight w:val="0"/>
          <w:marTop w:val="0"/>
          <w:marBottom w:val="0"/>
          <w:divBdr>
            <w:top w:val="none" w:sz="0" w:space="0" w:color="auto"/>
            <w:left w:val="none" w:sz="0" w:space="0" w:color="auto"/>
            <w:bottom w:val="none" w:sz="0" w:space="0" w:color="auto"/>
            <w:right w:val="none" w:sz="0" w:space="0" w:color="auto"/>
          </w:divBdr>
        </w:div>
        <w:div w:id="1771926275">
          <w:marLeft w:val="640"/>
          <w:marRight w:val="0"/>
          <w:marTop w:val="0"/>
          <w:marBottom w:val="0"/>
          <w:divBdr>
            <w:top w:val="none" w:sz="0" w:space="0" w:color="auto"/>
            <w:left w:val="none" w:sz="0" w:space="0" w:color="auto"/>
            <w:bottom w:val="none" w:sz="0" w:space="0" w:color="auto"/>
            <w:right w:val="none" w:sz="0" w:space="0" w:color="auto"/>
          </w:divBdr>
        </w:div>
        <w:div w:id="1836145528">
          <w:marLeft w:val="640"/>
          <w:marRight w:val="0"/>
          <w:marTop w:val="0"/>
          <w:marBottom w:val="0"/>
          <w:divBdr>
            <w:top w:val="none" w:sz="0" w:space="0" w:color="auto"/>
            <w:left w:val="none" w:sz="0" w:space="0" w:color="auto"/>
            <w:bottom w:val="none" w:sz="0" w:space="0" w:color="auto"/>
            <w:right w:val="none" w:sz="0" w:space="0" w:color="auto"/>
          </w:divBdr>
        </w:div>
        <w:div w:id="1899628545">
          <w:marLeft w:val="640"/>
          <w:marRight w:val="0"/>
          <w:marTop w:val="0"/>
          <w:marBottom w:val="0"/>
          <w:divBdr>
            <w:top w:val="none" w:sz="0" w:space="0" w:color="auto"/>
            <w:left w:val="none" w:sz="0" w:space="0" w:color="auto"/>
            <w:bottom w:val="none" w:sz="0" w:space="0" w:color="auto"/>
            <w:right w:val="none" w:sz="0" w:space="0" w:color="auto"/>
          </w:divBdr>
        </w:div>
        <w:div w:id="1901282034">
          <w:marLeft w:val="640"/>
          <w:marRight w:val="0"/>
          <w:marTop w:val="0"/>
          <w:marBottom w:val="0"/>
          <w:divBdr>
            <w:top w:val="none" w:sz="0" w:space="0" w:color="auto"/>
            <w:left w:val="none" w:sz="0" w:space="0" w:color="auto"/>
            <w:bottom w:val="none" w:sz="0" w:space="0" w:color="auto"/>
            <w:right w:val="none" w:sz="0" w:space="0" w:color="auto"/>
          </w:divBdr>
        </w:div>
        <w:div w:id="1959949608">
          <w:marLeft w:val="640"/>
          <w:marRight w:val="0"/>
          <w:marTop w:val="0"/>
          <w:marBottom w:val="0"/>
          <w:divBdr>
            <w:top w:val="none" w:sz="0" w:space="0" w:color="auto"/>
            <w:left w:val="none" w:sz="0" w:space="0" w:color="auto"/>
            <w:bottom w:val="none" w:sz="0" w:space="0" w:color="auto"/>
            <w:right w:val="none" w:sz="0" w:space="0" w:color="auto"/>
          </w:divBdr>
        </w:div>
        <w:div w:id="1981960402">
          <w:marLeft w:val="640"/>
          <w:marRight w:val="0"/>
          <w:marTop w:val="0"/>
          <w:marBottom w:val="0"/>
          <w:divBdr>
            <w:top w:val="none" w:sz="0" w:space="0" w:color="auto"/>
            <w:left w:val="none" w:sz="0" w:space="0" w:color="auto"/>
            <w:bottom w:val="none" w:sz="0" w:space="0" w:color="auto"/>
            <w:right w:val="none" w:sz="0" w:space="0" w:color="auto"/>
          </w:divBdr>
        </w:div>
        <w:div w:id="2001880631">
          <w:marLeft w:val="640"/>
          <w:marRight w:val="0"/>
          <w:marTop w:val="0"/>
          <w:marBottom w:val="0"/>
          <w:divBdr>
            <w:top w:val="none" w:sz="0" w:space="0" w:color="auto"/>
            <w:left w:val="none" w:sz="0" w:space="0" w:color="auto"/>
            <w:bottom w:val="none" w:sz="0" w:space="0" w:color="auto"/>
            <w:right w:val="none" w:sz="0" w:space="0" w:color="auto"/>
          </w:divBdr>
        </w:div>
        <w:div w:id="2015262785">
          <w:marLeft w:val="640"/>
          <w:marRight w:val="0"/>
          <w:marTop w:val="0"/>
          <w:marBottom w:val="0"/>
          <w:divBdr>
            <w:top w:val="none" w:sz="0" w:space="0" w:color="auto"/>
            <w:left w:val="none" w:sz="0" w:space="0" w:color="auto"/>
            <w:bottom w:val="none" w:sz="0" w:space="0" w:color="auto"/>
            <w:right w:val="none" w:sz="0" w:space="0" w:color="auto"/>
          </w:divBdr>
        </w:div>
        <w:div w:id="2080397939">
          <w:marLeft w:val="640"/>
          <w:marRight w:val="0"/>
          <w:marTop w:val="0"/>
          <w:marBottom w:val="0"/>
          <w:divBdr>
            <w:top w:val="none" w:sz="0" w:space="0" w:color="auto"/>
            <w:left w:val="none" w:sz="0" w:space="0" w:color="auto"/>
            <w:bottom w:val="none" w:sz="0" w:space="0" w:color="auto"/>
            <w:right w:val="none" w:sz="0" w:space="0" w:color="auto"/>
          </w:divBdr>
        </w:div>
        <w:div w:id="2137486307">
          <w:marLeft w:val="640"/>
          <w:marRight w:val="0"/>
          <w:marTop w:val="0"/>
          <w:marBottom w:val="0"/>
          <w:divBdr>
            <w:top w:val="none" w:sz="0" w:space="0" w:color="auto"/>
            <w:left w:val="none" w:sz="0" w:space="0" w:color="auto"/>
            <w:bottom w:val="none" w:sz="0" w:space="0" w:color="auto"/>
            <w:right w:val="none" w:sz="0" w:space="0" w:color="auto"/>
          </w:divBdr>
        </w:div>
      </w:divsChild>
    </w:div>
    <w:div w:id="1696543832">
      <w:bodyDiv w:val="1"/>
      <w:marLeft w:val="0"/>
      <w:marRight w:val="0"/>
      <w:marTop w:val="0"/>
      <w:marBottom w:val="0"/>
      <w:divBdr>
        <w:top w:val="none" w:sz="0" w:space="0" w:color="auto"/>
        <w:left w:val="none" w:sz="0" w:space="0" w:color="auto"/>
        <w:bottom w:val="none" w:sz="0" w:space="0" w:color="auto"/>
        <w:right w:val="none" w:sz="0" w:space="0" w:color="auto"/>
      </w:divBdr>
    </w:div>
    <w:div w:id="1725982235">
      <w:bodyDiv w:val="1"/>
      <w:marLeft w:val="0"/>
      <w:marRight w:val="0"/>
      <w:marTop w:val="0"/>
      <w:marBottom w:val="0"/>
      <w:divBdr>
        <w:top w:val="none" w:sz="0" w:space="0" w:color="auto"/>
        <w:left w:val="none" w:sz="0" w:space="0" w:color="auto"/>
        <w:bottom w:val="none" w:sz="0" w:space="0" w:color="auto"/>
        <w:right w:val="none" w:sz="0" w:space="0" w:color="auto"/>
      </w:divBdr>
    </w:div>
    <w:div w:id="1738430511">
      <w:bodyDiv w:val="1"/>
      <w:marLeft w:val="0"/>
      <w:marRight w:val="0"/>
      <w:marTop w:val="0"/>
      <w:marBottom w:val="0"/>
      <w:divBdr>
        <w:top w:val="none" w:sz="0" w:space="0" w:color="auto"/>
        <w:left w:val="none" w:sz="0" w:space="0" w:color="auto"/>
        <w:bottom w:val="none" w:sz="0" w:space="0" w:color="auto"/>
        <w:right w:val="none" w:sz="0" w:space="0" w:color="auto"/>
      </w:divBdr>
    </w:div>
    <w:div w:id="1745255593">
      <w:bodyDiv w:val="1"/>
      <w:marLeft w:val="0"/>
      <w:marRight w:val="0"/>
      <w:marTop w:val="0"/>
      <w:marBottom w:val="0"/>
      <w:divBdr>
        <w:top w:val="none" w:sz="0" w:space="0" w:color="auto"/>
        <w:left w:val="none" w:sz="0" w:space="0" w:color="auto"/>
        <w:bottom w:val="none" w:sz="0" w:space="0" w:color="auto"/>
        <w:right w:val="none" w:sz="0" w:space="0" w:color="auto"/>
      </w:divBdr>
    </w:div>
    <w:div w:id="1789276974">
      <w:bodyDiv w:val="1"/>
      <w:marLeft w:val="0"/>
      <w:marRight w:val="0"/>
      <w:marTop w:val="0"/>
      <w:marBottom w:val="0"/>
      <w:divBdr>
        <w:top w:val="none" w:sz="0" w:space="0" w:color="auto"/>
        <w:left w:val="none" w:sz="0" w:space="0" w:color="auto"/>
        <w:bottom w:val="none" w:sz="0" w:space="0" w:color="auto"/>
        <w:right w:val="none" w:sz="0" w:space="0" w:color="auto"/>
      </w:divBdr>
      <w:divsChild>
        <w:div w:id="62992664">
          <w:marLeft w:val="640"/>
          <w:marRight w:val="0"/>
          <w:marTop w:val="0"/>
          <w:marBottom w:val="0"/>
          <w:divBdr>
            <w:top w:val="none" w:sz="0" w:space="0" w:color="auto"/>
            <w:left w:val="none" w:sz="0" w:space="0" w:color="auto"/>
            <w:bottom w:val="none" w:sz="0" w:space="0" w:color="auto"/>
            <w:right w:val="none" w:sz="0" w:space="0" w:color="auto"/>
          </w:divBdr>
        </w:div>
        <w:div w:id="127745449">
          <w:marLeft w:val="640"/>
          <w:marRight w:val="0"/>
          <w:marTop w:val="0"/>
          <w:marBottom w:val="0"/>
          <w:divBdr>
            <w:top w:val="none" w:sz="0" w:space="0" w:color="auto"/>
            <w:left w:val="none" w:sz="0" w:space="0" w:color="auto"/>
            <w:bottom w:val="none" w:sz="0" w:space="0" w:color="auto"/>
            <w:right w:val="none" w:sz="0" w:space="0" w:color="auto"/>
          </w:divBdr>
        </w:div>
        <w:div w:id="300959758">
          <w:marLeft w:val="640"/>
          <w:marRight w:val="0"/>
          <w:marTop w:val="0"/>
          <w:marBottom w:val="0"/>
          <w:divBdr>
            <w:top w:val="none" w:sz="0" w:space="0" w:color="auto"/>
            <w:left w:val="none" w:sz="0" w:space="0" w:color="auto"/>
            <w:bottom w:val="none" w:sz="0" w:space="0" w:color="auto"/>
            <w:right w:val="none" w:sz="0" w:space="0" w:color="auto"/>
          </w:divBdr>
        </w:div>
        <w:div w:id="307518386">
          <w:marLeft w:val="640"/>
          <w:marRight w:val="0"/>
          <w:marTop w:val="0"/>
          <w:marBottom w:val="0"/>
          <w:divBdr>
            <w:top w:val="none" w:sz="0" w:space="0" w:color="auto"/>
            <w:left w:val="none" w:sz="0" w:space="0" w:color="auto"/>
            <w:bottom w:val="none" w:sz="0" w:space="0" w:color="auto"/>
            <w:right w:val="none" w:sz="0" w:space="0" w:color="auto"/>
          </w:divBdr>
        </w:div>
        <w:div w:id="465003977">
          <w:marLeft w:val="640"/>
          <w:marRight w:val="0"/>
          <w:marTop w:val="0"/>
          <w:marBottom w:val="0"/>
          <w:divBdr>
            <w:top w:val="none" w:sz="0" w:space="0" w:color="auto"/>
            <w:left w:val="none" w:sz="0" w:space="0" w:color="auto"/>
            <w:bottom w:val="none" w:sz="0" w:space="0" w:color="auto"/>
            <w:right w:val="none" w:sz="0" w:space="0" w:color="auto"/>
          </w:divBdr>
        </w:div>
        <w:div w:id="496313103">
          <w:marLeft w:val="640"/>
          <w:marRight w:val="0"/>
          <w:marTop w:val="0"/>
          <w:marBottom w:val="0"/>
          <w:divBdr>
            <w:top w:val="none" w:sz="0" w:space="0" w:color="auto"/>
            <w:left w:val="none" w:sz="0" w:space="0" w:color="auto"/>
            <w:bottom w:val="none" w:sz="0" w:space="0" w:color="auto"/>
            <w:right w:val="none" w:sz="0" w:space="0" w:color="auto"/>
          </w:divBdr>
        </w:div>
        <w:div w:id="574243458">
          <w:marLeft w:val="640"/>
          <w:marRight w:val="0"/>
          <w:marTop w:val="0"/>
          <w:marBottom w:val="0"/>
          <w:divBdr>
            <w:top w:val="none" w:sz="0" w:space="0" w:color="auto"/>
            <w:left w:val="none" w:sz="0" w:space="0" w:color="auto"/>
            <w:bottom w:val="none" w:sz="0" w:space="0" w:color="auto"/>
            <w:right w:val="none" w:sz="0" w:space="0" w:color="auto"/>
          </w:divBdr>
        </w:div>
        <w:div w:id="575867323">
          <w:marLeft w:val="640"/>
          <w:marRight w:val="0"/>
          <w:marTop w:val="0"/>
          <w:marBottom w:val="0"/>
          <w:divBdr>
            <w:top w:val="none" w:sz="0" w:space="0" w:color="auto"/>
            <w:left w:val="none" w:sz="0" w:space="0" w:color="auto"/>
            <w:bottom w:val="none" w:sz="0" w:space="0" w:color="auto"/>
            <w:right w:val="none" w:sz="0" w:space="0" w:color="auto"/>
          </w:divBdr>
        </w:div>
        <w:div w:id="657731123">
          <w:marLeft w:val="640"/>
          <w:marRight w:val="0"/>
          <w:marTop w:val="0"/>
          <w:marBottom w:val="0"/>
          <w:divBdr>
            <w:top w:val="none" w:sz="0" w:space="0" w:color="auto"/>
            <w:left w:val="none" w:sz="0" w:space="0" w:color="auto"/>
            <w:bottom w:val="none" w:sz="0" w:space="0" w:color="auto"/>
            <w:right w:val="none" w:sz="0" w:space="0" w:color="auto"/>
          </w:divBdr>
        </w:div>
        <w:div w:id="794055720">
          <w:marLeft w:val="640"/>
          <w:marRight w:val="0"/>
          <w:marTop w:val="0"/>
          <w:marBottom w:val="0"/>
          <w:divBdr>
            <w:top w:val="none" w:sz="0" w:space="0" w:color="auto"/>
            <w:left w:val="none" w:sz="0" w:space="0" w:color="auto"/>
            <w:bottom w:val="none" w:sz="0" w:space="0" w:color="auto"/>
            <w:right w:val="none" w:sz="0" w:space="0" w:color="auto"/>
          </w:divBdr>
        </w:div>
        <w:div w:id="932591844">
          <w:marLeft w:val="640"/>
          <w:marRight w:val="0"/>
          <w:marTop w:val="0"/>
          <w:marBottom w:val="0"/>
          <w:divBdr>
            <w:top w:val="none" w:sz="0" w:space="0" w:color="auto"/>
            <w:left w:val="none" w:sz="0" w:space="0" w:color="auto"/>
            <w:bottom w:val="none" w:sz="0" w:space="0" w:color="auto"/>
            <w:right w:val="none" w:sz="0" w:space="0" w:color="auto"/>
          </w:divBdr>
        </w:div>
        <w:div w:id="1219436315">
          <w:marLeft w:val="640"/>
          <w:marRight w:val="0"/>
          <w:marTop w:val="0"/>
          <w:marBottom w:val="0"/>
          <w:divBdr>
            <w:top w:val="none" w:sz="0" w:space="0" w:color="auto"/>
            <w:left w:val="none" w:sz="0" w:space="0" w:color="auto"/>
            <w:bottom w:val="none" w:sz="0" w:space="0" w:color="auto"/>
            <w:right w:val="none" w:sz="0" w:space="0" w:color="auto"/>
          </w:divBdr>
        </w:div>
        <w:div w:id="1374430146">
          <w:marLeft w:val="640"/>
          <w:marRight w:val="0"/>
          <w:marTop w:val="0"/>
          <w:marBottom w:val="0"/>
          <w:divBdr>
            <w:top w:val="none" w:sz="0" w:space="0" w:color="auto"/>
            <w:left w:val="none" w:sz="0" w:space="0" w:color="auto"/>
            <w:bottom w:val="none" w:sz="0" w:space="0" w:color="auto"/>
            <w:right w:val="none" w:sz="0" w:space="0" w:color="auto"/>
          </w:divBdr>
        </w:div>
        <w:div w:id="1471633127">
          <w:marLeft w:val="640"/>
          <w:marRight w:val="0"/>
          <w:marTop w:val="0"/>
          <w:marBottom w:val="0"/>
          <w:divBdr>
            <w:top w:val="none" w:sz="0" w:space="0" w:color="auto"/>
            <w:left w:val="none" w:sz="0" w:space="0" w:color="auto"/>
            <w:bottom w:val="none" w:sz="0" w:space="0" w:color="auto"/>
            <w:right w:val="none" w:sz="0" w:space="0" w:color="auto"/>
          </w:divBdr>
        </w:div>
        <w:div w:id="1529104273">
          <w:marLeft w:val="640"/>
          <w:marRight w:val="0"/>
          <w:marTop w:val="0"/>
          <w:marBottom w:val="0"/>
          <w:divBdr>
            <w:top w:val="none" w:sz="0" w:space="0" w:color="auto"/>
            <w:left w:val="none" w:sz="0" w:space="0" w:color="auto"/>
            <w:bottom w:val="none" w:sz="0" w:space="0" w:color="auto"/>
            <w:right w:val="none" w:sz="0" w:space="0" w:color="auto"/>
          </w:divBdr>
        </w:div>
        <w:div w:id="1555655786">
          <w:marLeft w:val="640"/>
          <w:marRight w:val="0"/>
          <w:marTop w:val="0"/>
          <w:marBottom w:val="0"/>
          <w:divBdr>
            <w:top w:val="none" w:sz="0" w:space="0" w:color="auto"/>
            <w:left w:val="none" w:sz="0" w:space="0" w:color="auto"/>
            <w:bottom w:val="none" w:sz="0" w:space="0" w:color="auto"/>
            <w:right w:val="none" w:sz="0" w:space="0" w:color="auto"/>
          </w:divBdr>
        </w:div>
        <w:div w:id="1628395809">
          <w:marLeft w:val="640"/>
          <w:marRight w:val="0"/>
          <w:marTop w:val="0"/>
          <w:marBottom w:val="0"/>
          <w:divBdr>
            <w:top w:val="none" w:sz="0" w:space="0" w:color="auto"/>
            <w:left w:val="none" w:sz="0" w:space="0" w:color="auto"/>
            <w:bottom w:val="none" w:sz="0" w:space="0" w:color="auto"/>
            <w:right w:val="none" w:sz="0" w:space="0" w:color="auto"/>
          </w:divBdr>
        </w:div>
        <w:div w:id="1656448410">
          <w:marLeft w:val="640"/>
          <w:marRight w:val="0"/>
          <w:marTop w:val="0"/>
          <w:marBottom w:val="0"/>
          <w:divBdr>
            <w:top w:val="none" w:sz="0" w:space="0" w:color="auto"/>
            <w:left w:val="none" w:sz="0" w:space="0" w:color="auto"/>
            <w:bottom w:val="none" w:sz="0" w:space="0" w:color="auto"/>
            <w:right w:val="none" w:sz="0" w:space="0" w:color="auto"/>
          </w:divBdr>
        </w:div>
        <w:div w:id="1740782105">
          <w:marLeft w:val="640"/>
          <w:marRight w:val="0"/>
          <w:marTop w:val="0"/>
          <w:marBottom w:val="0"/>
          <w:divBdr>
            <w:top w:val="none" w:sz="0" w:space="0" w:color="auto"/>
            <w:left w:val="none" w:sz="0" w:space="0" w:color="auto"/>
            <w:bottom w:val="none" w:sz="0" w:space="0" w:color="auto"/>
            <w:right w:val="none" w:sz="0" w:space="0" w:color="auto"/>
          </w:divBdr>
        </w:div>
        <w:div w:id="1793934343">
          <w:marLeft w:val="640"/>
          <w:marRight w:val="0"/>
          <w:marTop w:val="0"/>
          <w:marBottom w:val="0"/>
          <w:divBdr>
            <w:top w:val="none" w:sz="0" w:space="0" w:color="auto"/>
            <w:left w:val="none" w:sz="0" w:space="0" w:color="auto"/>
            <w:bottom w:val="none" w:sz="0" w:space="0" w:color="auto"/>
            <w:right w:val="none" w:sz="0" w:space="0" w:color="auto"/>
          </w:divBdr>
        </w:div>
        <w:div w:id="1811898926">
          <w:marLeft w:val="640"/>
          <w:marRight w:val="0"/>
          <w:marTop w:val="0"/>
          <w:marBottom w:val="0"/>
          <w:divBdr>
            <w:top w:val="none" w:sz="0" w:space="0" w:color="auto"/>
            <w:left w:val="none" w:sz="0" w:space="0" w:color="auto"/>
            <w:bottom w:val="none" w:sz="0" w:space="0" w:color="auto"/>
            <w:right w:val="none" w:sz="0" w:space="0" w:color="auto"/>
          </w:divBdr>
        </w:div>
        <w:div w:id="1857963228">
          <w:marLeft w:val="640"/>
          <w:marRight w:val="0"/>
          <w:marTop w:val="0"/>
          <w:marBottom w:val="0"/>
          <w:divBdr>
            <w:top w:val="none" w:sz="0" w:space="0" w:color="auto"/>
            <w:left w:val="none" w:sz="0" w:space="0" w:color="auto"/>
            <w:bottom w:val="none" w:sz="0" w:space="0" w:color="auto"/>
            <w:right w:val="none" w:sz="0" w:space="0" w:color="auto"/>
          </w:divBdr>
        </w:div>
        <w:div w:id="1873300716">
          <w:marLeft w:val="640"/>
          <w:marRight w:val="0"/>
          <w:marTop w:val="0"/>
          <w:marBottom w:val="0"/>
          <w:divBdr>
            <w:top w:val="none" w:sz="0" w:space="0" w:color="auto"/>
            <w:left w:val="none" w:sz="0" w:space="0" w:color="auto"/>
            <w:bottom w:val="none" w:sz="0" w:space="0" w:color="auto"/>
            <w:right w:val="none" w:sz="0" w:space="0" w:color="auto"/>
          </w:divBdr>
        </w:div>
        <w:div w:id="1889107295">
          <w:marLeft w:val="640"/>
          <w:marRight w:val="0"/>
          <w:marTop w:val="0"/>
          <w:marBottom w:val="0"/>
          <w:divBdr>
            <w:top w:val="none" w:sz="0" w:space="0" w:color="auto"/>
            <w:left w:val="none" w:sz="0" w:space="0" w:color="auto"/>
            <w:bottom w:val="none" w:sz="0" w:space="0" w:color="auto"/>
            <w:right w:val="none" w:sz="0" w:space="0" w:color="auto"/>
          </w:divBdr>
        </w:div>
      </w:divsChild>
    </w:div>
    <w:div w:id="1798138885">
      <w:bodyDiv w:val="1"/>
      <w:marLeft w:val="0"/>
      <w:marRight w:val="0"/>
      <w:marTop w:val="0"/>
      <w:marBottom w:val="0"/>
      <w:divBdr>
        <w:top w:val="none" w:sz="0" w:space="0" w:color="auto"/>
        <w:left w:val="none" w:sz="0" w:space="0" w:color="auto"/>
        <w:bottom w:val="none" w:sz="0" w:space="0" w:color="auto"/>
        <w:right w:val="none" w:sz="0" w:space="0" w:color="auto"/>
      </w:divBdr>
      <w:divsChild>
        <w:div w:id="15546046">
          <w:marLeft w:val="640"/>
          <w:marRight w:val="0"/>
          <w:marTop w:val="0"/>
          <w:marBottom w:val="0"/>
          <w:divBdr>
            <w:top w:val="none" w:sz="0" w:space="0" w:color="auto"/>
            <w:left w:val="none" w:sz="0" w:space="0" w:color="auto"/>
            <w:bottom w:val="none" w:sz="0" w:space="0" w:color="auto"/>
            <w:right w:val="none" w:sz="0" w:space="0" w:color="auto"/>
          </w:divBdr>
        </w:div>
        <w:div w:id="56437156">
          <w:marLeft w:val="640"/>
          <w:marRight w:val="0"/>
          <w:marTop w:val="0"/>
          <w:marBottom w:val="0"/>
          <w:divBdr>
            <w:top w:val="none" w:sz="0" w:space="0" w:color="auto"/>
            <w:left w:val="none" w:sz="0" w:space="0" w:color="auto"/>
            <w:bottom w:val="none" w:sz="0" w:space="0" w:color="auto"/>
            <w:right w:val="none" w:sz="0" w:space="0" w:color="auto"/>
          </w:divBdr>
          <w:divsChild>
            <w:div w:id="1568342347">
              <w:marLeft w:val="0"/>
              <w:marRight w:val="0"/>
              <w:marTop w:val="0"/>
              <w:marBottom w:val="0"/>
              <w:divBdr>
                <w:top w:val="none" w:sz="0" w:space="0" w:color="auto"/>
                <w:left w:val="none" w:sz="0" w:space="0" w:color="auto"/>
                <w:bottom w:val="none" w:sz="0" w:space="0" w:color="auto"/>
                <w:right w:val="none" w:sz="0" w:space="0" w:color="auto"/>
              </w:divBdr>
              <w:divsChild>
                <w:div w:id="14233649">
                  <w:marLeft w:val="640"/>
                  <w:marRight w:val="0"/>
                  <w:marTop w:val="0"/>
                  <w:marBottom w:val="0"/>
                  <w:divBdr>
                    <w:top w:val="none" w:sz="0" w:space="0" w:color="auto"/>
                    <w:left w:val="none" w:sz="0" w:space="0" w:color="auto"/>
                    <w:bottom w:val="none" w:sz="0" w:space="0" w:color="auto"/>
                    <w:right w:val="none" w:sz="0" w:space="0" w:color="auto"/>
                  </w:divBdr>
                </w:div>
                <w:div w:id="49352085">
                  <w:marLeft w:val="640"/>
                  <w:marRight w:val="0"/>
                  <w:marTop w:val="0"/>
                  <w:marBottom w:val="0"/>
                  <w:divBdr>
                    <w:top w:val="none" w:sz="0" w:space="0" w:color="auto"/>
                    <w:left w:val="none" w:sz="0" w:space="0" w:color="auto"/>
                    <w:bottom w:val="none" w:sz="0" w:space="0" w:color="auto"/>
                    <w:right w:val="none" w:sz="0" w:space="0" w:color="auto"/>
                  </w:divBdr>
                </w:div>
                <w:div w:id="60178052">
                  <w:marLeft w:val="640"/>
                  <w:marRight w:val="0"/>
                  <w:marTop w:val="0"/>
                  <w:marBottom w:val="0"/>
                  <w:divBdr>
                    <w:top w:val="none" w:sz="0" w:space="0" w:color="auto"/>
                    <w:left w:val="none" w:sz="0" w:space="0" w:color="auto"/>
                    <w:bottom w:val="none" w:sz="0" w:space="0" w:color="auto"/>
                    <w:right w:val="none" w:sz="0" w:space="0" w:color="auto"/>
                  </w:divBdr>
                </w:div>
                <w:div w:id="94714037">
                  <w:marLeft w:val="640"/>
                  <w:marRight w:val="0"/>
                  <w:marTop w:val="0"/>
                  <w:marBottom w:val="0"/>
                  <w:divBdr>
                    <w:top w:val="none" w:sz="0" w:space="0" w:color="auto"/>
                    <w:left w:val="none" w:sz="0" w:space="0" w:color="auto"/>
                    <w:bottom w:val="none" w:sz="0" w:space="0" w:color="auto"/>
                    <w:right w:val="none" w:sz="0" w:space="0" w:color="auto"/>
                  </w:divBdr>
                </w:div>
                <w:div w:id="97799458">
                  <w:marLeft w:val="640"/>
                  <w:marRight w:val="0"/>
                  <w:marTop w:val="0"/>
                  <w:marBottom w:val="0"/>
                  <w:divBdr>
                    <w:top w:val="none" w:sz="0" w:space="0" w:color="auto"/>
                    <w:left w:val="none" w:sz="0" w:space="0" w:color="auto"/>
                    <w:bottom w:val="none" w:sz="0" w:space="0" w:color="auto"/>
                    <w:right w:val="none" w:sz="0" w:space="0" w:color="auto"/>
                  </w:divBdr>
                </w:div>
                <w:div w:id="145127852">
                  <w:marLeft w:val="640"/>
                  <w:marRight w:val="0"/>
                  <w:marTop w:val="0"/>
                  <w:marBottom w:val="0"/>
                  <w:divBdr>
                    <w:top w:val="none" w:sz="0" w:space="0" w:color="auto"/>
                    <w:left w:val="none" w:sz="0" w:space="0" w:color="auto"/>
                    <w:bottom w:val="none" w:sz="0" w:space="0" w:color="auto"/>
                    <w:right w:val="none" w:sz="0" w:space="0" w:color="auto"/>
                  </w:divBdr>
                </w:div>
                <w:div w:id="145321747">
                  <w:marLeft w:val="640"/>
                  <w:marRight w:val="0"/>
                  <w:marTop w:val="0"/>
                  <w:marBottom w:val="0"/>
                  <w:divBdr>
                    <w:top w:val="none" w:sz="0" w:space="0" w:color="auto"/>
                    <w:left w:val="none" w:sz="0" w:space="0" w:color="auto"/>
                    <w:bottom w:val="none" w:sz="0" w:space="0" w:color="auto"/>
                    <w:right w:val="none" w:sz="0" w:space="0" w:color="auto"/>
                  </w:divBdr>
                </w:div>
                <w:div w:id="192422181">
                  <w:marLeft w:val="640"/>
                  <w:marRight w:val="0"/>
                  <w:marTop w:val="0"/>
                  <w:marBottom w:val="0"/>
                  <w:divBdr>
                    <w:top w:val="none" w:sz="0" w:space="0" w:color="auto"/>
                    <w:left w:val="none" w:sz="0" w:space="0" w:color="auto"/>
                    <w:bottom w:val="none" w:sz="0" w:space="0" w:color="auto"/>
                    <w:right w:val="none" w:sz="0" w:space="0" w:color="auto"/>
                  </w:divBdr>
                </w:div>
                <w:div w:id="310789178">
                  <w:marLeft w:val="640"/>
                  <w:marRight w:val="0"/>
                  <w:marTop w:val="0"/>
                  <w:marBottom w:val="0"/>
                  <w:divBdr>
                    <w:top w:val="none" w:sz="0" w:space="0" w:color="auto"/>
                    <w:left w:val="none" w:sz="0" w:space="0" w:color="auto"/>
                    <w:bottom w:val="none" w:sz="0" w:space="0" w:color="auto"/>
                    <w:right w:val="none" w:sz="0" w:space="0" w:color="auto"/>
                  </w:divBdr>
                </w:div>
                <w:div w:id="364596464">
                  <w:marLeft w:val="640"/>
                  <w:marRight w:val="0"/>
                  <w:marTop w:val="0"/>
                  <w:marBottom w:val="0"/>
                  <w:divBdr>
                    <w:top w:val="none" w:sz="0" w:space="0" w:color="auto"/>
                    <w:left w:val="none" w:sz="0" w:space="0" w:color="auto"/>
                    <w:bottom w:val="none" w:sz="0" w:space="0" w:color="auto"/>
                    <w:right w:val="none" w:sz="0" w:space="0" w:color="auto"/>
                  </w:divBdr>
                </w:div>
                <w:div w:id="372466816">
                  <w:marLeft w:val="640"/>
                  <w:marRight w:val="0"/>
                  <w:marTop w:val="0"/>
                  <w:marBottom w:val="0"/>
                  <w:divBdr>
                    <w:top w:val="none" w:sz="0" w:space="0" w:color="auto"/>
                    <w:left w:val="none" w:sz="0" w:space="0" w:color="auto"/>
                    <w:bottom w:val="none" w:sz="0" w:space="0" w:color="auto"/>
                    <w:right w:val="none" w:sz="0" w:space="0" w:color="auto"/>
                  </w:divBdr>
                </w:div>
                <w:div w:id="425807952">
                  <w:marLeft w:val="640"/>
                  <w:marRight w:val="0"/>
                  <w:marTop w:val="0"/>
                  <w:marBottom w:val="0"/>
                  <w:divBdr>
                    <w:top w:val="none" w:sz="0" w:space="0" w:color="auto"/>
                    <w:left w:val="none" w:sz="0" w:space="0" w:color="auto"/>
                    <w:bottom w:val="none" w:sz="0" w:space="0" w:color="auto"/>
                    <w:right w:val="none" w:sz="0" w:space="0" w:color="auto"/>
                  </w:divBdr>
                </w:div>
                <w:div w:id="443310855">
                  <w:marLeft w:val="640"/>
                  <w:marRight w:val="0"/>
                  <w:marTop w:val="0"/>
                  <w:marBottom w:val="0"/>
                  <w:divBdr>
                    <w:top w:val="none" w:sz="0" w:space="0" w:color="auto"/>
                    <w:left w:val="none" w:sz="0" w:space="0" w:color="auto"/>
                    <w:bottom w:val="none" w:sz="0" w:space="0" w:color="auto"/>
                    <w:right w:val="none" w:sz="0" w:space="0" w:color="auto"/>
                  </w:divBdr>
                </w:div>
                <w:div w:id="477186129">
                  <w:marLeft w:val="640"/>
                  <w:marRight w:val="0"/>
                  <w:marTop w:val="0"/>
                  <w:marBottom w:val="0"/>
                  <w:divBdr>
                    <w:top w:val="none" w:sz="0" w:space="0" w:color="auto"/>
                    <w:left w:val="none" w:sz="0" w:space="0" w:color="auto"/>
                    <w:bottom w:val="none" w:sz="0" w:space="0" w:color="auto"/>
                    <w:right w:val="none" w:sz="0" w:space="0" w:color="auto"/>
                  </w:divBdr>
                </w:div>
                <w:div w:id="501821943">
                  <w:marLeft w:val="640"/>
                  <w:marRight w:val="0"/>
                  <w:marTop w:val="0"/>
                  <w:marBottom w:val="0"/>
                  <w:divBdr>
                    <w:top w:val="none" w:sz="0" w:space="0" w:color="auto"/>
                    <w:left w:val="none" w:sz="0" w:space="0" w:color="auto"/>
                    <w:bottom w:val="none" w:sz="0" w:space="0" w:color="auto"/>
                    <w:right w:val="none" w:sz="0" w:space="0" w:color="auto"/>
                  </w:divBdr>
                </w:div>
                <w:div w:id="519005578">
                  <w:marLeft w:val="640"/>
                  <w:marRight w:val="0"/>
                  <w:marTop w:val="0"/>
                  <w:marBottom w:val="0"/>
                  <w:divBdr>
                    <w:top w:val="none" w:sz="0" w:space="0" w:color="auto"/>
                    <w:left w:val="none" w:sz="0" w:space="0" w:color="auto"/>
                    <w:bottom w:val="none" w:sz="0" w:space="0" w:color="auto"/>
                    <w:right w:val="none" w:sz="0" w:space="0" w:color="auto"/>
                  </w:divBdr>
                </w:div>
                <w:div w:id="519198247">
                  <w:marLeft w:val="640"/>
                  <w:marRight w:val="0"/>
                  <w:marTop w:val="0"/>
                  <w:marBottom w:val="0"/>
                  <w:divBdr>
                    <w:top w:val="none" w:sz="0" w:space="0" w:color="auto"/>
                    <w:left w:val="none" w:sz="0" w:space="0" w:color="auto"/>
                    <w:bottom w:val="none" w:sz="0" w:space="0" w:color="auto"/>
                    <w:right w:val="none" w:sz="0" w:space="0" w:color="auto"/>
                  </w:divBdr>
                </w:div>
                <w:div w:id="522477891">
                  <w:marLeft w:val="640"/>
                  <w:marRight w:val="0"/>
                  <w:marTop w:val="0"/>
                  <w:marBottom w:val="0"/>
                  <w:divBdr>
                    <w:top w:val="none" w:sz="0" w:space="0" w:color="auto"/>
                    <w:left w:val="none" w:sz="0" w:space="0" w:color="auto"/>
                    <w:bottom w:val="none" w:sz="0" w:space="0" w:color="auto"/>
                    <w:right w:val="none" w:sz="0" w:space="0" w:color="auto"/>
                  </w:divBdr>
                </w:div>
                <w:div w:id="537546780">
                  <w:marLeft w:val="640"/>
                  <w:marRight w:val="0"/>
                  <w:marTop w:val="0"/>
                  <w:marBottom w:val="0"/>
                  <w:divBdr>
                    <w:top w:val="none" w:sz="0" w:space="0" w:color="auto"/>
                    <w:left w:val="none" w:sz="0" w:space="0" w:color="auto"/>
                    <w:bottom w:val="none" w:sz="0" w:space="0" w:color="auto"/>
                    <w:right w:val="none" w:sz="0" w:space="0" w:color="auto"/>
                  </w:divBdr>
                </w:div>
                <w:div w:id="540559312">
                  <w:marLeft w:val="640"/>
                  <w:marRight w:val="0"/>
                  <w:marTop w:val="0"/>
                  <w:marBottom w:val="0"/>
                  <w:divBdr>
                    <w:top w:val="none" w:sz="0" w:space="0" w:color="auto"/>
                    <w:left w:val="none" w:sz="0" w:space="0" w:color="auto"/>
                    <w:bottom w:val="none" w:sz="0" w:space="0" w:color="auto"/>
                    <w:right w:val="none" w:sz="0" w:space="0" w:color="auto"/>
                  </w:divBdr>
                </w:div>
                <w:div w:id="570653363">
                  <w:marLeft w:val="640"/>
                  <w:marRight w:val="0"/>
                  <w:marTop w:val="0"/>
                  <w:marBottom w:val="0"/>
                  <w:divBdr>
                    <w:top w:val="none" w:sz="0" w:space="0" w:color="auto"/>
                    <w:left w:val="none" w:sz="0" w:space="0" w:color="auto"/>
                    <w:bottom w:val="none" w:sz="0" w:space="0" w:color="auto"/>
                    <w:right w:val="none" w:sz="0" w:space="0" w:color="auto"/>
                  </w:divBdr>
                </w:div>
                <w:div w:id="694110696">
                  <w:marLeft w:val="640"/>
                  <w:marRight w:val="0"/>
                  <w:marTop w:val="0"/>
                  <w:marBottom w:val="0"/>
                  <w:divBdr>
                    <w:top w:val="none" w:sz="0" w:space="0" w:color="auto"/>
                    <w:left w:val="none" w:sz="0" w:space="0" w:color="auto"/>
                    <w:bottom w:val="none" w:sz="0" w:space="0" w:color="auto"/>
                    <w:right w:val="none" w:sz="0" w:space="0" w:color="auto"/>
                  </w:divBdr>
                </w:div>
                <w:div w:id="696850057">
                  <w:marLeft w:val="640"/>
                  <w:marRight w:val="0"/>
                  <w:marTop w:val="0"/>
                  <w:marBottom w:val="0"/>
                  <w:divBdr>
                    <w:top w:val="none" w:sz="0" w:space="0" w:color="auto"/>
                    <w:left w:val="none" w:sz="0" w:space="0" w:color="auto"/>
                    <w:bottom w:val="none" w:sz="0" w:space="0" w:color="auto"/>
                    <w:right w:val="none" w:sz="0" w:space="0" w:color="auto"/>
                  </w:divBdr>
                </w:div>
                <w:div w:id="747195094">
                  <w:marLeft w:val="640"/>
                  <w:marRight w:val="0"/>
                  <w:marTop w:val="0"/>
                  <w:marBottom w:val="0"/>
                  <w:divBdr>
                    <w:top w:val="none" w:sz="0" w:space="0" w:color="auto"/>
                    <w:left w:val="none" w:sz="0" w:space="0" w:color="auto"/>
                    <w:bottom w:val="none" w:sz="0" w:space="0" w:color="auto"/>
                    <w:right w:val="none" w:sz="0" w:space="0" w:color="auto"/>
                  </w:divBdr>
                </w:div>
                <w:div w:id="751242371">
                  <w:marLeft w:val="640"/>
                  <w:marRight w:val="0"/>
                  <w:marTop w:val="0"/>
                  <w:marBottom w:val="0"/>
                  <w:divBdr>
                    <w:top w:val="none" w:sz="0" w:space="0" w:color="auto"/>
                    <w:left w:val="none" w:sz="0" w:space="0" w:color="auto"/>
                    <w:bottom w:val="none" w:sz="0" w:space="0" w:color="auto"/>
                    <w:right w:val="none" w:sz="0" w:space="0" w:color="auto"/>
                  </w:divBdr>
                </w:div>
                <w:div w:id="803501753">
                  <w:marLeft w:val="640"/>
                  <w:marRight w:val="0"/>
                  <w:marTop w:val="0"/>
                  <w:marBottom w:val="0"/>
                  <w:divBdr>
                    <w:top w:val="none" w:sz="0" w:space="0" w:color="auto"/>
                    <w:left w:val="none" w:sz="0" w:space="0" w:color="auto"/>
                    <w:bottom w:val="none" w:sz="0" w:space="0" w:color="auto"/>
                    <w:right w:val="none" w:sz="0" w:space="0" w:color="auto"/>
                  </w:divBdr>
                </w:div>
                <w:div w:id="847906149">
                  <w:marLeft w:val="640"/>
                  <w:marRight w:val="0"/>
                  <w:marTop w:val="0"/>
                  <w:marBottom w:val="0"/>
                  <w:divBdr>
                    <w:top w:val="none" w:sz="0" w:space="0" w:color="auto"/>
                    <w:left w:val="none" w:sz="0" w:space="0" w:color="auto"/>
                    <w:bottom w:val="none" w:sz="0" w:space="0" w:color="auto"/>
                    <w:right w:val="none" w:sz="0" w:space="0" w:color="auto"/>
                  </w:divBdr>
                </w:div>
                <w:div w:id="862137124">
                  <w:marLeft w:val="640"/>
                  <w:marRight w:val="0"/>
                  <w:marTop w:val="0"/>
                  <w:marBottom w:val="0"/>
                  <w:divBdr>
                    <w:top w:val="none" w:sz="0" w:space="0" w:color="auto"/>
                    <w:left w:val="none" w:sz="0" w:space="0" w:color="auto"/>
                    <w:bottom w:val="none" w:sz="0" w:space="0" w:color="auto"/>
                    <w:right w:val="none" w:sz="0" w:space="0" w:color="auto"/>
                  </w:divBdr>
                </w:div>
                <w:div w:id="922297627">
                  <w:marLeft w:val="640"/>
                  <w:marRight w:val="0"/>
                  <w:marTop w:val="0"/>
                  <w:marBottom w:val="0"/>
                  <w:divBdr>
                    <w:top w:val="none" w:sz="0" w:space="0" w:color="auto"/>
                    <w:left w:val="none" w:sz="0" w:space="0" w:color="auto"/>
                    <w:bottom w:val="none" w:sz="0" w:space="0" w:color="auto"/>
                    <w:right w:val="none" w:sz="0" w:space="0" w:color="auto"/>
                  </w:divBdr>
                </w:div>
                <w:div w:id="923879698">
                  <w:marLeft w:val="640"/>
                  <w:marRight w:val="0"/>
                  <w:marTop w:val="0"/>
                  <w:marBottom w:val="0"/>
                  <w:divBdr>
                    <w:top w:val="none" w:sz="0" w:space="0" w:color="auto"/>
                    <w:left w:val="none" w:sz="0" w:space="0" w:color="auto"/>
                    <w:bottom w:val="none" w:sz="0" w:space="0" w:color="auto"/>
                    <w:right w:val="none" w:sz="0" w:space="0" w:color="auto"/>
                  </w:divBdr>
                </w:div>
                <w:div w:id="951940718">
                  <w:marLeft w:val="640"/>
                  <w:marRight w:val="0"/>
                  <w:marTop w:val="0"/>
                  <w:marBottom w:val="0"/>
                  <w:divBdr>
                    <w:top w:val="none" w:sz="0" w:space="0" w:color="auto"/>
                    <w:left w:val="none" w:sz="0" w:space="0" w:color="auto"/>
                    <w:bottom w:val="none" w:sz="0" w:space="0" w:color="auto"/>
                    <w:right w:val="none" w:sz="0" w:space="0" w:color="auto"/>
                  </w:divBdr>
                </w:div>
                <w:div w:id="1237281177">
                  <w:marLeft w:val="640"/>
                  <w:marRight w:val="0"/>
                  <w:marTop w:val="0"/>
                  <w:marBottom w:val="0"/>
                  <w:divBdr>
                    <w:top w:val="none" w:sz="0" w:space="0" w:color="auto"/>
                    <w:left w:val="none" w:sz="0" w:space="0" w:color="auto"/>
                    <w:bottom w:val="none" w:sz="0" w:space="0" w:color="auto"/>
                    <w:right w:val="none" w:sz="0" w:space="0" w:color="auto"/>
                  </w:divBdr>
                </w:div>
                <w:div w:id="1271548411">
                  <w:marLeft w:val="640"/>
                  <w:marRight w:val="0"/>
                  <w:marTop w:val="0"/>
                  <w:marBottom w:val="0"/>
                  <w:divBdr>
                    <w:top w:val="none" w:sz="0" w:space="0" w:color="auto"/>
                    <w:left w:val="none" w:sz="0" w:space="0" w:color="auto"/>
                    <w:bottom w:val="none" w:sz="0" w:space="0" w:color="auto"/>
                    <w:right w:val="none" w:sz="0" w:space="0" w:color="auto"/>
                  </w:divBdr>
                </w:div>
                <w:div w:id="1304315098">
                  <w:marLeft w:val="640"/>
                  <w:marRight w:val="0"/>
                  <w:marTop w:val="0"/>
                  <w:marBottom w:val="0"/>
                  <w:divBdr>
                    <w:top w:val="none" w:sz="0" w:space="0" w:color="auto"/>
                    <w:left w:val="none" w:sz="0" w:space="0" w:color="auto"/>
                    <w:bottom w:val="none" w:sz="0" w:space="0" w:color="auto"/>
                    <w:right w:val="none" w:sz="0" w:space="0" w:color="auto"/>
                  </w:divBdr>
                </w:div>
                <w:div w:id="1411122651">
                  <w:marLeft w:val="640"/>
                  <w:marRight w:val="0"/>
                  <w:marTop w:val="0"/>
                  <w:marBottom w:val="0"/>
                  <w:divBdr>
                    <w:top w:val="none" w:sz="0" w:space="0" w:color="auto"/>
                    <w:left w:val="none" w:sz="0" w:space="0" w:color="auto"/>
                    <w:bottom w:val="none" w:sz="0" w:space="0" w:color="auto"/>
                    <w:right w:val="none" w:sz="0" w:space="0" w:color="auto"/>
                  </w:divBdr>
                </w:div>
                <w:div w:id="1454716106">
                  <w:marLeft w:val="640"/>
                  <w:marRight w:val="0"/>
                  <w:marTop w:val="0"/>
                  <w:marBottom w:val="0"/>
                  <w:divBdr>
                    <w:top w:val="none" w:sz="0" w:space="0" w:color="auto"/>
                    <w:left w:val="none" w:sz="0" w:space="0" w:color="auto"/>
                    <w:bottom w:val="none" w:sz="0" w:space="0" w:color="auto"/>
                    <w:right w:val="none" w:sz="0" w:space="0" w:color="auto"/>
                  </w:divBdr>
                </w:div>
                <w:div w:id="1480920117">
                  <w:marLeft w:val="640"/>
                  <w:marRight w:val="0"/>
                  <w:marTop w:val="0"/>
                  <w:marBottom w:val="0"/>
                  <w:divBdr>
                    <w:top w:val="none" w:sz="0" w:space="0" w:color="auto"/>
                    <w:left w:val="none" w:sz="0" w:space="0" w:color="auto"/>
                    <w:bottom w:val="none" w:sz="0" w:space="0" w:color="auto"/>
                    <w:right w:val="none" w:sz="0" w:space="0" w:color="auto"/>
                  </w:divBdr>
                </w:div>
                <w:div w:id="1497766628">
                  <w:marLeft w:val="640"/>
                  <w:marRight w:val="0"/>
                  <w:marTop w:val="0"/>
                  <w:marBottom w:val="0"/>
                  <w:divBdr>
                    <w:top w:val="none" w:sz="0" w:space="0" w:color="auto"/>
                    <w:left w:val="none" w:sz="0" w:space="0" w:color="auto"/>
                    <w:bottom w:val="none" w:sz="0" w:space="0" w:color="auto"/>
                    <w:right w:val="none" w:sz="0" w:space="0" w:color="auto"/>
                  </w:divBdr>
                </w:div>
                <w:div w:id="1541436871">
                  <w:marLeft w:val="640"/>
                  <w:marRight w:val="0"/>
                  <w:marTop w:val="0"/>
                  <w:marBottom w:val="0"/>
                  <w:divBdr>
                    <w:top w:val="none" w:sz="0" w:space="0" w:color="auto"/>
                    <w:left w:val="none" w:sz="0" w:space="0" w:color="auto"/>
                    <w:bottom w:val="none" w:sz="0" w:space="0" w:color="auto"/>
                    <w:right w:val="none" w:sz="0" w:space="0" w:color="auto"/>
                  </w:divBdr>
                </w:div>
                <w:div w:id="1583566087">
                  <w:marLeft w:val="640"/>
                  <w:marRight w:val="0"/>
                  <w:marTop w:val="0"/>
                  <w:marBottom w:val="0"/>
                  <w:divBdr>
                    <w:top w:val="none" w:sz="0" w:space="0" w:color="auto"/>
                    <w:left w:val="none" w:sz="0" w:space="0" w:color="auto"/>
                    <w:bottom w:val="none" w:sz="0" w:space="0" w:color="auto"/>
                    <w:right w:val="none" w:sz="0" w:space="0" w:color="auto"/>
                  </w:divBdr>
                </w:div>
                <w:div w:id="1616790890">
                  <w:marLeft w:val="640"/>
                  <w:marRight w:val="0"/>
                  <w:marTop w:val="0"/>
                  <w:marBottom w:val="0"/>
                  <w:divBdr>
                    <w:top w:val="none" w:sz="0" w:space="0" w:color="auto"/>
                    <w:left w:val="none" w:sz="0" w:space="0" w:color="auto"/>
                    <w:bottom w:val="none" w:sz="0" w:space="0" w:color="auto"/>
                    <w:right w:val="none" w:sz="0" w:space="0" w:color="auto"/>
                  </w:divBdr>
                </w:div>
                <w:div w:id="1616792840">
                  <w:marLeft w:val="640"/>
                  <w:marRight w:val="0"/>
                  <w:marTop w:val="0"/>
                  <w:marBottom w:val="0"/>
                  <w:divBdr>
                    <w:top w:val="none" w:sz="0" w:space="0" w:color="auto"/>
                    <w:left w:val="none" w:sz="0" w:space="0" w:color="auto"/>
                    <w:bottom w:val="none" w:sz="0" w:space="0" w:color="auto"/>
                    <w:right w:val="none" w:sz="0" w:space="0" w:color="auto"/>
                  </w:divBdr>
                </w:div>
                <w:div w:id="1686201240">
                  <w:marLeft w:val="640"/>
                  <w:marRight w:val="0"/>
                  <w:marTop w:val="0"/>
                  <w:marBottom w:val="0"/>
                  <w:divBdr>
                    <w:top w:val="none" w:sz="0" w:space="0" w:color="auto"/>
                    <w:left w:val="none" w:sz="0" w:space="0" w:color="auto"/>
                    <w:bottom w:val="none" w:sz="0" w:space="0" w:color="auto"/>
                    <w:right w:val="none" w:sz="0" w:space="0" w:color="auto"/>
                  </w:divBdr>
                </w:div>
                <w:div w:id="1810782912">
                  <w:marLeft w:val="640"/>
                  <w:marRight w:val="0"/>
                  <w:marTop w:val="0"/>
                  <w:marBottom w:val="0"/>
                  <w:divBdr>
                    <w:top w:val="none" w:sz="0" w:space="0" w:color="auto"/>
                    <w:left w:val="none" w:sz="0" w:space="0" w:color="auto"/>
                    <w:bottom w:val="none" w:sz="0" w:space="0" w:color="auto"/>
                    <w:right w:val="none" w:sz="0" w:space="0" w:color="auto"/>
                  </w:divBdr>
                </w:div>
                <w:div w:id="1825659512">
                  <w:marLeft w:val="640"/>
                  <w:marRight w:val="0"/>
                  <w:marTop w:val="0"/>
                  <w:marBottom w:val="0"/>
                  <w:divBdr>
                    <w:top w:val="none" w:sz="0" w:space="0" w:color="auto"/>
                    <w:left w:val="none" w:sz="0" w:space="0" w:color="auto"/>
                    <w:bottom w:val="none" w:sz="0" w:space="0" w:color="auto"/>
                    <w:right w:val="none" w:sz="0" w:space="0" w:color="auto"/>
                  </w:divBdr>
                </w:div>
                <w:div w:id="1857501447">
                  <w:marLeft w:val="640"/>
                  <w:marRight w:val="0"/>
                  <w:marTop w:val="0"/>
                  <w:marBottom w:val="0"/>
                  <w:divBdr>
                    <w:top w:val="none" w:sz="0" w:space="0" w:color="auto"/>
                    <w:left w:val="none" w:sz="0" w:space="0" w:color="auto"/>
                    <w:bottom w:val="none" w:sz="0" w:space="0" w:color="auto"/>
                    <w:right w:val="none" w:sz="0" w:space="0" w:color="auto"/>
                  </w:divBdr>
                </w:div>
                <w:div w:id="1930891463">
                  <w:marLeft w:val="640"/>
                  <w:marRight w:val="0"/>
                  <w:marTop w:val="0"/>
                  <w:marBottom w:val="0"/>
                  <w:divBdr>
                    <w:top w:val="none" w:sz="0" w:space="0" w:color="auto"/>
                    <w:left w:val="none" w:sz="0" w:space="0" w:color="auto"/>
                    <w:bottom w:val="none" w:sz="0" w:space="0" w:color="auto"/>
                    <w:right w:val="none" w:sz="0" w:space="0" w:color="auto"/>
                  </w:divBdr>
                </w:div>
                <w:div w:id="1936740520">
                  <w:marLeft w:val="640"/>
                  <w:marRight w:val="0"/>
                  <w:marTop w:val="0"/>
                  <w:marBottom w:val="0"/>
                  <w:divBdr>
                    <w:top w:val="none" w:sz="0" w:space="0" w:color="auto"/>
                    <w:left w:val="none" w:sz="0" w:space="0" w:color="auto"/>
                    <w:bottom w:val="none" w:sz="0" w:space="0" w:color="auto"/>
                    <w:right w:val="none" w:sz="0" w:space="0" w:color="auto"/>
                  </w:divBdr>
                </w:div>
                <w:div w:id="1956136818">
                  <w:marLeft w:val="640"/>
                  <w:marRight w:val="0"/>
                  <w:marTop w:val="0"/>
                  <w:marBottom w:val="0"/>
                  <w:divBdr>
                    <w:top w:val="none" w:sz="0" w:space="0" w:color="auto"/>
                    <w:left w:val="none" w:sz="0" w:space="0" w:color="auto"/>
                    <w:bottom w:val="none" w:sz="0" w:space="0" w:color="auto"/>
                    <w:right w:val="none" w:sz="0" w:space="0" w:color="auto"/>
                  </w:divBdr>
                </w:div>
                <w:div w:id="1997147243">
                  <w:marLeft w:val="640"/>
                  <w:marRight w:val="0"/>
                  <w:marTop w:val="0"/>
                  <w:marBottom w:val="0"/>
                  <w:divBdr>
                    <w:top w:val="none" w:sz="0" w:space="0" w:color="auto"/>
                    <w:left w:val="none" w:sz="0" w:space="0" w:color="auto"/>
                    <w:bottom w:val="none" w:sz="0" w:space="0" w:color="auto"/>
                    <w:right w:val="none" w:sz="0" w:space="0" w:color="auto"/>
                  </w:divBdr>
                </w:div>
                <w:div w:id="2103798926">
                  <w:marLeft w:val="640"/>
                  <w:marRight w:val="0"/>
                  <w:marTop w:val="0"/>
                  <w:marBottom w:val="0"/>
                  <w:divBdr>
                    <w:top w:val="none" w:sz="0" w:space="0" w:color="auto"/>
                    <w:left w:val="none" w:sz="0" w:space="0" w:color="auto"/>
                    <w:bottom w:val="none" w:sz="0" w:space="0" w:color="auto"/>
                    <w:right w:val="none" w:sz="0" w:space="0" w:color="auto"/>
                  </w:divBdr>
                </w:div>
                <w:div w:id="2115130323">
                  <w:marLeft w:val="640"/>
                  <w:marRight w:val="0"/>
                  <w:marTop w:val="0"/>
                  <w:marBottom w:val="0"/>
                  <w:divBdr>
                    <w:top w:val="none" w:sz="0" w:space="0" w:color="auto"/>
                    <w:left w:val="none" w:sz="0" w:space="0" w:color="auto"/>
                    <w:bottom w:val="none" w:sz="0" w:space="0" w:color="auto"/>
                    <w:right w:val="none" w:sz="0" w:space="0" w:color="auto"/>
                  </w:divBdr>
                </w:div>
              </w:divsChild>
            </w:div>
            <w:div w:id="1645156054">
              <w:marLeft w:val="0"/>
              <w:marRight w:val="0"/>
              <w:marTop w:val="0"/>
              <w:marBottom w:val="0"/>
              <w:divBdr>
                <w:top w:val="none" w:sz="0" w:space="0" w:color="auto"/>
                <w:left w:val="none" w:sz="0" w:space="0" w:color="auto"/>
                <w:bottom w:val="none" w:sz="0" w:space="0" w:color="auto"/>
                <w:right w:val="none" w:sz="0" w:space="0" w:color="auto"/>
              </w:divBdr>
              <w:divsChild>
                <w:div w:id="136344876">
                  <w:marLeft w:val="640"/>
                  <w:marRight w:val="0"/>
                  <w:marTop w:val="0"/>
                  <w:marBottom w:val="0"/>
                  <w:divBdr>
                    <w:top w:val="none" w:sz="0" w:space="0" w:color="auto"/>
                    <w:left w:val="none" w:sz="0" w:space="0" w:color="auto"/>
                    <w:bottom w:val="none" w:sz="0" w:space="0" w:color="auto"/>
                    <w:right w:val="none" w:sz="0" w:space="0" w:color="auto"/>
                  </w:divBdr>
                </w:div>
                <w:div w:id="159004768">
                  <w:marLeft w:val="640"/>
                  <w:marRight w:val="0"/>
                  <w:marTop w:val="0"/>
                  <w:marBottom w:val="0"/>
                  <w:divBdr>
                    <w:top w:val="none" w:sz="0" w:space="0" w:color="auto"/>
                    <w:left w:val="none" w:sz="0" w:space="0" w:color="auto"/>
                    <w:bottom w:val="none" w:sz="0" w:space="0" w:color="auto"/>
                    <w:right w:val="none" w:sz="0" w:space="0" w:color="auto"/>
                  </w:divBdr>
                </w:div>
                <w:div w:id="194854133">
                  <w:marLeft w:val="640"/>
                  <w:marRight w:val="0"/>
                  <w:marTop w:val="0"/>
                  <w:marBottom w:val="0"/>
                  <w:divBdr>
                    <w:top w:val="none" w:sz="0" w:space="0" w:color="auto"/>
                    <w:left w:val="none" w:sz="0" w:space="0" w:color="auto"/>
                    <w:bottom w:val="none" w:sz="0" w:space="0" w:color="auto"/>
                    <w:right w:val="none" w:sz="0" w:space="0" w:color="auto"/>
                  </w:divBdr>
                </w:div>
                <w:div w:id="208346678">
                  <w:marLeft w:val="640"/>
                  <w:marRight w:val="0"/>
                  <w:marTop w:val="0"/>
                  <w:marBottom w:val="0"/>
                  <w:divBdr>
                    <w:top w:val="none" w:sz="0" w:space="0" w:color="auto"/>
                    <w:left w:val="none" w:sz="0" w:space="0" w:color="auto"/>
                    <w:bottom w:val="none" w:sz="0" w:space="0" w:color="auto"/>
                    <w:right w:val="none" w:sz="0" w:space="0" w:color="auto"/>
                  </w:divBdr>
                </w:div>
                <w:div w:id="222958408">
                  <w:marLeft w:val="640"/>
                  <w:marRight w:val="0"/>
                  <w:marTop w:val="0"/>
                  <w:marBottom w:val="0"/>
                  <w:divBdr>
                    <w:top w:val="none" w:sz="0" w:space="0" w:color="auto"/>
                    <w:left w:val="none" w:sz="0" w:space="0" w:color="auto"/>
                    <w:bottom w:val="none" w:sz="0" w:space="0" w:color="auto"/>
                    <w:right w:val="none" w:sz="0" w:space="0" w:color="auto"/>
                  </w:divBdr>
                </w:div>
                <w:div w:id="225606871">
                  <w:marLeft w:val="640"/>
                  <w:marRight w:val="0"/>
                  <w:marTop w:val="0"/>
                  <w:marBottom w:val="0"/>
                  <w:divBdr>
                    <w:top w:val="none" w:sz="0" w:space="0" w:color="auto"/>
                    <w:left w:val="none" w:sz="0" w:space="0" w:color="auto"/>
                    <w:bottom w:val="none" w:sz="0" w:space="0" w:color="auto"/>
                    <w:right w:val="none" w:sz="0" w:space="0" w:color="auto"/>
                  </w:divBdr>
                </w:div>
                <w:div w:id="243691386">
                  <w:marLeft w:val="640"/>
                  <w:marRight w:val="0"/>
                  <w:marTop w:val="0"/>
                  <w:marBottom w:val="0"/>
                  <w:divBdr>
                    <w:top w:val="none" w:sz="0" w:space="0" w:color="auto"/>
                    <w:left w:val="none" w:sz="0" w:space="0" w:color="auto"/>
                    <w:bottom w:val="none" w:sz="0" w:space="0" w:color="auto"/>
                    <w:right w:val="none" w:sz="0" w:space="0" w:color="auto"/>
                  </w:divBdr>
                </w:div>
                <w:div w:id="303047546">
                  <w:marLeft w:val="640"/>
                  <w:marRight w:val="0"/>
                  <w:marTop w:val="0"/>
                  <w:marBottom w:val="0"/>
                  <w:divBdr>
                    <w:top w:val="none" w:sz="0" w:space="0" w:color="auto"/>
                    <w:left w:val="none" w:sz="0" w:space="0" w:color="auto"/>
                    <w:bottom w:val="none" w:sz="0" w:space="0" w:color="auto"/>
                    <w:right w:val="none" w:sz="0" w:space="0" w:color="auto"/>
                  </w:divBdr>
                </w:div>
                <w:div w:id="308292866">
                  <w:marLeft w:val="640"/>
                  <w:marRight w:val="0"/>
                  <w:marTop w:val="0"/>
                  <w:marBottom w:val="0"/>
                  <w:divBdr>
                    <w:top w:val="none" w:sz="0" w:space="0" w:color="auto"/>
                    <w:left w:val="none" w:sz="0" w:space="0" w:color="auto"/>
                    <w:bottom w:val="none" w:sz="0" w:space="0" w:color="auto"/>
                    <w:right w:val="none" w:sz="0" w:space="0" w:color="auto"/>
                  </w:divBdr>
                </w:div>
                <w:div w:id="443038592">
                  <w:marLeft w:val="640"/>
                  <w:marRight w:val="0"/>
                  <w:marTop w:val="0"/>
                  <w:marBottom w:val="0"/>
                  <w:divBdr>
                    <w:top w:val="none" w:sz="0" w:space="0" w:color="auto"/>
                    <w:left w:val="none" w:sz="0" w:space="0" w:color="auto"/>
                    <w:bottom w:val="none" w:sz="0" w:space="0" w:color="auto"/>
                    <w:right w:val="none" w:sz="0" w:space="0" w:color="auto"/>
                  </w:divBdr>
                </w:div>
                <w:div w:id="478957110">
                  <w:marLeft w:val="640"/>
                  <w:marRight w:val="0"/>
                  <w:marTop w:val="0"/>
                  <w:marBottom w:val="0"/>
                  <w:divBdr>
                    <w:top w:val="none" w:sz="0" w:space="0" w:color="auto"/>
                    <w:left w:val="none" w:sz="0" w:space="0" w:color="auto"/>
                    <w:bottom w:val="none" w:sz="0" w:space="0" w:color="auto"/>
                    <w:right w:val="none" w:sz="0" w:space="0" w:color="auto"/>
                  </w:divBdr>
                </w:div>
                <w:div w:id="484855659">
                  <w:marLeft w:val="640"/>
                  <w:marRight w:val="0"/>
                  <w:marTop w:val="0"/>
                  <w:marBottom w:val="0"/>
                  <w:divBdr>
                    <w:top w:val="none" w:sz="0" w:space="0" w:color="auto"/>
                    <w:left w:val="none" w:sz="0" w:space="0" w:color="auto"/>
                    <w:bottom w:val="none" w:sz="0" w:space="0" w:color="auto"/>
                    <w:right w:val="none" w:sz="0" w:space="0" w:color="auto"/>
                  </w:divBdr>
                </w:div>
                <w:div w:id="495146973">
                  <w:marLeft w:val="640"/>
                  <w:marRight w:val="0"/>
                  <w:marTop w:val="0"/>
                  <w:marBottom w:val="0"/>
                  <w:divBdr>
                    <w:top w:val="none" w:sz="0" w:space="0" w:color="auto"/>
                    <w:left w:val="none" w:sz="0" w:space="0" w:color="auto"/>
                    <w:bottom w:val="none" w:sz="0" w:space="0" w:color="auto"/>
                    <w:right w:val="none" w:sz="0" w:space="0" w:color="auto"/>
                  </w:divBdr>
                </w:div>
                <w:div w:id="590091758">
                  <w:marLeft w:val="640"/>
                  <w:marRight w:val="0"/>
                  <w:marTop w:val="0"/>
                  <w:marBottom w:val="0"/>
                  <w:divBdr>
                    <w:top w:val="none" w:sz="0" w:space="0" w:color="auto"/>
                    <w:left w:val="none" w:sz="0" w:space="0" w:color="auto"/>
                    <w:bottom w:val="none" w:sz="0" w:space="0" w:color="auto"/>
                    <w:right w:val="none" w:sz="0" w:space="0" w:color="auto"/>
                  </w:divBdr>
                </w:div>
                <w:div w:id="625744107">
                  <w:marLeft w:val="640"/>
                  <w:marRight w:val="0"/>
                  <w:marTop w:val="0"/>
                  <w:marBottom w:val="0"/>
                  <w:divBdr>
                    <w:top w:val="none" w:sz="0" w:space="0" w:color="auto"/>
                    <w:left w:val="none" w:sz="0" w:space="0" w:color="auto"/>
                    <w:bottom w:val="none" w:sz="0" w:space="0" w:color="auto"/>
                    <w:right w:val="none" w:sz="0" w:space="0" w:color="auto"/>
                  </w:divBdr>
                </w:div>
                <w:div w:id="651561357">
                  <w:marLeft w:val="640"/>
                  <w:marRight w:val="0"/>
                  <w:marTop w:val="0"/>
                  <w:marBottom w:val="0"/>
                  <w:divBdr>
                    <w:top w:val="none" w:sz="0" w:space="0" w:color="auto"/>
                    <w:left w:val="none" w:sz="0" w:space="0" w:color="auto"/>
                    <w:bottom w:val="none" w:sz="0" w:space="0" w:color="auto"/>
                    <w:right w:val="none" w:sz="0" w:space="0" w:color="auto"/>
                  </w:divBdr>
                </w:div>
                <w:div w:id="755830644">
                  <w:marLeft w:val="640"/>
                  <w:marRight w:val="0"/>
                  <w:marTop w:val="0"/>
                  <w:marBottom w:val="0"/>
                  <w:divBdr>
                    <w:top w:val="none" w:sz="0" w:space="0" w:color="auto"/>
                    <w:left w:val="none" w:sz="0" w:space="0" w:color="auto"/>
                    <w:bottom w:val="none" w:sz="0" w:space="0" w:color="auto"/>
                    <w:right w:val="none" w:sz="0" w:space="0" w:color="auto"/>
                  </w:divBdr>
                </w:div>
                <w:div w:id="767041096">
                  <w:marLeft w:val="640"/>
                  <w:marRight w:val="0"/>
                  <w:marTop w:val="0"/>
                  <w:marBottom w:val="0"/>
                  <w:divBdr>
                    <w:top w:val="none" w:sz="0" w:space="0" w:color="auto"/>
                    <w:left w:val="none" w:sz="0" w:space="0" w:color="auto"/>
                    <w:bottom w:val="none" w:sz="0" w:space="0" w:color="auto"/>
                    <w:right w:val="none" w:sz="0" w:space="0" w:color="auto"/>
                  </w:divBdr>
                </w:div>
                <w:div w:id="784229000">
                  <w:marLeft w:val="640"/>
                  <w:marRight w:val="0"/>
                  <w:marTop w:val="0"/>
                  <w:marBottom w:val="0"/>
                  <w:divBdr>
                    <w:top w:val="none" w:sz="0" w:space="0" w:color="auto"/>
                    <w:left w:val="none" w:sz="0" w:space="0" w:color="auto"/>
                    <w:bottom w:val="none" w:sz="0" w:space="0" w:color="auto"/>
                    <w:right w:val="none" w:sz="0" w:space="0" w:color="auto"/>
                  </w:divBdr>
                </w:div>
                <w:div w:id="865027437">
                  <w:marLeft w:val="640"/>
                  <w:marRight w:val="0"/>
                  <w:marTop w:val="0"/>
                  <w:marBottom w:val="0"/>
                  <w:divBdr>
                    <w:top w:val="none" w:sz="0" w:space="0" w:color="auto"/>
                    <w:left w:val="none" w:sz="0" w:space="0" w:color="auto"/>
                    <w:bottom w:val="none" w:sz="0" w:space="0" w:color="auto"/>
                    <w:right w:val="none" w:sz="0" w:space="0" w:color="auto"/>
                  </w:divBdr>
                </w:div>
                <w:div w:id="881594684">
                  <w:marLeft w:val="640"/>
                  <w:marRight w:val="0"/>
                  <w:marTop w:val="0"/>
                  <w:marBottom w:val="0"/>
                  <w:divBdr>
                    <w:top w:val="none" w:sz="0" w:space="0" w:color="auto"/>
                    <w:left w:val="none" w:sz="0" w:space="0" w:color="auto"/>
                    <w:bottom w:val="none" w:sz="0" w:space="0" w:color="auto"/>
                    <w:right w:val="none" w:sz="0" w:space="0" w:color="auto"/>
                  </w:divBdr>
                </w:div>
                <w:div w:id="908422898">
                  <w:marLeft w:val="640"/>
                  <w:marRight w:val="0"/>
                  <w:marTop w:val="0"/>
                  <w:marBottom w:val="0"/>
                  <w:divBdr>
                    <w:top w:val="none" w:sz="0" w:space="0" w:color="auto"/>
                    <w:left w:val="none" w:sz="0" w:space="0" w:color="auto"/>
                    <w:bottom w:val="none" w:sz="0" w:space="0" w:color="auto"/>
                    <w:right w:val="none" w:sz="0" w:space="0" w:color="auto"/>
                  </w:divBdr>
                </w:div>
                <w:div w:id="919757163">
                  <w:marLeft w:val="640"/>
                  <w:marRight w:val="0"/>
                  <w:marTop w:val="0"/>
                  <w:marBottom w:val="0"/>
                  <w:divBdr>
                    <w:top w:val="none" w:sz="0" w:space="0" w:color="auto"/>
                    <w:left w:val="none" w:sz="0" w:space="0" w:color="auto"/>
                    <w:bottom w:val="none" w:sz="0" w:space="0" w:color="auto"/>
                    <w:right w:val="none" w:sz="0" w:space="0" w:color="auto"/>
                  </w:divBdr>
                </w:div>
                <w:div w:id="1060444509">
                  <w:marLeft w:val="640"/>
                  <w:marRight w:val="0"/>
                  <w:marTop w:val="0"/>
                  <w:marBottom w:val="0"/>
                  <w:divBdr>
                    <w:top w:val="none" w:sz="0" w:space="0" w:color="auto"/>
                    <w:left w:val="none" w:sz="0" w:space="0" w:color="auto"/>
                    <w:bottom w:val="none" w:sz="0" w:space="0" w:color="auto"/>
                    <w:right w:val="none" w:sz="0" w:space="0" w:color="auto"/>
                  </w:divBdr>
                </w:div>
                <w:div w:id="1097019717">
                  <w:marLeft w:val="640"/>
                  <w:marRight w:val="0"/>
                  <w:marTop w:val="0"/>
                  <w:marBottom w:val="0"/>
                  <w:divBdr>
                    <w:top w:val="none" w:sz="0" w:space="0" w:color="auto"/>
                    <w:left w:val="none" w:sz="0" w:space="0" w:color="auto"/>
                    <w:bottom w:val="none" w:sz="0" w:space="0" w:color="auto"/>
                    <w:right w:val="none" w:sz="0" w:space="0" w:color="auto"/>
                  </w:divBdr>
                </w:div>
                <w:div w:id="1117601099">
                  <w:marLeft w:val="640"/>
                  <w:marRight w:val="0"/>
                  <w:marTop w:val="0"/>
                  <w:marBottom w:val="0"/>
                  <w:divBdr>
                    <w:top w:val="none" w:sz="0" w:space="0" w:color="auto"/>
                    <w:left w:val="none" w:sz="0" w:space="0" w:color="auto"/>
                    <w:bottom w:val="none" w:sz="0" w:space="0" w:color="auto"/>
                    <w:right w:val="none" w:sz="0" w:space="0" w:color="auto"/>
                  </w:divBdr>
                </w:div>
                <w:div w:id="1122454803">
                  <w:marLeft w:val="640"/>
                  <w:marRight w:val="0"/>
                  <w:marTop w:val="0"/>
                  <w:marBottom w:val="0"/>
                  <w:divBdr>
                    <w:top w:val="none" w:sz="0" w:space="0" w:color="auto"/>
                    <w:left w:val="none" w:sz="0" w:space="0" w:color="auto"/>
                    <w:bottom w:val="none" w:sz="0" w:space="0" w:color="auto"/>
                    <w:right w:val="none" w:sz="0" w:space="0" w:color="auto"/>
                  </w:divBdr>
                </w:div>
                <w:div w:id="1201017213">
                  <w:marLeft w:val="640"/>
                  <w:marRight w:val="0"/>
                  <w:marTop w:val="0"/>
                  <w:marBottom w:val="0"/>
                  <w:divBdr>
                    <w:top w:val="none" w:sz="0" w:space="0" w:color="auto"/>
                    <w:left w:val="none" w:sz="0" w:space="0" w:color="auto"/>
                    <w:bottom w:val="none" w:sz="0" w:space="0" w:color="auto"/>
                    <w:right w:val="none" w:sz="0" w:space="0" w:color="auto"/>
                  </w:divBdr>
                </w:div>
                <w:div w:id="1215778842">
                  <w:marLeft w:val="640"/>
                  <w:marRight w:val="0"/>
                  <w:marTop w:val="0"/>
                  <w:marBottom w:val="0"/>
                  <w:divBdr>
                    <w:top w:val="none" w:sz="0" w:space="0" w:color="auto"/>
                    <w:left w:val="none" w:sz="0" w:space="0" w:color="auto"/>
                    <w:bottom w:val="none" w:sz="0" w:space="0" w:color="auto"/>
                    <w:right w:val="none" w:sz="0" w:space="0" w:color="auto"/>
                  </w:divBdr>
                </w:div>
                <w:div w:id="1240939403">
                  <w:marLeft w:val="640"/>
                  <w:marRight w:val="0"/>
                  <w:marTop w:val="0"/>
                  <w:marBottom w:val="0"/>
                  <w:divBdr>
                    <w:top w:val="none" w:sz="0" w:space="0" w:color="auto"/>
                    <w:left w:val="none" w:sz="0" w:space="0" w:color="auto"/>
                    <w:bottom w:val="none" w:sz="0" w:space="0" w:color="auto"/>
                    <w:right w:val="none" w:sz="0" w:space="0" w:color="auto"/>
                  </w:divBdr>
                </w:div>
                <w:div w:id="1258252176">
                  <w:marLeft w:val="640"/>
                  <w:marRight w:val="0"/>
                  <w:marTop w:val="0"/>
                  <w:marBottom w:val="0"/>
                  <w:divBdr>
                    <w:top w:val="none" w:sz="0" w:space="0" w:color="auto"/>
                    <w:left w:val="none" w:sz="0" w:space="0" w:color="auto"/>
                    <w:bottom w:val="none" w:sz="0" w:space="0" w:color="auto"/>
                    <w:right w:val="none" w:sz="0" w:space="0" w:color="auto"/>
                  </w:divBdr>
                </w:div>
                <w:div w:id="1273587066">
                  <w:marLeft w:val="640"/>
                  <w:marRight w:val="0"/>
                  <w:marTop w:val="0"/>
                  <w:marBottom w:val="0"/>
                  <w:divBdr>
                    <w:top w:val="none" w:sz="0" w:space="0" w:color="auto"/>
                    <w:left w:val="none" w:sz="0" w:space="0" w:color="auto"/>
                    <w:bottom w:val="none" w:sz="0" w:space="0" w:color="auto"/>
                    <w:right w:val="none" w:sz="0" w:space="0" w:color="auto"/>
                  </w:divBdr>
                </w:div>
                <w:div w:id="1285574844">
                  <w:marLeft w:val="640"/>
                  <w:marRight w:val="0"/>
                  <w:marTop w:val="0"/>
                  <w:marBottom w:val="0"/>
                  <w:divBdr>
                    <w:top w:val="none" w:sz="0" w:space="0" w:color="auto"/>
                    <w:left w:val="none" w:sz="0" w:space="0" w:color="auto"/>
                    <w:bottom w:val="none" w:sz="0" w:space="0" w:color="auto"/>
                    <w:right w:val="none" w:sz="0" w:space="0" w:color="auto"/>
                  </w:divBdr>
                </w:div>
                <w:div w:id="1308586099">
                  <w:marLeft w:val="640"/>
                  <w:marRight w:val="0"/>
                  <w:marTop w:val="0"/>
                  <w:marBottom w:val="0"/>
                  <w:divBdr>
                    <w:top w:val="none" w:sz="0" w:space="0" w:color="auto"/>
                    <w:left w:val="none" w:sz="0" w:space="0" w:color="auto"/>
                    <w:bottom w:val="none" w:sz="0" w:space="0" w:color="auto"/>
                    <w:right w:val="none" w:sz="0" w:space="0" w:color="auto"/>
                  </w:divBdr>
                </w:div>
                <w:div w:id="1349328528">
                  <w:marLeft w:val="640"/>
                  <w:marRight w:val="0"/>
                  <w:marTop w:val="0"/>
                  <w:marBottom w:val="0"/>
                  <w:divBdr>
                    <w:top w:val="none" w:sz="0" w:space="0" w:color="auto"/>
                    <w:left w:val="none" w:sz="0" w:space="0" w:color="auto"/>
                    <w:bottom w:val="none" w:sz="0" w:space="0" w:color="auto"/>
                    <w:right w:val="none" w:sz="0" w:space="0" w:color="auto"/>
                  </w:divBdr>
                </w:div>
                <w:div w:id="1391264543">
                  <w:marLeft w:val="640"/>
                  <w:marRight w:val="0"/>
                  <w:marTop w:val="0"/>
                  <w:marBottom w:val="0"/>
                  <w:divBdr>
                    <w:top w:val="none" w:sz="0" w:space="0" w:color="auto"/>
                    <w:left w:val="none" w:sz="0" w:space="0" w:color="auto"/>
                    <w:bottom w:val="none" w:sz="0" w:space="0" w:color="auto"/>
                    <w:right w:val="none" w:sz="0" w:space="0" w:color="auto"/>
                  </w:divBdr>
                </w:div>
                <w:div w:id="1413164791">
                  <w:marLeft w:val="640"/>
                  <w:marRight w:val="0"/>
                  <w:marTop w:val="0"/>
                  <w:marBottom w:val="0"/>
                  <w:divBdr>
                    <w:top w:val="none" w:sz="0" w:space="0" w:color="auto"/>
                    <w:left w:val="none" w:sz="0" w:space="0" w:color="auto"/>
                    <w:bottom w:val="none" w:sz="0" w:space="0" w:color="auto"/>
                    <w:right w:val="none" w:sz="0" w:space="0" w:color="auto"/>
                  </w:divBdr>
                </w:div>
                <w:div w:id="1416246590">
                  <w:marLeft w:val="640"/>
                  <w:marRight w:val="0"/>
                  <w:marTop w:val="0"/>
                  <w:marBottom w:val="0"/>
                  <w:divBdr>
                    <w:top w:val="none" w:sz="0" w:space="0" w:color="auto"/>
                    <w:left w:val="none" w:sz="0" w:space="0" w:color="auto"/>
                    <w:bottom w:val="none" w:sz="0" w:space="0" w:color="auto"/>
                    <w:right w:val="none" w:sz="0" w:space="0" w:color="auto"/>
                  </w:divBdr>
                </w:div>
                <w:div w:id="1454981871">
                  <w:marLeft w:val="640"/>
                  <w:marRight w:val="0"/>
                  <w:marTop w:val="0"/>
                  <w:marBottom w:val="0"/>
                  <w:divBdr>
                    <w:top w:val="none" w:sz="0" w:space="0" w:color="auto"/>
                    <w:left w:val="none" w:sz="0" w:space="0" w:color="auto"/>
                    <w:bottom w:val="none" w:sz="0" w:space="0" w:color="auto"/>
                    <w:right w:val="none" w:sz="0" w:space="0" w:color="auto"/>
                  </w:divBdr>
                </w:div>
                <w:div w:id="1507748456">
                  <w:marLeft w:val="640"/>
                  <w:marRight w:val="0"/>
                  <w:marTop w:val="0"/>
                  <w:marBottom w:val="0"/>
                  <w:divBdr>
                    <w:top w:val="none" w:sz="0" w:space="0" w:color="auto"/>
                    <w:left w:val="none" w:sz="0" w:space="0" w:color="auto"/>
                    <w:bottom w:val="none" w:sz="0" w:space="0" w:color="auto"/>
                    <w:right w:val="none" w:sz="0" w:space="0" w:color="auto"/>
                  </w:divBdr>
                </w:div>
                <w:div w:id="1535195439">
                  <w:marLeft w:val="640"/>
                  <w:marRight w:val="0"/>
                  <w:marTop w:val="0"/>
                  <w:marBottom w:val="0"/>
                  <w:divBdr>
                    <w:top w:val="none" w:sz="0" w:space="0" w:color="auto"/>
                    <w:left w:val="none" w:sz="0" w:space="0" w:color="auto"/>
                    <w:bottom w:val="none" w:sz="0" w:space="0" w:color="auto"/>
                    <w:right w:val="none" w:sz="0" w:space="0" w:color="auto"/>
                  </w:divBdr>
                </w:div>
                <w:div w:id="1539392676">
                  <w:marLeft w:val="640"/>
                  <w:marRight w:val="0"/>
                  <w:marTop w:val="0"/>
                  <w:marBottom w:val="0"/>
                  <w:divBdr>
                    <w:top w:val="none" w:sz="0" w:space="0" w:color="auto"/>
                    <w:left w:val="none" w:sz="0" w:space="0" w:color="auto"/>
                    <w:bottom w:val="none" w:sz="0" w:space="0" w:color="auto"/>
                    <w:right w:val="none" w:sz="0" w:space="0" w:color="auto"/>
                  </w:divBdr>
                </w:div>
                <w:div w:id="1554973330">
                  <w:marLeft w:val="640"/>
                  <w:marRight w:val="0"/>
                  <w:marTop w:val="0"/>
                  <w:marBottom w:val="0"/>
                  <w:divBdr>
                    <w:top w:val="none" w:sz="0" w:space="0" w:color="auto"/>
                    <w:left w:val="none" w:sz="0" w:space="0" w:color="auto"/>
                    <w:bottom w:val="none" w:sz="0" w:space="0" w:color="auto"/>
                    <w:right w:val="none" w:sz="0" w:space="0" w:color="auto"/>
                  </w:divBdr>
                </w:div>
                <w:div w:id="1563130630">
                  <w:marLeft w:val="640"/>
                  <w:marRight w:val="0"/>
                  <w:marTop w:val="0"/>
                  <w:marBottom w:val="0"/>
                  <w:divBdr>
                    <w:top w:val="none" w:sz="0" w:space="0" w:color="auto"/>
                    <w:left w:val="none" w:sz="0" w:space="0" w:color="auto"/>
                    <w:bottom w:val="none" w:sz="0" w:space="0" w:color="auto"/>
                    <w:right w:val="none" w:sz="0" w:space="0" w:color="auto"/>
                  </w:divBdr>
                </w:div>
                <w:div w:id="1593933806">
                  <w:marLeft w:val="640"/>
                  <w:marRight w:val="0"/>
                  <w:marTop w:val="0"/>
                  <w:marBottom w:val="0"/>
                  <w:divBdr>
                    <w:top w:val="none" w:sz="0" w:space="0" w:color="auto"/>
                    <w:left w:val="none" w:sz="0" w:space="0" w:color="auto"/>
                    <w:bottom w:val="none" w:sz="0" w:space="0" w:color="auto"/>
                    <w:right w:val="none" w:sz="0" w:space="0" w:color="auto"/>
                  </w:divBdr>
                </w:div>
                <w:div w:id="1602760552">
                  <w:marLeft w:val="640"/>
                  <w:marRight w:val="0"/>
                  <w:marTop w:val="0"/>
                  <w:marBottom w:val="0"/>
                  <w:divBdr>
                    <w:top w:val="none" w:sz="0" w:space="0" w:color="auto"/>
                    <w:left w:val="none" w:sz="0" w:space="0" w:color="auto"/>
                    <w:bottom w:val="none" w:sz="0" w:space="0" w:color="auto"/>
                    <w:right w:val="none" w:sz="0" w:space="0" w:color="auto"/>
                  </w:divBdr>
                </w:div>
                <w:div w:id="1653018994">
                  <w:marLeft w:val="640"/>
                  <w:marRight w:val="0"/>
                  <w:marTop w:val="0"/>
                  <w:marBottom w:val="0"/>
                  <w:divBdr>
                    <w:top w:val="none" w:sz="0" w:space="0" w:color="auto"/>
                    <w:left w:val="none" w:sz="0" w:space="0" w:color="auto"/>
                    <w:bottom w:val="none" w:sz="0" w:space="0" w:color="auto"/>
                    <w:right w:val="none" w:sz="0" w:space="0" w:color="auto"/>
                  </w:divBdr>
                </w:div>
                <w:div w:id="1690180078">
                  <w:marLeft w:val="640"/>
                  <w:marRight w:val="0"/>
                  <w:marTop w:val="0"/>
                  <w:marBottom w:val="0"/>
                  <w:divBdr>
                    <w:top w:val="none" w:sz="0" w:space="0" w:color="auto"/>
                    <w:left w:val="none" w:sz="0" w:space="0" w:color="auto"/>
                    <w:bottom w:val="none" w:sz="0" w:space="0" w:color="auto"/>
                    <w:right w:val="none" w:sz="0" w:space="0" w:color="auto"/>
                  </w:divBdr>
                </w:div>
                <w:div w:id="1815834357">
                  <w:marLeft w:val="640"/>
                  <w:marRight w:val="0"/>
                  <w:marTop w:val="0"/>
                  <w:marBottom w:val="0"/>
                  <w:divBdr>
                    <w:top w:val="none" w:sz="0" w:space="0" w:color="auto"/>
                    <w:left w:val="none" w:sz="0" w:space="0" w:color="auto"/>
                    <w:bottom w:val="none" w:sz="0" w:space="0" w:color="auto"/>
                    <w:right w:val="none" w:sz="0" w:space="0" w:color="auto"/>
                  </w:divBdr>
                </w:div>
                <w:div w:id="1881433540">
                  <w:marLeft w:val="640"/>
                  <w:marRight w:val="0"/>
                  <w:marTop w:val="0"/>
                  <w:marBottom w:val="0"/>
                  <w:divBdr>
                    <w:top w:val="none" w:sz="0" w:space="0" w:color="auto"/>
                    <w:left w:val="none" w:sz="0" w:space="0" w:color="auto"/>
                    <w:bottom w:val="none" w:sz="0" w:space="0" w:color="auto"/>
                    <w:right w:val="none" w:sz="0" w:space="0" w:color="auto"/>
                  </w:divBdr>
                </w:div>
                <w:div w:id="1944410265">
                  <w:marLeft w:val="640"/>
                  <w:marRight w:val="0"/>
                  <w:marTop w:val="0"/>
                  <w:marBottom w:val="0"/>
                  <w:divBdr>
                    <w:top w:val="none" w:sz="0" w:space="0" w:color="auto"/>
                    <w:left w:val="none" w:sz="0" w:space="0" w:color="auto"/>
                    <w:bottom w:val="none" w:sz="0" w:space="0" w:color="auto"/>
                    <w:right w:val="none" w:sz="0" w:space="0" w:color="auto"/>
                  </w:divBdr>
                </w:div>
                <w:div w:id="1999454773">
                  <w:marLeft w:val="640"/>
                  <w:marRight w:val="0"/>
                  <w:marTop w:val="0"/>
                  <w:marBottom w:val="0"/>
                  <w:divBdr>
                    <w:top w:val="none" w:sz="0" w:space="0" w:color="auto"/>
                    <w:left w:val="none" w:sz="0" w:space="0" w:color="auto"/>
                    <w:bottom w:val="none" w:sz="0" w:space="0" w:color="auto"/>
                    <w:right w:val="none" w:sz="0" w:space="0" w:color="auto"/>
                  </w:divBdr>
                </w:div>
                <w:div w:id="2076581442">
                  <w:marLeft w:val="640"/>
                  <w:marRight w:val="0"/>
                  <w:marTop w:val="0"/>
                  <w:marBottom w:val="0"/>
                  <w:divBdr>
                    <w:top w:val="none" w:sz="0" w:space="0" w:color="auto"/>
                    <w:left w:val="none" w:sz="0" w:space="0" w:color="auto"/>
                    <w:bottom w:val="none" w:sz="0" w:space="0" w:color="auto"/>
                    <w:right w:val="none" w:sz="0" w:space="0" w:color="auto"/>
                  </w:divBdr>
                </w:div>
                <w:div w:id="2134590664">
                  <w:marLeft w:val="640"/>
                  <w:marRight w:val="0"/>
                  <w:marTop w:val="0"/>
                  <w:marBottom w:val="0"/>
                  <w:divBdr>
                    <w:top w:val="none" w:sz="0" w:space="0" w:color="auto"/>
                    <w:left w:val="none" w:sz="0" w:space="0" w:color="auto"/>
                    <w:bottom w:val="none" w:sz="0" w:space="0" w:color="auto"/>
                    <w:right w:val="none" w:sz="0" w:space="0" w:color="auto"/>
                  </w:divBdr>
                </w:div>
              </w:divsChild>
            </w:div>
            <w:div w:id="2093118642">
              <w:marLeft w:val="0"/>
              <w:marRight w:val="0"/>
              <w:marTop w:val="0"/>
              <w:marBottom w:val="0"/>
              <w:divBdr>
                <w:top w:val="none" w:sz="0" w:space="0" w:color="auto"/>
                <w:left w:val="none" w:sz="0" w:space="0" w:color="auto"/>
                <w:bottom w:val="none" w:sz="0" w:space="0" w:color="auto"/>
                <w:right w:val="none" w:sz="0" w:space="0" w:color="auto"/>
              </w:divBdr>
              <w:divsChild>
                <w:div w:id="9534112">
                  <w:marLeft w:val="640"/>
                  <w:marRight w:val="0"/>
                  <w:marTop w:val="0"/>
                  <w:marBottom w:val="0"/>
                  <w:divBdr>
                    <w:top w:val="none" w:sz="0" w:space="0" w:color="auto"/>
                    <w:left w:val="none" w:sz="0" w:space="0" w:color="auto"/>
                    <w:bottom w:val="none" w:sz="0" w:space="0" w:color="auto"/>
                    <w:right w:val="none" w:sz="0" w:space="0" w:color="auto"/>
                  </w:divBdr>
                </w:div>
                <w:div w:id="123934549">
                  <w:marLeft w:val="640"/>
                  <w:marRight w:val="0"/>
                  <w:marTop w:val="0"/>
                  <w:marBottom w:val="0"/>
                  <w:divBdr>
                    <w:top w:val="none" w:sz="0" w:space="0" w:color="auto"/>
                    <w:left w:val="none" w:sz="0" w:space="0" w:color="auto"/>
                    <w:bottom w:val="none" w:sz="0" w:space="0" w:color="auto"/>
                    <w:right w:val="none" w:sz="0" w:space="0" w:color="auto"/>
                  </w:divBdr>
                </w:div>
                <w:div w:id="211238372">
                  <w:marLeft w:val="640"/>
                  <w:marRight w:val="0"/>
                  <w:marTop w:val="0"/>
                  <w:marBottom w:val="0"/>
                  <w:divBdr>
                    <w:top w:val="none" w:sz="0" w:space="0" w:color="auto"/>
                    <w:left w:val="none" w:sz="0" w:space="0" w:color="auto"/>
                    <w:bottom w:val="none" w:sz="0" w:space="0" w:color="auto"/>
                    <w:right w:val="none" w:sz="0" w:space="0" w:color="auto"/>
                  </w:divBdr>
                </w:div>
                <w:div w:id="232932693">
                  <w:marLeft w:val="640"/>
                  <w:marRight w:val="0"/>
                  <w:marTop w:val="0"/>
                  <w:marBottom w:val="0"/>
                  <w:divBdr>
                    <w:top w:val="none" w:sz="0" w:space="0" w:color="auto"/>
                    <w:left w:val="none" w:sz="0" w:space="0" w:color="auto"/>
                    <w:bottom w:val="none" w:sz="0" w:space="0" w:color="auto"/>
                    <w:right w:val="none" w:sz="0" w:space="0" w:color="auto"/>
                  </w:divBdr>
                </w:div>
                <w:div w:id="245916937">
                  <w:marLeft w:val="640"/>
                  <w:marRight w:val="0"/>
                  <w:marTop w:val="0"/>
                  <w:marBottom w:val="0"/>
                  <w:divBdr>
                    <w:top w:val="none" w:sz="0" w:space="0" w:color="auto"/>
                    <w:left w:val="none" w:sz="0" w:space="0" w:color="auto"/>
                    <w:bottom w:val="none" w:sz="0" w:space="0" w:color="auto"/>
                    <w:right w:val="none" w:sz="0" w:space="0" w:color="auto"/>
                  </w:divBdr>
                </w:div>
                <w:div w:id="277184076">
                  <w:marLeft w:val="640"/>
                  <w:marRight w:val="0"/>
                  <w:marTop w:val="0"/>
                  <w:marBottom w:val="0"/>
                  <w:divBdr>
                    <w:top w:val="none" w:sz="0" w:space="0" w:color="auto"/>
                    <w:left w:val="none" w:sz="0" w:space="0" w:color="auto"/>
                    <w:bottom w:val="none" w:sz="0" w:space="0" w:color="auto"/>
                    <w:right w:val="none" w:sz="0" w:space="0" w:color="auto"/>
                  </w:divBdr>
                </w:div>
                <w:div w:id="333653502">
                  <w:marLeft w:val="640"/>
                  <w:marRight w:val="0"/>
                  <w:marTop w:val="0"/>
                  <w:marBottom w:val="0"/>
                  <w:divBdr>
                    <w:top w:val="none" w:sz="0" w:space="0" w:color="auto"/>
                    <w:left w:val="none" w:sz="0" w:space="0" w:color="auto"/>
                    <w:bottom w:val="none" w:sz="0" w:space="0" w:color="auto"/>
                    <w:right w:val="none" w:sz="0" w:space="0" w:color="auto"/>
                  </w:divBdr>
                </w:div>
                <w:div w:id="337931138">
                  <w:marLeft w:val="640"/>
                  <w:marRight w:val="0"/>
                  <w:marTop w:val="0"/>
                  <w:marBottom w:val="0"/>
                  <w:divBdr>
                    <w:top w:val="none" w:sz="0" w:space="0" w:color="auto"/>
                    <w:left w:val="none" w:sz="0" w:space="0" w:color="auto"/>
                    <w:bottom w:val="none" w:sz="0" w:space="0" w:color="auto"/>
                    <w:right w:val="none" w:sz="0" w:space="0" w:color="auto"/>
                  </w:divBdr>
                </w:div>
                <w:div w:id="354890223">
                  <w:marLeft w:val="640"/>
                  <w:marRight w:val="0"/>
                  <w:marTop w:val="0"/>
                  <w:marBottom w:val="0"/>
                  <w:divBdr>
                    <w:top w:val="none" w:sz="0" w:space="0" w:color="auto"/>
                    <w:left w:val="none" w:sz="0" w:space="0" w:color="auto"/>
                    <w:bottom w:val="none" w:sz="0" w:space="0" w:color="auto"/>
                    <w:right w:val="none" w:sz="0" w:space="0" w:color="auto"/>
                  </w:divBdr>
                </w:div>
                <w:div w:id="491525319">
                  <w:marLeft w:val="640"/>
                  <w:marRight w:val="0"/>
                  <w:marTop w:val="0"/>
                  <w:marBottom w:val="0"/>
                  <w:divBdr>
                    <w:top w:val="none" w:sz="0" w:space="0" w:color="auto"/>
                    <w:left w:val="none" w:sz="0" w:space="0" w:color="auto"/>
                    <w:bottom w:val="none" w:sz="0" w:space="0" w:color="auto"/>
                    <w:right w:val="none" w:sz="0" w:space="0" w:color="auto"/>
                  </w:divBdr>
                </w:div>
                <w:div w:id="503325490">
                  <w:marLeft w:val="640"/>
                  <w:marRight w:val="0"/>
                  <w:marTop w:val="0"/>
                  <w:marBottom w:val="0"/>
                  <w:divBdr>
                    <w:top w:val="none" w:sz="0" w:space="0" w:color="auto"/>
                    <w:left w:val="none" w:sz="0" w:space="0" w:color="auto"/>
                    <w:bottom w:val="none" w:sz="0" w:space="0" w:color="auto"/>
                    <w:right w:val="none" w:sz="0" w:space="0" w:color="auto"/>
                  </w:divBdr>
                </w:div>
                <w:div w:id="508522022">
                  <w:marLeft w:val="640"/>
                  <w:marRight w:val="0"/>
                  <w:marTop w:val="0"/>
                  <w:marBottom w:val="0"/>
                  <w:divBdr>
                    <w:top w:val="none" w:sz="0" w:space="0" w:color="auto"/>
                    <w:left w:val="none" w:sz="0" w:space="0" w:color="auto"/>
                    <w:bottom w:val="none" w:sz="0" w:space="0" w:color="auto"/>
                    <w:right w:val="none" w:sz="0" w:space="0" w:color="auto"/>
                  </w:divBdr>
                </w:div>
                <w:div w:id="577447165">
                  <w:marLeft w:val="640"/>
                  <w:marRight w:val="0"/>
                  <w:marTop w:val="0"/>
                  <w:marBottom w:val="0"/>
                  <w:divBdr>
                    <w:top w:val="none" w:sz="0" w:space="0" w:color="auto"/>
                    <w:left w:val="none" w:sz="0" w:space="0" w:color="auto"/>
                    <w:bottom w:val="none" w:sz="0" w:space="0" w:color="auto"/>
                    <w:right w:val="none" w:sz="0" w:space="0" w:color="auto"/>
                  </w:divBdr>
                </w:div>
                <w:div w:id="718091340">
                  <w:marLeft w:val="640"/>
                  <w:marRight w:val="0"/>
                  <w:marTop w:val="0"/>
                  <w:marBottom w:val="0"/>
                  <w:divBdr>
                    <w:top w:val="none" w:sz="0" w:space="0" w:color="auto"/>
                    <w:left w:val="none" w:sz="0" w:space="0" w:color="auto"/>
                    <w:bottom w:val="none" w:sz="0" w:space="0" w:color="auto"/>
                    <w:right w:val="none" w:sz="0" w:space="0" w:color="auto"/>
                  </w:divBdr>
                </w:div>
                <w:div w:id="722677776">
                  <w:marLeft w:val="640"/>
                  <w:marRight w:val="0"/>
                  <w:marTop w:val="0"/>
                  <w:marBottom w:val="0"/>
                  <w:divBdr>
                    <w:top w:val="none" w:sz="0" w:space="0" w:color="auto"/>
                    <w:left w:val="none" w:sz="0" w:space="0" w:color="auto"/>
                    <w:bottom w:val="none" w:sz="0" w:space="0" w:color="auto"/>
                    <w:right w:val="none" w:sz="0" w:space="0" w:color="auto"/>
                  </w:divBdr>
                </w:div>
                <w:div w:id="742988741">
                  <w:marLeft w:val="640"/>
                  <w:marRight w:val="0"/>
                  <w:marTop w:val="0"/>
                  <w:marBottom w:val="0"/>
                  <w:divBdr>
                    <w:top w:val="none" w:sz="0" w:space="0" w:color="auto"/>
                    <w:left w:val="none" w:sz="0" w:space="0" w:color="auto"/>
                    <w:bottom w:val="none" w:sz="0" w:space="0" w:color="auto"/>
                    <w:right w:val="none" w:sz="0" w:space="0" w:color="auto"/>
                  </w:divBdr>
                </w:div>
                <w:div w:id="749159605">
                  <w:marLeft w:val="640"/>
                  <w:marRight w:val="0"/>
                  <w:marTop w:val="0"/>
                  <w:marBottom w:val="0"/>
                  <w:divBdr>
                    <w:top w:val="none" w:sz="0" w:space="0" w:color="auto"/>
                    <w:left w:val="none" w:sz="0" w:space="0" w:color="auto"/>
                    <w:bottom w:val="none" w:sz="0" w:space="0" w:color="auto"/>
                    <w:right w:val="none" w:sz="0" w:space="0" w:color="auto"/>
                  </w:divBdr>
                </w:div>
                <w:div w:id="764347845">
                  <w:marLeft w:val="640"/>
                  <w:marRight w:val="0"/>
                  <w:marTop w:val="0"/>
                  <w:marBottom w:val="0"/>
                  <w:divBdr>
                    <w:top w:val="none" w:sz="0" w:space="0" w:color="auto"/>
                    <w:left w:val="none" w:sz="0" w:space="0" w:color="auto"/>
                    <w:bottom w:val="none" w:sz="0" w:space="0" w:color="auto"/>
                    <w:right w:val="none" w:sz="0" w:space="0" w:color="auto"/>
                  </w:divBdr>
                </w:div>
                <w:div w:id="765885664">
                  <w:marLeft w:val="640"/>
                  <w:marRight w:val="0"/>
                  <w:marTop w:val="0"/>
                  <w:marBottom w:val="0"/>
                  <w:divBdr>
                    <w:top w:val="none" w:sz="0" w:space="0" w:color="auto"/>
                    <w:left w:val="none" w:sz="0" w:space="0" w:color="auto"/>
                    <w:bottom w:val="none" w:sz="0" w:space="0" w:color="auto"/>
                    <w:right w:val="none" w:sz="0" w:space="0" w:color="auto"/>
                  </w:divBdr>
                </w:div>
                <w:div w:id="863203653">
                  <w:marLeft w:val="640"/>
                  <w:marRight w:val="0"/>
                  <w:marTop w:val="0"/>
                  <w:marBottom w:val="0"/>
                  <w:divBdr>
                    <w:top w:val="none" w:sz="0" w:space="0" w:color="auto"/>
                    <w:left w:val="none" w:sz="0" w:space="0" w:color="auto"/>
                    <w:bottom w:val="none" w:sz="0" w:space="0" w:color="auto"/>
                    <w:right w:val="none" w:sz="0" w:space="0" w:color="auto"/>
                  </w:divBdr>
                </w:div>
                <w:div w:id="882135177">
                  <w:marLeft w:val="640"/>
                  <w:marRight w:val="0"/>
                  <w:marTop w:val="0"/>
                  <w:marBottom w:val="0"/>
                  <w:divBdr>
                    <w:top w:val="none" w:sz="0" w:space="0" w:color="auto"/>
                    <w:left w:val="none" w:sz="0" w:space="0" w:color="auto"/>
                    <w:bottom w:val="none" w:sz="0" w:space="0" w:color="auto"/>
                    <w:right w:val="none" w:sz="0" w:space="0" w:color="auto"/>
                  </w:divBdr>
                </w:div>
                <w:div w:id="883326272">
                  <w:marLeft w:val="640"/>
                  <w:marRight w:val="0"/>
                  <w:marTop w:val="0"/>
                  <w:marBottom w:val="0"/>
                  <w:divBdr>
                    <w:top w:val="none" w:sz="0" w:space="0" w:color="auto"/>
                    <w:left w:val="none" w:sz="0" w:space="0" w:color="auto"/>
                    <w:bottom w:val="none" w:sz="0" w:space="0" w:color="auto"/>
                    <w:right w:val="none" w:sz="0" w:space="0" w:color="auto"/>
                  </w:divBdr>
                </w:div>
                <w:div w:id="911934024">
                  <w:marLeft w:val="640"/>
                  <w:marRight w:val="0"/>
                  <w:marTop w:val="0"/>
                  <w:marBottom w:val="0"/>
                  <w:divBdr>
                    <w:top w:val="none" w:sz="0" w:space="0" w:color="auto"/>
                    <w:left w:val="none" w:sz="0" w:space="0" w:color="auto"/>
                    <w:bottom w:val="none" w:sz="0" w:space="0" w:color="auto"/>
                    <w:right w:val="none" w:sz="0" w:space="0" w:color="auto"/>
                  </w:divBdr>
                </w:div>
                <w:div w:id="950822741">
                  <w:marLeft w:val="640"/>
                  <w:marRight w:val="0"/>
                  <w:marTop w:val="0"/>
                  <w:marBottom w:val="0"/>
                  <w:divBdr>
                    <w:top w:val="none" w:sz="0" w:space="0" w:color="auto"/>
                    <w:left w:val="none" w:sz="0" w:space="0" w:color="auto"/>
                    <w:bottom w:val="none" w:sz="0" w:space="0" w:color="auto"/>
                    <w:right w:val="none" w:sz="0" w:space="0" w:color="auto"/>
                  </w:divBdr>
                </w:div>
                <w:div w:id="1015882503">
                  <w:marLeft w:val="640"/>
                  <w:marRight w:val="0"/>
                  <w:marTop w:val="0"/>
                  <w:marBottom w:val="0"/>
                  <w:divBdr>
                    <w:top w:val="none" w:sz="0" w:space="0" w:color="auto"/>
                    <w:left w:val="none" w:sz="0" w:space="0" w:color="auto"/>
                    <w:bottom w:val="none" w:sz="0" w:space="0" w:color="auto"/>
                    <w:right w:val="none" w:sz="0" w:space="0" w:color="auto"/>
                  </w:divBdr>
                </w:div>
                <w:div w:id="1022433786">
                  <w:marLeft w:val="640"/>
                  <w:marRight w:val="0"/>
                  <w:marTop w:val="0"/>
                  <w:marBottom w:val="0"/>
                  <w:divBdr>
                    <w:top w:val="none" w:sz="0" w:space="0" w:color="auto"/>
                    <w:left w:val="none" w:sz="0" w:space="0" w:color="auto"/>
                    <w:bottom w:val="none" w:sz="0" w:space="0" w:color="auto"/>
                    <w:right w:val="none" w:sz="0" w:space="0" w:color="auto"/>
                  </w:divBdr>
                </w:div>
                <w:div w:id="1086808477">
                  <w:marLeft w:val="640"/>
                  <w:marRight w:val="0"/>
                  <w:marTop w:val="0"/>
                  <w:marBottom w:val="0"/>
                  <w:divBdr>
                    <w:top w:val="none" w:sz="0" w:space="0" w:color="auto"/>
                    <w:left w:val="none" w:sz="0" w:space="0" w:color="auto"/>
                    <w:bottom w:val="none" w:sz="0" w:space="0" w:color="auto"/>
                    <w:right w:val="none" w:sz="0" w:space="0" w:color="auto"/>
                  </w:divBdr>
                </w:div>
                <w:div w:id="1115709273">
                  <w:marLeft w:val="640"/>
                  <w:marRight w:val="0"/>
                  <w:marTop w:val="0"/>
                  <w:marBottom w:val="0"/>
                  <w:divBdr>
                    <w:top w:val="none" w:sz="0" w:space="0" w:color="auto"/>
                    <w:left w:val="none" w:sz="0" w:space="0" w:color="auto"/>
                    <w:bottom w:val="none" w:sz="0" w:space="0" w:color="auto"/>
                    <w:right w:val="none" w:sz="0" w:space="0" w:color="auto"/>
                  </w:divBdr>
                </w:div>
                <w:div w:id="1152941453">
                  <w:marLeft w:val="640"/>
                  <w:marRight w:val="0"/>
                  <w:marTop w:val="0"/>
                  <w:marBottom w:val="0"/>
                  <w:divBdr>
                    <w:top w:val="none" w:sz="0" w:space="0" w:color="auto"/>
                    <w:left w:val="none" w:sz="0" w:space="0" w:color="auto"/>
                    <w:bottom w:val="none" w:sz="0" w:space="0" w:color="auto"/>
                    <w:right w:val="none" w:sz="0" w:space="0" w:color="auto"/>
                  </w:divBdr>
                </w:div>
                <w:div w:id="1184711043">
                  <w:marLeft w:val="640"/>
                  <w:marRight w:val="0"/>
                  <w:marTop w:val="0"/>
                  <w:marBottom w:val="0"/>
                  <w:divBdr>
                    <w:top w:val="none" w:sz="0" w:space="0" w:color="auto"/>
                    <w:left w:val="none" w:sz="0" w:space="0" w:color="auto"/>
                    <w:bottom w:val="none" w:sz="0" w:space="0" w:color="auto"/>
                    <w:right w:val="none" w:sz="0" w:space="0" w:color="auto"/>
                  </w:divBdr>
                </w:div>
                <w:div w:id="1191991949">
                  <w:marLeft w:val="640"/>
                  <w:marRight w:val="0"/>
                  <w:marTop w:val="0"/>
                  <w:marBottom w:val="0"/>
                  <w:divBdr>
                    <w:top w:val="none" w:sz="0" w:space="0" w:color="auto"/>
                    <w:left w:val="none" w:sz="0" w:space="0" w:color="auto"/>
                    <w:bottom w:val="none" w:sz="0" w:space="0" w:color="auto"/>
                    <w:right w:val="none" w:sz="0" w:space="0" w:color="auto"/>
                  </w:divBdr>
                </w:div>
                <w:div w:id="1216702386">
                  <w:marLeft w:val="640"/>
                  <w:marRight w:val="0"/>
                  <w:marTop w:val="0"/>
                  <w:marBottom w:val="0"/>
                  <w:divBdr>
                    <w:top w:val="none" w:sz="0" w:space="0" w:color="auto"/>
                    <w:left w:val="none" w:sz="0" w:space="0" w:color="auto"/>
                    <w:bottom w:val="none" w:sz="0" w:space="0" w:color="auto"/>
                    <w:right w:val="none" w:sz="0" w:space="0" w:color="auto"/>
                  </w:divBdr>
                </w:div>
                <w:div w:id="1272854352">
                  <w:marLeft w:val="640"/>
                  <w:marRight w:val="0"/>
                  <w:marTop w:val="0"/>
                  <w:marBottom w:val="0"/>
                  <w:divBdr>
                    <w:top w:val="none" w:sz="0" w:space="0" w:color="auto"/>
                    <w:left w:val="none" w:sz="0" w:space="0" w:color="auto"/>
                    <w:bottom w:val="none" w:sz="0" w:space="0" w:color="auto"/>
                    <w:right w:val="none" w:sz="0" w:space="0" w:color="auto"/>
                  </w:divBdr>
                </w:div>
                <w:div w:id="1312174895">
                  <w:marLeft w:val="640"/>
                  <w:marRight w:val="0"/>
                  <w:marTop w:val="0"/>
                  <w:marBottom w:val="0"/>
                  <w:divBdr>
                    <w:top w:val="none" w:sz="0" w:space="0" w:color="auto"/>
                    <w:left w:val="none" w:sz="0" w:space="0" w:color="auto"/>
                    <w:bottom w:val="none" w:sz="0" w:space="0" w:color="auto"/>
                    <w:right w:val="none" w:sz="0" w:space="0" w:color="auto"/>
                  </w:divBdr>
                </w:div>
                <w:div w:id="1397976271">
                  <w:marLeft w:val="640"/>
                  <w:marRight w:val="0"/>
                  <w:marTop w:val="0"/>
                  <w:marBottom w:val="0"/>
                  <w:divBdr>
                    <w:top w:val="none" w:sz="0" w:space="0" w:color="auto"/>
                    <w:left w:val="none" w:sz="0" w:space="0" w:color="auto"/>
                    <w:bottom w:val="none" w:sz="0" w:space="0" w:color="auto"/>
                    <w:right w:val="none" w:sz="0" w:space="0" w:color="auto"/>
                  </w:divBdr>
                </w:div>
                <w:div w:id="1422679842">
                  <w:marLeft w:val="640"/>
                  <w:marRight w:val="0"/>
                  <w:marTop w:val="0"/>
                  <w:marBottom w:val="0"/>
                  <w:divBdr>
                    <w:top w:val="none" w:sz="0" w:space="0" w:color="auto"/>
                    <w:left w:val="none" w:sz="0" w:space="0" w:color="auto"/>
                    <w:bottom w:val="none" w:sz="0" w:space="0" w:color="auto"/>
                    <w:right w:val="none" w:sz="0" w:space="0" w:color="auto"/>
                  </w:divBdr>
                </w:div>
                <w:div w:id="1470856187">
                  <w:marLeft w:val="640"/>
                  <w:marRight w:val="0"/>
                  <w:marTop w:val="0"/>
                  <w:marBottom w:val="0"/>
                  <w:divBdr>
                    <w:top w:val="none" w:sz="0" w:space="0" w:color="auto"/>
                    <w:left w:val="none" w:sz="0" w:space="0" w:color="auto"/>
                    <w:bottom w:val="none" w:sz="0" w:space="0" w:color="auto"/>
                    <w:right w:val="none" w:sz="0" w:space="0" w:color="auto"/>
                  </w:divBdr>
                </w:div>
                <w:div w:id="1616404215">
                  <w:marLeft w:val="640"/>
                  <w:marRight w:val="0"/>
                  <w:marTop w:val="0"/>
                  <w:marBottom w:val="0"/>
                  <w:divBdr>
                    <w:top w:val="none" w:sz="0" w:space="0" w:color="auto"/>
                    <w:left w:val="none" w:sz="0" w:space="0" w:color="auto"/>
                    <w:bottom w:val="none" w:sz="0" w:space="0" w:color="auto"/>
                    <w:right w:val="none" w:sz="0" w:space="0" w:color="auto"/>
                  </w:divBdr>
                </w:div>
                <w:div w:id="1624311964">
                  <w:marLeft w:val="640"/>
                  <w:marRight w:val="0"/>
                  <w:marTop w:val="0"/>
                  <w:marBottom w:val="0"/>
                  <w:divBdr>
                    <w:top w:val="none" w:sz="0" w:space="0" w:color="auto"/>
                    <w:left w:val="none" w:sz="0" w:space="0" w:color="auto"/>
                    <w:bottom w:val="none" w:sz="0" w:space="0" w:color="auto"/>
                    <w:right w:val="none" w:sz="0" w:space="0" w:color="auto"/>
                  </w:divBdr>
                </w:div>
                <w:div w:id="1648974912">
                  <w:marLeft w:val="640"/>
                  <w:marRight w:val="0"/>
                  <w:marTop w:val="0"/>
                  <w:marBottom w:val="0"/>
                  <w:divBdr>
                    <w:top w:val="none" w:sz="0" w:space="0" w:color="auto"/>
                    <w:left w:val="none" w:sz="0" w:space="0" w:color="auto"/>
                    <w:bottom w:val="none" w:sz="0" w:space="0" w:color="auto"/>
                    <w:right w:val="none" w:sz="0" w:space="0" w:color="auto"/>
                  </w:divBdr>
                </w:div>
                <w:div w:id="1660813824">
                  <w:marLeft w:val="640"/>
                  <w:marRight w:val="0"/>
                  <w:marTop w:val="0"/>
                  <w:marBottom w:val="0"/>
                  <w:divBdr>
                    <w:top w:val="none" w:sz="0" w:space="0" w:color="auto"/>
                    <w:left w:val="none" w:sz="0" w:space="0" w:color="auto"/>
                    <w:bottom w:val="none" w:sz="0" w:space="0" w:color="auto"/>
                    <w:right w:val="none" w:sz="0" w:space="0" w:color="auto"/>
                  </w:divBdr>
                </w:div>
                <w:div w:id="1691758590">
                  <w:marLeft w:val="640"/>
                  <w:marRight w:val="0"/>
                  <w:marTop w:val="0"/>
                  <w:marBottom w:val="0"/>
                  <w:divBdr>
                    <w:top w:val="none" w:sz="0" w:space="0" w:color="auto"/>
                    <w:left w:val="none" w:sz="0" w:space="0" w:color="auto"/>
                    <w:bottom w:val="none" w:sz="0" w:space="0" w:color="auto"/>
                    <w:right w:val="none" w:sz="0" w:space="0" w:color="auto"/>
                  </w:divBdr>
                </w:div>
                <w:div w:id="1709836859">
                  <w:marLeft w:val="640"/>
                  <w:marRight w:val="0"/>
                  <w:marTop w:val="0"/>
                  <w:marBottom w:val="0"/>
                  <w:divBdr>
                    <w:top w:val="none" w:sz="0" w:space="0" w:color="auto"/>
                    <w:left w:val="none" w:sz="0" w:space="0" w:color="auto"/>
                    <w:bottom w:val="none" w:sz="0" w:space="0" w:color="auto"/>
                    <w:right w:val="none" w:sz="0" w:space="0" w:color="auto"/>
                  </w:divBdr>
                </w:div>
                <w:div w:id="1761371130">
                  <w:marLeft w:val="640"/>
                  <w:marRight w:val="0"/>
                  <w:marTop w:val="0"/>
                  <w:marBottom w:val="0"/>
                  <w:divBdr>
                    <w:top w:val="none" w:sz="0" w:space="0" w:color="auto"/>
                    <w:left w:val="none" w:sz="0" w:space="0" w:color="auto"/>
                    <w:bottom w:val="none" w:sz="0" w:space="0" w:color="auto"/>
                    <w:right w:val="none" w:sz="0" w:space="0" w:color="auto"/>
                  </w:divBdr>
                </w:div>
                <w:div w:id="1836217492">
                  <w:marLeft w:val="640"/>
                  <w:marRight w:val="0"/>
                  <w:marTop w:val="0"/>
                  <w:marBottom w:val="0"/>
                  <w:divBdr>
                    <w:top w:val="none" w:sz="0" w:space="0" w:color="auto"/>
                    <w:left w:val="none" w:sz="0" w:space="0" w:color="auto"/>
                    <w:bottom w:val="none" w:sz="0" w:space="0" w:color="auto"/>
                    <w:right w:val="none" w:sz="0" w:space="0" w:color="auto"/>
                  </w:divBdr>
                </w:div>
                <w:div w:id="1886485270">
                  <w:marLeft w:val="640"/>
                  <w:marRight w:val="0"/>
                  <w:marTop w:val="0"/>
                  <w:marBottom w:val="0"/>
                  <w:divBdr>
                    <w:top w:val="none" w:sz="0" w:space="0" w:color="auto"/>
                    <w:left w:val="none" w:sz="0" w:space="0" w:color="auto"/>
                    <w:bottom w:val="none" w:sz="0" w:space="0" w:color="auto"/>
                    <w:right w:val="none" w:sz="0" w:space="0" w:color="auto"/>
                  </w:divBdr>
                </w:div>
                <w:div w:id="1886940546">
                  <w:marLeft w:val="640"/>
                  <w:marRight w:val="0"/>
                  <w:marTop w:val="0"/>
                  <w:marBottom w:val="0"/>
                  <w:divBdr>
                    <w:top w:val="none" w:sz="0" w:space="0" w:color="auto"/>
                    <w:left w:val="none" w:sz="0" w:space="0" w:color="auto"/>
                    <w:bottom w:val="none" w:sz="0" w:space="0" w:color="auto"/>
                    <w:right w:val="none" w:sz="0" w:space="0" w:color="auto"/>
                  </w:divBdr>
                </w:div>
                <w:div w:id="1933125898">
                  <w:marLeft w:val="640"/>
                  <w:marRight w:val="0"/>
                  <w:marTop w:val="0"/>
                  <w:marBottom w:val="0"/>
                  <w:divBdr>
                    <w:top w:val="none" w:sz="0" w:space="0" w:color="auto"/>
                    <w:left w:val="none" w:sz="0" w:space="0" w:color="auto"/>
                    <w:bottom w:val="none" w:sz="0" w:space="0" w:color="auto"/>
                    <w:right w:val="none" w:sz="0" w:space="0" w:color="auto"/>
                  </w:divBdr>
                </w:div>
                <w:div w:id="1946426314">
                  <w:marLeft w:val="640"/>
                  <w:marRight w:val="0"/>
                  <w:marTop w:val="0"/>
                  <w:marBottom w:val="0"/>
                  <w:divBdr>
                    <w:top w:val="none" w:sz="0" w:space="0" w:color="auto"/>
                    <w:left w:val="none" w:sz="0" w:space="0" w:color="auto"/>
                    <w:bottom w:val="none" w:sz="0" w:space="0" w:color="auto"/>
                    <w:right w:val="none" w:sz="0" w:space="0" w:color="auto"/>
                  </w:divBdr>
                </w:div>
                <w:div w:id="1957979730">
                  <w:marLeft w:val="640"/>
                  <w:marRight w:val="0"/>
                  <w:marTop w:val="0"/>
                  <w:marBottom w:val="0"/>
                  <w:divBdr>
                    <w:top w:val="none" w:sz="0" w:space="0" w:color="auto"/>
                    <w:left w:val="none" w:sz="0" w:space="0" w:color="auto"/>
                    <w:bottom w:val="none" w:sz="0" w:space="0" w:color="auto"/>
                    <w:right w:val="none" w:sz="0" w:space="0" w:color="auto"/>
                  </w:divBdr>
                </w:div>
                <w:div w:id="2024941158">
                  <w:marLeft w:val="640"/>
                  <w:marRight w:val="0"/>
                  <w:marTop w:val="0"/>
                  <w:marBottom w:val="0"/>
                  <w:divBdr>
                    <w:top w:val="none" w:sz="0" w:space="0" w:color="auto"/>
                    <w:left w:val="none" w:sz="0" w:space="0" w:color="auto"/>
                    <w:bottom w:val="none" w:sz="0" w:space="0" w:color="auto"/>
                    <w:right w:val="none" w:sz="0" w:space="0" w:color="auto"/>
                  </w:divBdr>
                </w:div>
                <w:div w:id="210707472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42570850">
          <w:marLeft w:val="640"/>
          <w:marRight w:val="0"/>
          <w:marTop w:val="0"/>
          <w:marBottom w:val="0"/>
          <w:divBdr>
            <w:top w:val="none" w:sz="0" w:space="0" w:color="auto"/>
            <w:left w:val="none" w:sz="0" w:space="0" w:color="auto"/>
            <w:bottom w:val="none" w:sz="0" w:space="0" w:color="auto"/>
            <w:right w:val="none" w:sz="0" w:space="0" w:color="auto"/>
          </w:divBdr>
        </w:div>
        <w:div w:id="324404499">
          <w:marLeft w:val="640"/>
          <w:marRight w:val="0"/>
          <w:marTop w:val="0"/>
          <w:marBottom w:val="0"/>
          <w:divBdr>
            <w:top w:val="none" w:sz="0" w:space="0" w:color="auto"/>
            <w:left w:val="none" w:sz="0" w:space="0" w:color="auto"/>
            <w:bottom w:val="none" w:sz="0" w:space="0" w:color="auto"/>
            <w:right w:val="none" w:sz="0" w:space="0" w:color="auto"/>
          </w:divBdr>
        </w:div>
        <w:div w:id="355886545">
          <w:marLeft w:val="640"/>
          <w:marRight w:val="0"/>
          <w:marTop w:val="0"/>
          <w:marBottom w:val="0"/>
          <w:divBdr>
            <w:top w:val="none" w:sz="0" w:space="0" w:color="auto"/>
            <w:left w:val="none" w:sz="0" w:space="0" w:color="auto"/>
            <w:bottom w:val="none" w:sz="0" w:space="0" w:color="auto"/>
            <w:right w:val="none" w:sz="0" w:space="0" w:color="auto"/>
          </w:divBdr>
        </w:div>
        <w:div w:id="383917962">
          <w:marLeft w:val="640"/>
          <w:marRight w:val="0"/>
          <w:marTop w:val="0"/>
          <w:marBottom w:val="0"/>
          <w:divBdr>
            <w:top w:val="none" w:sz="0" w:space="0" w:color="auto"/>
            <w:left w:val="none" w:sz="0" w:space="0" w:color="auto"/>
            <w:bottom w:val="none" w:sz="0" w:space="0" w:color="auto"/>
            <w:right w:val="none" w:sz="0" w:space="0" w:color="auto"/>
          </w:divBdr>
        </w:div>
        <w:div w:id="432676345">
          <w:marLeft w:val="640"/>
          <w:marRight w:val="0"/>
          <w:marTop w:val="0"/>
          <w:marBottom w:val="0"/>
          <w:divBdr>
            <w:top w:val="none" w:sz="0" w:space="0" w:color="auto"/>
            <w:left w:val="none" w:sz="0" w:space="0" w:color="auto"/>
            <w:bottom w:val="none" w:sz="0" w:space="0" w:color="auto"/>
            <w:right w:val="none" w:sz="0" w:space="0" w:color="auto"/>
          </w:divBdr>
        </w:div>
        <w:div w:id="481971815">
          <w:marLeft w:val="640"/>
          <w:marRight w:val="0"/>
          <w:marTop w:val="0"/>
          <w:marBottom w:val="0"/>
          <w:divBdr>
            <w:top w:val="none" w:sz="0" w:space="0" w:color="auto"/>
            <w:left w:val="none" w:sz="0" w:space="0" w:color="auto"/>
            <w:bottom w:val="none" w:sz="0" w:space="0" w:color="auto"/>
            <w:right w:val="none" w:sz="0" w:space="0" w:color="auto"/>
          </w:divBdr>
        </w:div>
        <w:div w:id="536242010">
          <w:marLeft w:val="640"/>
          <w:marRight w:val="0"/>
          <w:marTop w:val="0"/>
          <w:marBottom w:val="0"/>
          <w:divBdr>
            <w:top w:val="none" w:sz="0" w:space="0" w:color="auto"/>
            <w:left w:val="none" w:sz="0" w:space="0" w:color="auto"/>
            <w:bottom w:val="none" w:sz="0" w:space="0" w:color="auto"/>
            <w:right w:val="none" w:sz="0" w:space="0" w:color="auto"/>
          </w:divBdr>
        </w:div>
        <w:div w:id="637732569">
          <w:marLeft w:val="640"/>
          <w:marRight w:val="0"/>
          <w:marTop w:val="0"/>
          <w:marBottom w:val="0"/>
          <w:divBdr>
            <w:top w:val="none" w:sz="0" w:space="0" w:color="auto"/>
            <w:left w:val="none" w:sz="0" w:space="0" w:color="auto"/>
            <w:bottom w:val="none" w:sz="0" w:space="0" w:color="auto"/>
            <w:right w:val="none" w:sz="0" w:space="0" w:color="auto"/>
          </w:divBdr>
        </w:div>
        <w:div w:id="643891396">
          <w:marLeft w:val="640"/>
          <w:marRight w:val="0"/>
          <w:marTop w:val="0"/>
          <w:marBottom w:val="0"/>
          <w:divBdr>
            <w:top w:val="none" w:sz="0" w:space="0" w:color="auto"/>
            <w:left w:val="none" w:sz="0" w:space="0" w:color="auto"/>
            <w:bottom w:val="none" w:sz="0" w:space="0" w:color="auto"/>
            <w:right w:val="none" w:sz="0" w:space="0" w:color="auto"/>
          </w:divBdr>
        </w:div>
        <w:div w:id="644093496">
          <w:marLeft w:val="640"/>
          <w:marRight w:val="0"/>
          <w:marTop w:val="0"/>
          <w:marBottom w:val="0"/>
          <w:divBdr>
            <w:top w:val="none" w:sz="0" w:space="0" w:color="auto"/>
            <w:left w:val="none" w:sz="0" w:space="0" w:color="auto"/>
            <w:bottom w:val="none" w:sz="0" w:space="0" w:color="auto"/>
            <w:right w:val="none" w:sz="0" w:space="0" w:color="auto"/>
          </w:divBdr>
        </w:div>
        <w:div w:id="677391609">
          <w:marLeft w:val="640"/>
          <w:marRight w:val="0"/>
          <w:marTop w:val="0"/>
          <w:marBottom w:val="0"/>
          <w:divBdr>
            <w:top w:val="none" w:sz="0" w:space="0" w:color="auto"/>
            <w:left w:val="none" w:sz="0" w:space="0" w:color="auto"/>
            <w:bottom w:val="none" w:sz="0" w:space="0" w:color="auto"/>
            <w:right w:val="none" w:sz="0" w:space="0" w:color="auto"/>
          </w:divBdr>
        </w:div>
        <w:div w:id="685406434">
          <w:marLeft w:val="640"/>
          <w:marRight w:val="0"/>
          <w:marTop w:val="0"/>
          <w:marBottom w:val="0"/>
          <w:divBdr>
            <w:top w:val="none" w:sz="0" w:space="0" w:color="auto"/>
            <w:left w:val="none" w:sz="0" w:space="0" w:color="auto"/>
            <w:bottom w:val="none" w:sz="0" w:space="0" w:color="auto"/>
            <w:right w:val="none" w:sz="0" w:space="0" w:color="auto"/>
          </w:divBdr>
        </w:div>
        <w:div w:id="719286769">
          <w:marLeft w:val="640"/>
          <w:marRight w:val="0"/>
          <w:marTop w:val="0"/>
          <w:marBottom w:val="0"/>
          <w:divBdr>
            <w:top w:val="none" w:sz="0" w:space="0" w:color="auto"/>
            <w:left w:val="none" w:sz="0" w:space="0" w:color="auto"/>
            <w:bottom w:val="none" w:sz="0" w:space="0" w:color="auto"/>
            <w:right w:val="none" w:sz="0" w:space="0" w:color="auto"/>
          </w:divBdr>
        </w:div>
        <w:div w:id="770856861">
          <w:marLeft w:val="640"/>
          <w:marRight w:val="0"/>
          <w:marTop w:val="0"/>
          <w:marBottom w:val="0"/>
          <w:divBdr>
            <w:top w:val="none" w:sz="0" w:space="0" w:color="auto"/>
            <w:left w:val="none" w:sz="0" w:space="0" w:color="auto"/>
            <w:bottom w:val="none" w:sz="0" w:space="0" w:color="auto"/>
            <w:right w:val="none" w:sz="0" w:space="0" w:color="auto"/>
          </w:divBdr>
        </w:div>
        <w:div w:id="880551911">
          <w:marLeft w:val="640"/>
          <w:marRight w:val="0"/>
          <w:marTop w:val="0"/>
          <w:marBottom w:val="0"/>
          <w:divBdr>
            <w:top w:val="none" w:sz="0" w:space="0" w:color="auto"/>
            <w:left w:val="none" w:sz="0" w:space="0" w:color="auto"/>
            <w:bottom w:val="none" w:sz="0" w:space="0" w:color="auto"/>
            <w:right w:val="none" w:sz="0" w:space="0" w:color="auto"/>
          </w:divBdr>
        </w:div>
        <w:div w:id="888344540">
          <w:marLeft w:val="640"/>
          <w:marRight w:val="0"/>
          <w:marTop w:val="0"/>
          <w:marBottom w:val="0"/>
          <w:divBdr>
            <w:top w:val="none" w:sz="0" w:space="0" w:color="auto"/>
            <w:left w:val="none" w:sz="0" w:space="0" w:color="auto"/>
            <w:bottom w:val="none" w:sz="0" w:space="0" w:color="auto"/>
            <w:right w:val="none" w:sz="0" w:space="0" w:color="auto"/>
          </w:divBdr>
        </w:div>
        <w:div w:id="940986583">
          <w:marLeft w:val="640"/>
          <w:marRight w:val="0"/>
          <w:marTop w:val="0"/>
          <w:marBottom w:val="0"/>
          <w:divBdr>
            <w:top w:val="none" w:sz="0" w:space="0" w:color="auto"/>
            <w:left w:val="none" w:sz="0" w:space="0" w:color="auto"/>
            <w:bottom w:val="none" w:sz="0" w:space="0" w:color="auto"/>
            <w:right w:val="none" w:sz="0" w:space="0" w:color="auto"/>
          </w:divBdr>
        </w:div>
        <w:div w:id="954869754">
          <w:marLeft w:val="640"/>
          <w:marRight w:val="0"/>
          <w:marTop w:val="0"/>
          <w:marBottom w:val="0"/>
          <w:divBdr>
            <w:top w:val="none" w:sz="0" w:space="0" w:color="auto"/>
            <w:left w:val="none" w:sz="0" w:space="0" w:color="auto"/>
            <w:bottom w:val="none" w:sz="0" w:space="0" w:color="auto"/>
            <w:right w:val="none" w:sz="0" w:space="0" w:color="auto"/>
          </w:divBdr>
        </w:div>
        <w:div w:id="1020929643">
          <w:marLeft w:val="640"/>
          <w:marRight w:val="0"/>
          <w:marTop w:val="0"/>
          <w:marBottom w:val="0"/>
          <w:divBdr>
            <w:top w:val="none" w:sz="0" w:space="0" w:color="auto"/>
            <w:left w:val="none" w:sz="0" w:space="0" w:color="auto"/>
            <w:bottom w:val="none" w:sz="0" w:space="0" w:color="auto"/>
            <w:right w:val="none" w:sz="0" w:space="0" w:color="auto"/>
          </w:divBdr>
        </w:div>
        <w:div w:id="1187911633">
          <w:marLeft w:val="640"/>
          <w:marRight w:val="0"/>
          <w:marTop w:val="0"/>
          <w:marBottom w:val="0"/>
          <w:divBdr>
            <w:top w:val="none" w:sz="0" w:space="0" w:color="auto"/>
            <w:left w:val="none" w:sz="0" w:space="0" w:color="auto"/>
            <w:bottom w:val="none" w:sz="0" w:space="0" w:color="auto"/>
            <w:right w:val="none" w:sz="0" w:space="0" w:color="auto"/>
          </w:divBdr>
        </w:div>
        <w:div w:id="1210923763">
          <w:marLeft w:val="640"/>
          <w:marRight w:val="0"/>
          <w:marTop w:val="0"/>
          <w:marBottom w:val="0"/>
          <w:divBdr>
            <w:top w:val="none" w:sz="0" w:space="0" w:color="auto"/>
            <w:left w:val="none" w:sz="0" w:space="0" w:color="auto"/>
            <w:bottom w:val="none" w:sz="0" w:space="0" w:color="auto"/>
            <w:right w:val="none" w:sz="0" w:space="0" w:color="auto"/>
          </w:divBdr>
        </w:div>
        <w:div w:id="1218779133">
          <w:marLeft w:val="640"/>
          <w:marRight w:val="0"/>
          <w:marTop w:val="0"/>
          <w:marBottom w:val="0"/>
          <w:divBdr>
            <w:top w:val="none" w:sz="0" w:space="0" w:color="auto"/>
            <w:left w:val="none" w:sz="0" w:space="0" w:color="auto"/>
            <w:bottom w:val="none" w:sz="0" w:space="0" w:color="auto"/>
            <w:right w:val="none" w:sz="0" w:space="0" w:color="auto"/>
          </w:divBdr>
        </w:div>
        <w:div w:id="1230312315">
          <w:marLeft w:val="640"/>
          <w:marRight w:val="0"/>
          <w:marTop w:val="0"/>
          <w:marBottom w:val="0"/>
          <w:divBdr>
            <w:top w:val="none" w:sz="0" w:space="0" w:color="auto"/>
            <w:left w:val="none" w:sz="0" w:space="0" w:color="auto"/>
            <w:bottom w:val="none" w:sz="0" w:space="0" w:color="auto"/>
            <w:right w:val="none" w:sz="0" w:space="0" w:color="auto"/>
          </w:divBdr>
        </w:div>
        <w:div w:id="1274904509">
          <w:marLeft w:val="640"/>
          <w:marRight w:val="0"/>
          <w:marTop w:val="0"/>
          <w:marBottom w:val="0"/>
          <w:divBdr>
            <w:top w:val="none" w:sz="0" w:space="0" w:color="auto"/>
            <w:left w:val="none" w:sz="0" w:space="0" w:color="auto"/>
            <w:bottom w:val="none" w:sz="0" w:space="0" w:color="auto"/>
            <w:right w:val="none" w:sz="0" w:space="0" w:color="auto"/>
          </w:divBdr>
        </w:div>
        <w:div w:id="1363674729">
          <w:marLeft w:val="640"/>
          <w:marRight w:val="0"/>
          <w:marTop w:val="0"/>
          <w:marBottom w:val="0"/>
          <w:divBdr>
            <w:top w:val="none" w:sz="0" w:space="0" w:color="auto"/>
            <w:left w:val="none" w:sz="0" w:space="0" w:color="auto"/>
            <w:bottom w:val="none" w:sz="0" w:space="0" w:color="auto"/>
            <w:right w:val="none" w:sz="0" w:space="0" w:color="auto"/>
          </w:divBdr>
        </w:div>
        <w:div w:id="1379208324">
          <w:marLeft w:val="640"/>
          <w:marRight w:val="0"/>
          <w:marTop w:val="0"/>
          <w:marBottom w:val="0"/>
          <w:divBdr>
            <w:top w:val="none" w:sz="0" w:space="0" w:color="auto"/>
            <w:left w:val="none" w:sz="0" w:space="0" w:color="auto"/>
            <w:bottom w:val="none" w:sz="0" w:space="0" w:color="auto"/>
            <w:right w:val="none" w:sz="0" w:space="0" w:color="auto"/>
          </w:divBdr>
        </w:div>
        <w:div w:id="1477145434">
          <w:marLeft w:val="640"/>
          <w:marRight w:val="0"/>
          <w:marTop w:val="0"/>
          <w:marBottom w:val="0"/>
          <w:divBdr>
            <w:top w:val="none" w:sz="0" w:space="0" w:color="auto"/>
            <w:left w:val="none" w:sz="0" w:space="0" w:color="auto"/>
            <w:bottom w:val="none" w:sz="0" w:space="0" w:color="auto"/>
            <w:right w:val="none" w:sz="0" w:space="0" w:color="auto"/>
          </w:divBdr>
        </w:div>
        <w:div w:id="1492256819">
          <w:marLeft w:val="640"/>
          <w:marRight w:val="0"/>
          <w:marTop w:val="0"/>
          <w:marBottom w:val="0"/>
          <w:divBdr>
            <w:top w:val="none" w:sz="0" w:space="0" w:color="auto"/>
            <w:left w:val="none" w:sz="0" w:space="0" w:color="auto"/>
            <w:bottom w:val="none" w:sz="0" w:space="0" w:color="auto"/>
            <w:right w:val="none" w:sz="0" w:space="0" w:color="auto"/>
          </w:divBdr>
        </w:div>
        <w:div w:id="1522822426">
          <w:marLeft w:val="640"/>
          <w:marRight w:val="0"/>
          <w:marTop w:val="0"/>
          <w:marBottom w:val="0"/>
          <w:divBdr>
            <w:top w:val="none" w:sz="0" w:space="0" w:color="auto"/>
            <w:left w:val="none" w:sz="0" w:space="0" w:color="auto"/>
            <w:bottom w:val="none" w:sz="0" w:space="0" w:color="auto"/>
            <w:right w:val="none" w:sz="0" w:space="0" w:color="auto"/>
          </w:divBdr>
        </w:div>
        <w:div w:id="1563708423">
          <w:marLeft w:val="640"/>
          <w:marRight w:val="0"/>
          <w:marTop w:val="0"/>
          <w:marBottom w:val="0"/>
          <w:divBdr>
            <w:top w:val="none" w:sz="0" w:space="0" w:color="auto"/>
            <w:left w:val="none" w:sz="0" w:space="0" w:color="auto"/>
            <w:bottom w:val="none" w:sz="0" w:space="0" w:color="auto"/>
            <w:right w:val="none" w:sz="0" w:space="0" w:color="auto"/>
          </w:divBdr>
        </w:div>
        <w:div w:id="1589190104">
          <w:marLeft w:val="640"/>
          <w:marRight w:val="0"/>
          <w:marTop w:val="0"/>
          <w:marBottom w:val="0"/>
          <w:divBdr>
            <w:top w:val="none" w:sz="0" w:space="0" w:color="auto"/>
            <w:left w:val="none" w:sz="0" w:space="0" w:color="auto"/>
            <w:bottom w:val="none" w:sz="0" w:space="0" w:color="auto"/>
            <w:right w:val="none" w:sz="0" w:space="0" w:color="auto"/>
          </w:divBdr>
        </w:div>
        <w:div w:id="1644196127">
          <w:marLeft w:val="640"/>
          <w:marRight w:val="0"/>
          <w:marTop w:val="0"/>
          <w:marBottom w:val="0"/>
          <w:divBdr>
            <w:top w:val="none" w:sz="0" w:space="0" w:color="auto"/>
            <w:left w:val="none" w:sz="0" w:space="0" w:color="auto"/>
            <w:bottom w:val="none" w:sz="0" w:space="0" w:color="auto"/>
            <w:right w:val="none" w:sz="0" w:space="0" w:color="auto"/>
          </w:divBdr>
        </w:div>
        <w:div w:id="1666935291">
          <w:marLeft w:val="640"/>
          <w:marRight w:val="0"/>
          <w:marTop w:val="0"/>
          <w:marBottom w:val="0"/>
          <w:divBdr>
            <w:top w:val="none" w:sz="0" w:space="0" w:color="auto"/>
            <w:left w:val="none" w:sz="0" w:space="0" w:color="auto"/>
            <w:bottom w:val="none" w:sz="0" w:space="0" w:color="auto"/>
            <w:right w:val="none" w:sz="0" w:space="0" w:color="auto"/>
          </w:divBdr>
        </w:div>
        <w:div w:id="1668092581">
          <w:marLeft w:val="640"/>
          <w:marRight w:val="0"/>
          <w:marTop w:val="0"/>
          <w:marBottom w:val="0"/>
          <w:divBdr>
            <w:top w:val="none" w:sz="0" w:space="0" w:color="auto"/>
            <w:left w:val="none" w:sz="0" w:space="0" w:color="auto"/>
            <w:bottom w:val="none" w:sz="0" w:space="0" w:color="auto"/>
            <w:right w:val="none" w:sz="0" w:space="0" w:color="auto"/>
          </w:divBdr>
        </w:div>
        <w:div w:id="1686322845">
          <w:marLeft w:val="640"/>
          <w:marRight w:val="0"/>
          <w:marTop w:val="0"/>
          <w:marBottom w:val="0"/>
          <w:divBdr>
            <w:top w:val="none" w:sz="0" w:space="0" w:color="auto"/>
            <w:left w:val="none" w:sz="0" w:space="0" w:color="auto"/>
            <w:bottom w:val="none" w:sz="0" w:space="0" w:color="auto"/>
            <w:right w:val="none" w:sz="0" w:space="0" w:color="auto"/>
          </w:divBdr>
        </w:div>
        <w:div w:id="1714840793">
          <w:marLeft w:val="640"/>
          <w:marRight w:val="0"/>
          <w:marTop w:val="0"/>
          <w:marBottom w:val="0"/>
          <w:divBdr>
            <w:top w:val="none" w:sz="0" w:space="0" w:color="auto"/>
            <w:left w:val="none" w:sz="0" w:space="0" w:color="auto"/>
            <w:bottom w:val="none" w:sz="0" w:space="0" w:color="auto"/>
            <w:right w:val="none" w:sz="0" w:space="0" w:color="auto"/>
          </w:divBdr>
        </w:div>
        <w:div w:id="1715156631">
          <w:marLeft w:val="640"/>
          <w:marRight w:val="0"/>
          <w:marTop w:val="0"/>
          <w:marBottom w:val="0"/>
          <w:divBdr>
            <w:top w:val="none" w:sz="0" w:space="0" w:color="auto"/>
            <w:left w:val="none" w:sz="0" w:space="0" w:color="auto"/>
            <w:bottom w:val="none" w:sz="0" w:space="0" w:color="auto"/>
            <w:right w:val="none" w:sz="0" w:space="0" w:color="auto"/>
          </w:divBdr>
        </w:div>
        <w:div w:id="1721242373">
          <w:marLeft w:val="640"/>
          <w:marRight w:val="0"/>
          <w:marTop w:val="0"/>
          <w:marBottom w:val="0"/>
          <w:divBdr>
            <w:top w:val="none" w:sz="0" w:space="0" w:color="auto"/>
            <w:left w:val="none" w:sz="0" w:space="0" w:color="auto"/>
            <w:bottom w:val="none" w:sz="0" w:space="0" w:color="auto"/>
            <w:right w:val="none" w:sz="0" w:space="0" w:color="auto"/>
          </w:divBdr>
        </w:div>
        <w:div w:id="1736515503">
          <w:marLeft w:val="640"/>
          <w:marRight w:val="0"/>
          <w:marTop w:val="0"/>
          <w:marBottom w:val="0"/>
          <w:divBdr>
            <w:top w:val="none" w:sz="0" w:space="0" w:color="auto"/>
            <w:left w:val="none" w:sz="0" w:space="0" w:color="auto"/>
            <w:bottom w:val="none" w:sz="0" w:space="0" w:color="auto"/>
            <w:right w:val="none" w:sz="0" w:space="0" w:color="auto"/>
          </w:divBdr>
        </w:div>
        <w:div w:id="1773162867">
          <w:marLeft w:val="640"/>
          <w:marRight w:val="0"/>
          <w:marTop w:val="0"/>
          <w:marBottom w:val="0"/>
          <w:divBdr>
            <w:top w:val="none" w:sz="0" w:space="0" w:color="auto"/>
            <w:left w:val="none" w:sz="0" w:space="0" w:color="auto"/>
            <w:bottom w:val="none" w:sz="0" w:space="0" w:color="auto"/>
            <w:right w:val="none" w:sz="0" w:space="0" w:color="auto"/>
          </w:divBdr>
        </w:div>
        <w:div w:id="1808275477">
          <w:marLeft w:val="640"/>
          <w:marRight w:val="0"/>
          <w:marTop w:val="0"/>
          <w:marBottom w:val="0"/>
          <w:divBdr>
            <w:top w:val="none" w:sz="0" w:space="0" w:color="auto"/>
            <w:left w:val="none" w:sz="0" w:space="0" w:color="auto"/>
            <w:bottom w:val="none" w:sz="0" w:space="0" w:color="auto"/>
            <w:right w:val="none" w:sz="0" w:space="0" w:color="auto"/>
          </w:divBdr>
        </w:div>
        <w:div w:id="1812552565">
          <w:marLeft w:val="640"/>
          <w:marRight w:val="0"/>
          <w:marTop w:val="0"/>
          <w:marBottom w:val="0"/>
          <w:divBdr>
            <w:top w:val="none" w:sz="0" w:space="0" w:color="auto"/>
            <w:left w:val="none" w:sz="0" w:space="0" w:color="auto"/>
            <w:bottom w:val="none" w:sz="0" w:space="0" w:color="auto"/>
            <w:right w:val="none" w:sz="0" w:space="0" w:color="auto"/>
          </w:divBdr>
        </w:div>
        <w:div w:id="1813867521">
          <w:marLeft w:val="640"/>
          <w:marRight w:val="0"/>
          <w:marTop w:val="0"/>
          <w:marBottom w:val="0"/>
          <w:divBdr>
            <w:top w:val="none" w:sz="0" w:space="0" w:color="auto"/>
            <w:left w:val="none" w:sz="0" w:space="0" w:color="auto"/>
            <w:bottom w:val="none" w:sz="0" w:space="0" w:color="auto"/>
            <w:right w:val="none" w:sz="0" w:space="0" w:color="auto"/>
          </w:divBdr>
        </w:div>
        <w:div w:id="1855921597">
          <w:marLeft w:val="640"/>
          <w:marRight w:val="0"/>
          <w:marTop w:val="0"/>
          <w:marBottom w:val="0"/>
          <w:divBdr>
            <w:top w:val="none" w:sz="0" w:space="0" w:color="auto"/>
            <w:left w:val="none" w:sz="0" w:space="0" w:color="auto"/>
            <w:bottom w:val="none" w:sz="0" w:space="0" w:color="auto"/>
            <w:right w:val="none" w:sz="0" w:space="0" w:color="auto"/>
          </w:divBdr>
        </w:div>
        <w:div w:id="1856188942">
          <w:marLeft w:val="640"/>
          <w:marRight w:val="0"/>
          <w:marTop w:val="0"/>
          <w:marBottom w:val="0"/>
          <w:divBdr>
            <w:top w:val="none" w:sz="0" w:space="0" w:color="auto"/>
            <w:left w:val="none" w:sz="0" w:space="0" w:color="auto"/>
            <w:bottom w:val="none" w:sz="0" w:space="0" w:color="auto"/>
            <w:right w:val="none" w:sz="0" w:space="0" w:color="auto"/>
          </w:divBdr>
        </w:div>
        <w:div w:id="1896045115">
          <w:marLeft w:val="640"/>
          <w:marRight w:val="0"/>
          <w:marTop w:val="0"/>
          <w:marBottom w:val="0"/>
          <w:divBdr>
            <w:top w:val="none" w:sz="0" w:space="0" w:color="auto"/>
            <w:left w:val="none" w:sz="0" w:space="0" w:color="auto"/>
            <w:bottom w:val="none" w:sz="0" w:space="0" w:color="auto"/>
            <w:right w:val="none" w:sz="0" w:space="0" w:color="auto"/>
          </w:divBdr>
        </w:div>
        <w:div w:id="1958291817">
          <w:marLeft w:val="640"/>
          <w:marRight w:val="0"/>
          <w:marTop w:val="0"/>
          <w:marBottom w:val="0"/>
          <w:divBdr>
            <w:top w:val="none" w:sz="0" w:space="0" w:color="auto"/>
            <w:left w:val="none" w:sz="0" w:space="0" w:color="auto"/>
            <w:bottom w:val="none" w:sz="0" w:space="0" w:color="auto"/>
            <w:right w:val="none" w:sz="0" w:space="0" w:color="auto"/>
          </w:divBdr>
        </w:div>
        <w:div w:id="1980262860">
          <w:marLeft w:val="640"/>
          <w:marRight w:val="0"/>
          <w:marTop w:val="0"/>
          <w:marBottom w:val="0"/>
          <w:divBdr>
            <w:top w:val="none" w:sz="0" w:space="0" w:color="auto"/>
            <w:left w:val="none" w:sz="0" w:space="0" w:color="auto"/>
            <w:bottom w:val="none" w:sz="0" w:space="0" w:color="auto"/>
            <w:right w:val="none" w:sz="0" w:space="0" w:color="auto"/>
          </w:divBdr>
        </w:div>
        <w:div w:id="1994328006">
          <w:marLeft w:val="640"/>
          <w:marRight w:val="0"/>
          <w:marTop w:val="0"/>
          <w:marBottom w:val="0"/>
          <w:divBdr>
            <w:top w:val="none" w:sz="0" w:space="0" w:color="auto"/>
            <w:left w:val="none" w:sz="0" w:space="0" w:color="auto"/>
            <w:bottom w:val="none" w:sz="0" w:space="0" w:color="auto"/>
            <w:right w:val="none" w:sz="0" w:space="0" w:color="auto"/>
          </w:divBdr>
        </w:div>
        <w:div w:id="2091000235">
          <w:marLeft w:val="640"/>
          <w:marRight w:val="0"/>
          <w:marTop w:val="0"/>
          <w:marBottom w:val="0"/>
          <w:divBdr>
            <w:top w:val="none" w:sz="0" w:space="0" w:color="auto"/>
            <w:left w:val="none" w:sz="0" w:space="0" w:color="auto"/>
            <w:bottom w:val="none" w:sz="0" w:space="0" w:color="auto"/>
            <w:right w:val="none" w:sz="0" w:space="0" w:color="auto"/>
          </w:divBdr>
        </w:div>
      </w:divsChild>
    </w:div>
    <w:div w:id="1821649479">
      <w:bodyDiv w:val="1"/>
      <w:marLeft w:val="0"/>
      <w:marRight w:val="0"/>
      <w:marTop w:val="0"/>
      <w:marBottom w:val="0"/>
      <w:divBdr>
        <w:top w:val="none" w:sz="0" w:space="0" w:color="auto"/>
        <w:left w:val="none" w:sz="0" w:space="0" w:color="auto"/>
        <w:bottom w:val="none" w:sz="0" w:space="0" w:color="auto"/>
        <w:right w:val="none" w:sz="0" w:space="0" w:color="auto"/>
      </w:divBdr>
    </w:div>
    <w:div w:id="1824546221">
      <w:bodyDiv w:val="1"/>
      <w:marLeft w:val="0"/>
      <w:marRight w:val="0"/>
      <w:marTop w:val="0"/>
      <w:marBottom w:val="0"/>
      <w:divBdr>
        <w:top w:val="none" w:sz="0" w:space="0" w:color="auto"/>
        <w:left w:val="none" w:sz="0" w:space="0" w:color="auto"/>
        <w:bottom w:val="none" w:sz="0" w:space="0" w:color="auto"/>
        <w:right w:val="none" w:sz="0" w:space="0" w:color="auto"/>
      </w:divBdr>
      <w:divsChild>
        <w:div w:id="129059993">
          <w:marLeft w:val="640"/>
          <w:marRight w:val="0"/>
          <w:marTop w:val="0"/>
          <w:marBottom w:val="0"/>
          <w:divBdr>
            <w:top w:val="none" w:sz="0" w:space="0" w:color="auto"/>
            <w:left w:val="none" w:sz="0" w:space="0" w:color="auto"/>
            <w:bottom w:val="none" w:sz="0" w:space="0" w:color="auto"/>
            <w:right w:val="none" w:sz="0" w:space="0" w:color="auto"/>
          </w:divBdr>
        </w:div>
        <w:div w:id="401876591">
          <w:marLeft w:val="640"/>
          <w:marRight w:val="0"/>
          <w:marTop w:val="0"/>
          <w:marBottom w:val="0"/>
          <w:divBdr>
            <w:top w:val="none" w:sz="0" w:space="0" w:color="auto"/>
            <w:left w:val="none" w:sz="0" w:space="0" w:color="auto"/>
            <w:bottom w:val="none" w:sz="0" w:space="0" w:color="auto"/>
            <w:right w:val="none" w:sz="0" w:space="0" w:color="auto"/>
          </w:divBdr>
        </w:div>
        <w:div w:id="488667507">
          <w:marLeft w:val="640"/>
          <w:marRight w:val="0"/>
          <w:marTop w:val="0"/>
          <w:marBottom w:val="0"/>
          <w:divBdr>
            <w:top w:val="none" w:sz="0" w:space="0" w:color="auto"/>
            <w:left w:val="none" w:sz="0" w:space="0" w:color="auto"/>
            <w:bottom w:val="none" w:sz="0" w:space="0" w:color="auto"/>
            <w:right w:val="none" w:sz="0" w:space="0" w:color="auto"/>
          </w:divBdr>
        </w:div>
        <w:div w:id="498889116">
          <w:marLeft w:val="640"/>
          <w:marRight w:val="0"/>
          <w:marTop w:val="0"/>
          <w:marBottom w:val="0"/>
          <w:divBdr>
            <w:top w:val="none" w:sz="0" w:space="0" w:color="auto"/>
            <w:left w:val="none" w:sz="0" w:space="0" w:color="auto"/>
            <w:bottom w:val="none" w:sz="0" w:space="0" w:color="auto"/>
            <w:right w:val="none" w:sz="0" w:space="0" w:color="auto"/>
          </w:divBdr>
        </w:div>
        <w:div w:id="550655875">
          <w:marLeft w:val="640"/>
          <w:marRight w:val="0"/>
          <w:marTop w:val="0"/>
          <w:marBottom w:val="0"/>
          <w:divBdr>
            <w:top w:val="none" w:sz="0" w:space="0" w:color="auto"/>
            <w:left w:val="none" w:sz="0" w:space="0" w:color="auto"/>
            <w:bottom w:val="none" w:sz="0" w:space="0" w:color="auto"/>
            <w:right w:val="none" w:sz="0" w:space="0" w:color="auto"/>
          </w:divBdr>
        </w:div>
        <w:div w:id="767776228">
          <w:marLeft w:val="640"/>
          <w:marRight w:val="0"/>
          <w:marTop w:val="0"/>
          <w:marBottom w:val="0"/>
          <w:divBdr>
            <w:top w:val="none" w:sz="0" w:space="0" w:color="auto"/>
            <w:left w:val="none" w:sz="0" w:space="0" w:color="auto"/>
            <w:bottom w:val="none" w:sz="0" w:space="0" w:color="auto"/>
            <w:right w:val="none" w:sz="0" w:space="0" w:color="auto"/>
          </w:divBdr>
        </w:div>
        <w:div w:id="1083844338">
          <w:marLeft w:val="640"/>
          <w:marRight w:val="0"/>
          <w:marTop w:val="0"/>
          <w:marBottom w:val="0"/>
          <w:divBdr>
            <w:top w:val="none" w:sz="0" w:space="0" w:color="auto"/>
            <w:left w:val="none" w:sz="0" w:space="0" w:color="auto"/>
            <w:bottom w:val="none" w:sz="0" w:space="0" w:color="auto"/>
            <w:right w:val="none" w:sz="0" w:space="0" w:color="auto"/>
          </w:divBdr>
        </w:div>
        <w:div w:id="1727488478">
          <w:marLeft w:val="640"/>
          <w:marRight w:val="0"/>
          <w:marTop w:val="0"/>
          <w:marBottom w:val="0"/>
          <w:divBdr>
            <w:top w:val="none" w:sz="0" w:space="0" w:color="auto"/>
            <w:left w:val="none" w:sz="0" w:space="0" w:color="auto"/>
            <w:bottom w:val="none" w:sz="0" w:space="0" w:color="auto"/>
            <w:right w:val="none" w:sz="0" w:space="0" w:color="auto"/>
          </w:divBdr>
        </w:div>
        <w:div w:id="1748261400">
          <w:marLeft w:val="640"/>
          <w:marRight w:val="0"/>
          <w:marTop w:val="0"/>
          <w:marBottom w:val="0"/>
          <w:divBdr>
            <w:top w:val="none" w:sz="0" w:space="0" w:color="auto"/>
            <w:left w:val="none" w:sz="0" w:space="0" w:color="auto"/>
            <w:bottom w:val="none" w:sz="0" w:space="0" w:color="auto"/>
            <w:right w:val="none" w:sz="0" w:space="0" w:color="auto"/>
          </w:divBdr>
        </w:div>
        <w:div w:id="1895003359">
          <w:marLeft w:val="640"/>
          <w:marRight w:val="0"/>
          <w:marTop w:val="0"/>
          <w:marBottom w:val="0"/>
          <w:divBdr>
            <w:top w:val="none" w:sz="0" w:space="0" w:color="auto"/>
            <w:left w:val="none" w:sz="0" w:space="0" w:color="auto"/>
            <w:bottom w:val="none" w:sz="0" w:space="0" w:color="auto"/>
            <w:right w:val="none" w:sz="0" w:space="0" w:color="auto"/>
          </w:divBdr>
        </w:div>
      </w:divsChild>
    </w:div>
    <w:div w:id="1886676611">
      <w:bodyDiv w:val="1"/>
      <w:marLeft w:val="0"/>
      <w:marRight w:val="0"/>
      <w:marTop w:val="0"/>
      <w:marBottom w:val="0"/>
      <w:divBdr>
        <w:top w:val="none" w:sz="0" w:space="0" w:color="auto"/>
        <w:left w:val="none" w:sz="0" w:space="0" w:color="auto"/>
        <w:bottom w:val="none" w:sz="0" w:space="0" w:color="auto"/>
        <w:right w:val="none" w:sz="0" w:space="0" w:color="auto"/>
      </w:divBdr>
      <w:divsChild>
        <w:div w:id="35979311">
          <w:marLeft w:val="640"/>
          <w:marRight w:val="0"/>
          <w:marTop w:val="0"/>
          <w:marBottom w:val="0"/>
          <w:divBdr>
            <w:top w:val="none" w:sz="0" w:space="0" w:color="auto"/>
            <w:left w:val="none" w:sz="0" w:space="0" w:color="auto"/>
            <w:bottom w:val="none" w:sz="0" w:space="0" w:color="auto"/>
            <w:right w:val="none" w:sz="0" w:space="0" w:color="auto"/>
          </w:divBdr>
        </w:div>
        <w:div w:id="77989998">
          <w:marLeft w:val="640"/>
          <w:marRight w:val="0"/>
          <w:marTop w:val="0"/>
          <w:marBottom w:val="0"/>
          <w:divBdr>
            <w:top w:val="none" w:sz="0" w:space="0" w:color="auto"/>
            <w:left w:val="none" w:sz="0" w:space="0" w:color="auto"/>
            <w:bottom w:val="none" w:sz="0" w:space="0" w:color="auto"/>
            <w:right w:val="none" w:sz="0" w:space="0" w:color="auto"/>
          </w:divBdr>
        </w:div>
        <w:div w:id="131097755">
          <w:marLeft w:val="640"/>
          <w:marRight w:val="0"/>
          <w:marTop w:val="0"/>
          <w:marBottom w:val="0"/>
          <w:divBdr>
            <w:top w:val="none" w:sz="0" w:space="0" w:color="auto"/>
            <w:left w:val="none" w:sz="0" w:space="0" w:color="auto"/>
            <w:bottom w:val="none" w:sz="0" w:space="0" w:color="auto"/>
            <w:right w:val="none" w:sz="0" w:space="0" w:color="auto"/>
          </w:divBdr>
        </w:div>
        <w:div w:id="193881382">
          <w:marLeft w:val="640"/>
          <w:marRight w:val="0"/>
          <w:marTop w:val="0"/>
          <w:marBottom w:val="0"/>
          <w:divBdr>
            <w:top w:val="none" w:sz="0" w:space="0" w:color="auto"/>
            <w:left w:val="none" w:sz="0" w:space="0" w:color="auto"/>
            <w:bottom w:val="none" w:sz="0" w:space="0" w:color="auto"/>
            <w:right w:val="none" w:sz="0" w:space="0" w:color="auto"/>
          </w:divBdr>
        </w:div>
        <w:div w:id="345717810">
          <w:marLeft w:val="640"/>
          <w:marRight w:val="0"/>
          <w:marTop w:val="0"/>
          <w:marBottom w:val="0"/>
          <w:divBdr>
            <w:top w:val="none" w:sz="0" w:space="0" w:color="auto"/>
            <w:left w:val="none" w:sz="0" w:space="0" w:color="auto"/>
            <w:bottom w:val="none" w:sz="0" w:space="0" w:color="auto"/>
            <w:right w:val="none" w:sz="0" w:space="0" w:color="auto"/>
          </w:divBdr>
        </w:div>
        <w:div w:id="499081169">
          <w:marLeft w:val="640"/>
          <w:marRight w:val="0"/>
          <w:marTop w:val="0"/>
          <w:marBottom w:val="0"/>
          <w:divBdr>
            <w:top w:val="none" w:sz="0" w:space="0" w:color="auto"/>
            <w:left w:val="none" w:sz="0" w:space="0" w:color="auto"/>
            <w:bottom w:val="none" w:sz="0" w:space="0" w:color="auto"/>
            <w:right w:val="none" w:sz="0" w:space="0" w:color="auto"/>
          </w:divBdr>
        </w:div>
        <w:div w:id="578907071">
          <w:marLeft w:val="640"/>
          <w:marRight w:val="0"/>
          <w:marTop w:val="0"/>
          <w:marBottom w:val="0"/>
          <w:divBdr>
            <w:top w:val="none" w:sz="0" w:space="0" w:color="auto"/>
            <w:left w:val="none" w:sz="0" w:space="0" w:color="auto"/>
            <w:bottom w:val="none" w:sz="0" w:space="0" w:color="auto"/>
            <w:right w:val="none" w:sz="0" w:space="0" w:color="auto"/>
          </w:divBdr>
        </w:div>
        <w:div w:id="599333775">
          <w:marLeft w:val="640"/>
          <w:marRight w:val="0"/>
          <w:marTop w:val="0"/>
          <w:marBottom w:val="0"/>
          <w:divBdr>
            <w:top w:val="none" w:sz="0" w:space="0" w:color="auto"/>
            <w:left w:val="none" w:sz="0" w:space="0" w:color="auto"/>
            <w:bottom w:val="none" w:sz="0" w:space="0" w:color="auto"/>
            <w:right w:val="none" w:sz="0" w:space="0" w:color="auto"/>
          </w:divBdr>
        </w:div>
        <w:div w:id="600259090">
          <w:marLeft w:val="640"/>
          <w:marRight w:val="0"/>
          <w:marTop w:val="0"/>
          <w:marBottom w:val="0"/>
          <w:divBdr>
            <w:top w:val="none" w:sz="0" w:space="0" w:color="auto"/>
            <w:left w:val="none" w:sz="0" w:space="0" w:color="auto"/>
            <w:bottom w:val="none" w:sz="0" w:space="0" w:color="auto"/>
            <w:right w:val="none" w:sz="0" w:space="0" w:color="auto"/>
          </w:divBdr>
        </w:div>
        <w:div w:id="752434026">
          <w:marLeft w:val="640"/>
          <w:marRight w:val="0"/>
          <w:marTop w:val="0"/>
          <w:marBottom w:val="0"/>
          <w:divBdr>
            <w:top w:val="none" w:sz="0" w:space="0" w:color="auto"/>
            <w:left w:val="none" w:sz="0" w:space="0" w:color="auto"/>
            <w:bottom w:val="none" w:sz="0" w:space="0" w:color="auto"/>
            <w:right w:val="none" w:sz="0" w:space="0" w:color="auto"/>
          </w:divBdr>
        </w:div>
        <w:div w:id="804784188">
          <w:marLeft w:val="640"/>
          <w:marRight w:val="0"/>
          <w:marTop w:val="0"/>
          <w:marBottom w:val="0"/>
          <w:divBdr>
            <w:top w:val="none" w:sz="0" w:space="0" w:color="auto"/>
            <w:left w:val="none" w:sz="0" w:space="0" w:color="auto"/>
            <w:bottom w:val="none" w:sz="0" w:space="0" w:color="auto"/>
            <w:right w:val="none" w:sz="0" w:space="0" w:color="auto"/>
          </w:divBdr>
        </w:div>
        <w:div w:id="962660447">
          <w:marLeft w:val="640"/>
          <w:marRight w:val="0"/>
          <w:marTop w:val="0"/>
          <w:marBottom w:val="0"/>
          <w:divBdr>
            <w:top w:val="none" w:sz="0" w:space="0" w:color="auto"/>
            <w:left w:val="none" w:sz="0" w:space="0" w:color="auto"/>
            <w:bottom w:val="none" w:sz="0" w:space="0" w:color="auto"/>
            <w:right w:val="none" w:sz="0" w:space="0" w:color="auto"/>
          </w:divBdr>
        </w:div>
        <w:div w:id="977764284">
          <w:marLeft w:val="640"/>
          <w:marRight w:val="0"/>
          <w:marTop w:val="0"/>
          <w:marBottom w:val="0"/>
          <w:divBdr>
            <w:top w:val="none" w:sz="0" w:space="0" w:color="auto"/>
            <w:left w:val="none" w:sz="0" w:space="0" w:color="auto"/>
            <w:bottom w:val="none" w:sz="0" w:space="0" w:color="auto"/>
            <w:right w:val="none" w:sz="0" w:space="0" w:color="auto"/>
          </w:divBdr>
        </w:div>
        <w:div w:id="1014573788">
          <w:marLeft w:val="640"/>
          <w:marRight w:val="0"/>
          <w:marTop w:val="0"/>
          <w:marBottom w:val="0"/>
          <w:divBdr>
            <w:top w:val="none" w:sz="0" w:space="0" w:color="auto"/>
            <w:left w:val="none" w:sz="0" w:space="0" w:color="auto"/>
            <w:bottom w:val="none" w:sz="0" w:space="0" w:color="auto"/>
            <w:right w:val="none" w:sz="0" w:space="0" w:color="auto"/>
          </w:divBdr>
        </w:div>
        <w:div w:id="1185442753">
          <w:marLeft w:val="640"/>
          <w:marRight w:val="0"/>
          <w:marTop w:val="0"/>
          <w:marBottom w:val="0"/>
          <w:divBdr>
            <w:top w:val="none" w:sz="0" w:space="0" w:color="auto"/>
            <w:left w:val="none" w:sz="0" w:space="0" w:color="auto"/>
            <w:bottom w:val="none" w:sz="0" w:space="0" w:color="auto"/>
            <w:right w:val="none" w:sz="0" w:space="0" w:color="auto"/>
          </w:divBdr>
        </w:div>
        <w:div w:id="1323892852">
          <w:marLeft w:val="640"/>
          <w:marRight w:val="0"/>
          <w:marTop w:val="0"/>
          <w:marBottom w:val="0"/>
          <w:divBdr>
            <w:top w:val="none" w:sz="0" w:space="0" w:color="auto"/>
            <w:left w:val="none" w:sz="0" w:space="0" w:color="auto"/>
            <w:bottom w:val="none" w:sz="0" w:space="0" w:color="auto"/>
            <w:right w:val="none" w:sz="0" w:space="0" w:color="auto"/>
          </w:divBdr>
        </w:div>
        <w:div w:id="1371884487">
          <w:marLeft w:val="640"/>
          <w:marRight w:val="0"/>
          <w:marTop w:val="0"/>
          <w:marBottom w:val="0"/>
          <w:divBdr>
            <w:top w:val="none" w:sz="0" w:space="0" w:color="auto"/>
            <w:left w:val="none" w:sz="0" w:space="0" w:color="auto"/>
            <w:bottom w:val="none" w:sz="0" w:space="0" w:color="auto"/>
            <w:right w:val="none" w:sz="0" w:space="0" w:color="auto"/>
          </w:divBdr>
        </w:div>
        <w:div w:id="1378429574">
          <w:marLeft w:val="640"/>
          <w:marRight w:val="0"/>
          <w:marTop w:val="0"/>
          <w:marBottom w:val="0"/>
          <w:divBdr>
            <w:top w:val="none" w:sz="0" w:space="0" w:color="auto"/>
            <w:left w:val="none" w:sz="0" w:space="0" w:color="auto"/>
            <w:bottom w:val="none" w:sz="0" w:space="0" w:color="auto"/>
            <w:right w:val="none" w:sz="0" w:space="0" w:color="auto"/>
          </w:divBdr>
        </w:div>
        <w:div w:id="1382362669">
          <w:marLeft w:val="640"/>
          <w:marRight w:val="0"/>
          <w:marTop w:val="0"/>
          <w:marBottom w:val="0"/>
          <w:divBdr>
            <w:top w:val="none" w:sz="0" w:space="0" w:color="auto"/>
            <w:left w:val="none" w:sz="0" w:space="0" w:color="auto"/>
            <w:bottom w:val="none" w:sz="0" w:space="0" w:color="auto"/>
            <w:right w:val="none" w:sz="0" w:space="0" w:color="auto"/>
          </w:divBdr>
        </w:div>
        <w:div w:id="1480418223">
          <w:marLeft w:val="640"/>
          <w:marRight w:val="0"/>
          <w:marTop w:val="0"/>
          <w:marBottom w:val="0"/>
          <w:divBdr>
            <w:top w:val="none" w:sz="0" w:space="0" w:color="auto"/>
            <w:left w:val="none" w:sz="0" w:space="0" w:color="auto"/>
            <w:bottom w:val="none" w:sz="0" w:space="0" w:color="auto"/>
            <w:right w:val="none" w:sz="0" w:space="0" w:color="auto"/>
          </w:divBdr>
        </w:div>
        <w:div w:id="1532887321">
          <w:marLeft w:val="640"/>
          <w:marRight w:val="0"/>
          <w:marTop w:val="0"/>
          <w:marBottom w:val="0"/>
          <w:divBdr>
            <w:top w:val="none" w:sz="0" w:space="0" w:color="auto"/>
            <w:left w:val="none" w:sz="0" w:space="0" w:color="auto"/>
            <w:bottom w:val="none" w:sz="0" w:space="0" w:color="auto"/>
            <w:right w:val="none" w:sz="0" w:space="0" w:color="auto"/>
          </w:divBdr>
        </w:div>
        <w:div w:id="1540821841">
          <w:marLeft w:val="640"/>
          <w:marRight w:val="0"/>
          <w:marTop w:val="0"/>
          <w:marBottom w:val="0"/>
          <w:divBdr>
            <w:top w:val="none" w:sz="0" w:space="0" w:color="auto"/>
            <w:left w:val="none" w:sz="0" w:space="0" w:color="auto"/>
            <w:bottom w:val="none" w:sz="0" w:space="0" w:color="auto"/>
            <w:right w:val="none" w:sz="0" w:space="0" w:color="auto"/>
          </w:divBdr>
        </w:div>
        <w:div w:id="1561940971">
          <w:marLeft w:val="640"/>
          <w:marRight w:val="0"/>
          <w:marTop w:val="0"/>
          <w:marBottom w:val="0"/>
          <w:divBdr>
            <w:top w:val="none" w:sz="0" w:space="0" w:color="auto"/>
            <w:left w:val="none" w:sz="0" w:space="0" w:color="auto"/>
            <w:bottom w:val="none" w:sz="0" w:space="0" w:color="auto"/>
            <w:right w:val="none" w:sz="0" w:space="0" w:color="auto"/>
          </w:divBdr>
        </w:div>
        <w:div w:id="1599215559">
          <w:marLeft w:val="640"/>
          <w:marRight w:val="0"/>
          <w:marTop w:val="0"/>
          <w:marBottom w:val="0"/>
          <w:divBdr>
            <w:top w:val="none" w:sz="0" w:space="0" w:color="auto"/>
            <w:left w:val="none" w:sz="0" w:space="0" w:color="auto"/>
            <w:bottom w:val="none" w:sz="0" w:space="0" w:color="auto"/>
            <w:right w:val="none" w:sz="0" w:space="0" w:color="auto"/>
          </w:divBdr>
        </w:div>
        <w:div w:id="1688751846">
          <w:marLeft w:val="640"/>
          <w:marRight w:val="0"/>
          <w:marTop w:val="0"/>
          <w:marBottom w:val="0"/>
          <w:divBdr>
            <w:top w:val="none" w:sz="0" w:space="0" w:color="auto"/>
            <w:left w:val="none" w:sz="0" w:space="0" w:color="auto"/>
            <w:bottom w:val="none" w:sz="0" w:space="0" w:color="auto"/>
            <w:right w:val="none" w:sz="0" w:space="0" w:color="auto"/>
          </w:divBdr>
        </w:div>
        <w:div w:id="1689679358">
          <w:marLeft w:val="640"/>
          <w:marRight w:val="0"/>
          <w:marTop w:val="0"/>
          <w:marBottom w:val="0"/>
          <w:divBdr>
            <w:top w:val="none" w:sz="0" w:space="0" w:color="auto"/>
            <w:left w:val="none" w:sz="0" w:space="0" w:color="auto"/>
            <w:bottom w:val="none" w:sz="0" w:space="0" w:color="auto"/>
            <w:right w:val="none" w:sz="0" w:space="0" w:color="auto"/>
          </w:divBdr>
        </w:div>
        <w:div w:id="1726223707">
          <w:marLeft w:val="640"/>
          <w:marRight w:val="0"/>
          <w:marTop w:val="0"/>
          <w:marBottom w:val="0"/>
          <w:divBdr>
            <w:top w:val="none" w:sz="0" w:space="0" w:color="auto"/>
            <w:left w:val="none" w:sz="0" w:space="0" w:color="auto"/>
            <w:bottom w:val="none" w:sz="0" w:space="0" w:color="auto"/>
            <w:right w:val="none" w:sz="0" w:space="0" w:color="auto"/>
          </w:divBdr>
        </w:div>
        <w:div w:id="1764256704">
          <w:marLeft w:val="640"/>
          <w:marRight w:val="0"/>
          <w:marTop w:val="0"/>
          <w:marBottom w:val="0"/>
          <w:divBdr>
            <w:top w:val="none" w:sz="0" w:space="0" w:color="auto"/>
            <w:left w:val="none" w:sz="0" w:space="0" w:color="auto"/>
            <w:bottom w:val="none" w:sz="0" w:space="0" w:color="auto"/>
            <w:right w:val="none" w:sz="0" w:space="0" w:color="auto"/>
          </w:divBdr>
        </w:div>
        <w:div w:id="1855266637">
          <w:marLeft w:val="640"/>
          <w:marRight w:val="0"/>
          <w:marTop w:val="0"/>
          <w:marBottom w:val="0"/>
          <w:divBdr>
            <w:top w:val="none" w:sz="0" w:space="0" w:color="auto"/>
            <w:left w:val="none" w:sz="0" w:space="0" w:color="auto"/>
            <w:bottom w:val="none" w:sz="0" w:space="0" w:color="auto"/>
            <w:right w:val="none" w:sz="0" w:space="0" w:color="auto"/>
          </w:divBdr>
        </w:div>
        <w:div w:id="1917781132">
          <w:marLeft w:val="640"/>
          <w:marRight w:val="0"/>
          <w:marTop w:val="0"/>
          <w:marBottom w:val="0"/>
          <w:divBdr>
            <w:top w:val="none" w:sz="0" w:space="0" w:color="auto"/>
            <w:left w:val="none" w:sz="0" w:space="0" w:color="auto"/>
            <w:bottom w:val="none" w:sz="0" w:space="0" w:color="auto"/>
            <w:right w:val="none" w:sz="0" w:space="0" w:color="auto"/>
          </w:divBdr>
        </w:div>
        <w:div w:id="1924954199">
          <w:marLeft w:val="640"/>
          <w:marRight w:val="0"/>
          <w:marTop w:val="0"/>
          <w:marBottom w:val="0"/>
          <w:divBdr>
            <w:top w:val="none" w:sz="0" w:space="0" w:color="auto"/>
            <w:left w:val="none" w:sz="0" w:space="0" w:color="auto"/>
            <w:bottom w:val="none" w:sz="0" w:space="0" w:color="auto"/>
            <w:right w:val="none" w:sz="0" w:space="0" w:color="auto"/>
          </w:divBdr>
        </w:div>
        <w:div w:id="2107771416">
          <w:marLeft w:val="640"/>
          <w:marRight w:val="0"/>
          <w:marTop w:val="0"/>
          <w:marBottom w:val="0"/>
          <w:divBdr>
            <w:top w:val="none" w:sz="0" w:space="0" w:color="auto"/>
            <w:left w:val="none" w:sz="0" w:space="0" w:color="auto"/>
            <w:bottom w:val="none" w:sz="0" w:space="0" w:color="auto"/>
            <w:right w:val="none" w:sz="0" w:space="0" w:color="auto"/>
          </w:divBdr>
        </w:div>
        <w:div w:id="2141992341">
          <w:marLeft w:val="640"/>
          <w:marRight w:val="0"/>
          <w:marTop w:val="0"/>
          <w:marBottom w:val="0"/>
          <w:divBdr>
            <w:top w:val="none" w:sz="0" w:space="0" w:color="auto"/>
            <w:left w:val="none" w:sz="0" w:space="0" w:color="auto"/>
            <w:bottom w:val="none" w:sz="0" w:space="0" w:color="auto"/>
            <w:right w:val="none" w:sz="0" w:space="0" w:color="auto"/>
          </w:divBdr>
        </w:div>
      </w:divsChild>
    </w:div>
    <w:div w:id="1891378119">
      <w:bodyDiv w:val="1"/>
      <w:marLeft w:val="0"/>
      <w:marRight w:val="0"/>
      <w:marTop w:val="0"/>
      <w:marBottom w:val="0"/>
      <w:divBdr>
        <w:top w:val="none" w:sz="0" w:space="0" w:color="auto"/>
        <w:left w:val="none" w:sz="0" w:space="0" w:color="auto"/>
        <w:bottom w:val="none" w:sz="0" w:space="0" w:color="auto"/>
        <w:right w:val="none" w:sz="0" w:space="0" w:color="auto"/>
      </w:divBdr>
      <w:divsChild>
        <w:div w:id="32930311">
          <w:marLeft w:val="640"/>
          <w:marRight w:val="0"/>
          <w:marTop w:val="0"/>
          <w:marBottom w:val="0"/>
          <w:divBdr>
            <w:top w:val="none" w:sz="0" w:space="0" w:color="auto"/>
            <w:left w:val="none" w:sz="0" w:space="0" w:color="auto"/>
            <w:bottom w:val="none" w:sz="0" w:space="0" w:color="auto"/>
            <w:right w:val="none" w:sz="0" w:space="0" w:color="auto"/>
          </w:divBdr>
        </w:div>
        <w:div w:id="71707736">
          <w:marLeft w:val="640"/>
          <w:marRight w:val="0"/>
          <w:marTop w:val="0"/>
          <w:marBottom w:val="0"/>
          <w:divBdr>
            <w:top w:val="none" w:sz="0" w:space="0" w:color="auto"/>
            <w:left w:val="none" w:sz="0" w:space="0" w:color="auto"/>
            <w:bottom w:val="none" w:sz="0" w:space="0" w:color="auto"/>
            <w:right w:val="none" w:sz="0" w:space="0" w:color="auto"/>
          </w:divBdr>
        </w:div>
        <w:div w:id="92214188">
          <w:marLeft w:val="640"/>
          <w:marRight w:val="0"/>
          <w:marTop w:val="0"/>
          <w:marBottom w:val="0"/>
          <w:divBdr>
            <w:top w:val="none" w:sz="0" w:space="0" w:color="auto"/>
            <w:left w:val="none" w:sz="0" w:space="0" w:color="auto"/>
            <w:bottom w:val="none" w:sz="0" w:space="0" w:color="auto"/>
            <w:right w:val="none" w:sz="0" w:space="0" w:color="auto"/>
          </w:divBdr>
        </w:div>
        <w:div w:id="93088671">
          <w:marLeft w:val="640"/>
          <w:marRight w:val="0"/>
          <w:marTop w:val="0"/>
          <w:marBottom w:val="0"/>
          <w:divBdr>
            <w:top w:val="none" w:sz="0" w:space="0" w:color="auto"/>
            <w:left w:val="none" w:sz="0" w:space="0" w:color="auto"/>
            <w:bottom w:val="none" w:sz="0" w:space="0" w:color="auto"/>
            <w:right w:val="none" w:sz="0" w:space="0" w:color="auto"/>
          </w:divBdr>
        </w:div>
        <w:div w:id="293023413">
          <w:marLeft w:val="640"/>
          <w:marRight w:val="0"/>
          <w:marTop w:val="0"/>
          <w:marBottom w:val="0"/>
          <w:divBdr>
            <w:top w:val="none" w:sz="0" w:space="0" w:color="auto"/>
            <w:left w:val="none" w:sz="0" w:space="0" w:color="auto"/>
            <w:bottom w:val="none" w:sz="0" w:space="0" w:color="auto"/>
            <w:right w:val="none" w:sz="0" w:space="0" w:color="auto"/>
          </w:divBdr>
        </w:div>
        <w:div w:id="333535129">
          <w:marLeft w:val="640"/>
          <w:marRight w:val="0"/>
          <w:marTop w:val="0"/>
          <w:marBottom w:val="0"/>
          <w:divBdr>
            <w:top w:val="none" w:sz="0" w:space="0" w:color="auto"/>
            <w:left w:val="none" w:sz="0" w:space="0" w:color="auto"/>
            <w:bottom w:val="none" w:sz="0" w:space="0" w:color="auto"/>
            <w:right w:val="none" w:sz="0" w:space="0" w:color="auto"/>
          </w:divBdr>
        </w:div>
        <w:div w:id="434062097">
          <w:marLeft w:val="640"/>
          <w:marRight w:val="0"/>
          <w:marTop w:val="0"/>
          <w:marBottom w:val="0"/>
          <w:divBdr>
            <w:top w:val="none" w:sz="0" w:space="0" w:color="auto"/>
            <w:left w:val="none" w:sz="0" w:space="0" w:color="auto"/>
            <w:bottom w:val="none" w:sz="0" w:space="0" w:color="auto"/>
            <w:right w:val="none" w:sz="0" w:space="0" w:color="auto"/>
          </w:divBdr>
        </w:div>
        <w:div w:id="447168363">
          <w:marLeft w:val="640"/>
          <w:marRight w:val="0"/>
          <w:marTop w:val="0"/>
          <w:marBottom w:val="0"/>
          <w:divBdr>
            <w:top w:val="none" w:sz="0" w:space="0" w:color="auto"/>
            <w:left w:val="none" w:sz="0" w:space="0" w:color="auto"/>
            <w:bottom w:val="none" w:sz="0" w:space="0" w:color="auto"/>
            <w:right w:val="none" w:sz="0" w:space="0" w:color="auto"/>
          </w:divBdr>
        </w:div>
        <w:div w:id="696270534">
          <w:marLeft w:val="640"/>
          <w:marRight w:val="0"/>
          <w:marTop w:val="0"/>
          <w:marBottom w:val="0"/>
          <w:divBdr>
            <w:top w:val="none" w:sz="0" w:space="0" w:color="auto"/>
            <w:left w:val="none" w:sz="0" w:space="0" w:color="auto"/>
            <w:bottom w:val="none" w:sz="0" w:space="0" w:color="auto"/>
            <w:right w:val="none" w:sz="0" w:space="0" w:color="auto"/>
          </w:divBdr>
        </w:div>
        <w:div w:id="705906684">
          <w:marLeft w:val="640"/>
          <w:marRight w:val="0"/>
          <w:marTop w:val="0"/>
          <w:marBottom w:val="0"/>
          <w:divBdr>
            <w:top w:val="none" w:sz="0" w:space="0" w:color="auto"/>
            <w:left w:val="none" w:sz="0" w:space="0" w:color="auto"/>
            <w:bottom w:val="none" w:sz="0" w:space="0" w:color="auto"/>
            <w:right w:val="none" w:sz="0" w:space="0" w:color="auto"/>
          </w:divBdr>
        </w:div>
        <w:div w:id="836655347">
          <w:marLeft w:val="640"/>
          <w:marRight w:val="0"/>
          <w:marTop w:val="0"/>
          <w:marBottom w:val="0"/>
          <w:divBdr>
            <w:top w:val="none" w:sz="0" w:space="0" w:color="auto"/>
            <w:left w:val="none" w:sz="0" w:space="0" w:color="auto"/>
            <w:bottom w:val="none" w:sz="0" w:space="0" w:color="auto"/>
            <w:right w:val="none" w:sz="0" w:space="0" w:color="auto"/>
          </w:divBdr>
        </w:div>
        <w:div w:id="957682466">
          <w:marLeft w:val="640"/>
          <w:marRight w:val="0"/>
          <w:marTop w:val="0"/>
          <w:marBottom w:val="0"/>
          <w:divBdr>
            <w:top w:val="none" w:sz="0" w:space="0" w:color="auto"/>
            <w:left w:val="none" w:sz="0" w:space="0" w:color="auto"/>
            <w:bottom w:val="none" w:sz="0" w:space="0" w:color="auto"/>
            <w:right w:val="none" w:sz="0" w:space="0" w:color="auto"/>
          </w:divBdr>
        </w:div>
        <w:div w:id="973100991">
          <w:marLeft w:val="640"/>
          <w:marRight w:val="0"/>
          <w:marTop w:val="0"/>
          <w:marBottom w:val="0"/>
          <w:divBdr>
            <w:top w:val="none" w:sz="0" w:space="0" w:color="auto"/>
            <w:left w:val="none" w:sz="0" w:space="0" w:color="auto"/>
            <w:bottom w:val="none" w:sz="0" w:space="0" w:color="auto"/>
            <w:right w:val="none" w:sz="0" w:space="0" w:color="auto"/>
          </w:divBdr>
        </w:div>
        <w:div w:id="1009066018">
          <w:marLeft w:val="640"/>
          <w:marRight w:val="0"/>
          <w:marTop w:val="0"/>
          <w:marBottom w:val="0"/>
          <w:divBdr>
            <w:top w:val="none" w:sz="0" w:space="0" w:color="auto"/>
            <w:left w:val="none" w:sz="0" w:space="0" w:color="auto"/>
            <w:bottom w:val="none" w:sz="0" w:space="0" w:color="auto"/>
            <w:right w:val="none" w:sz="0" w:space="0" w:color="auto"/>
          </w:divBdr>
        </w:div>
        <w:div w:id="1043359799">
          <w:marLeft w:val="640"/>
          <w:marRight w:val="0"/>
          <w:marTop w:val="0"/>
          <w:marBottom w:val="0"/>
          <w:divBdr>
            <w:top w:val="none" w:sz="0" w:space="0" w:color="auto"/>
            <w:left w:val="none" w:sz="0" w:space="0" w:color="auto"/>
            <w:bottom w:val="none" w:sz="0" w:space="0" w:color="auto"/>
            <w:right w:val="none" w:sz="0" w:space="0" w:color="auto"/>
          </w:divBdr>
        </w:div>
        <w:div w:id="1071346158">
          <w:marLeft w:val="640"/>
          <w:marRight w:val="0"/>
          <w:marTop w:val="0"/>
          <w:marBottom w:val="0"/>
          <w:divBdr>
            <w:top w:val="none" w:sz="0" w:space="0" w:color="auto"/>
            <w:left w:val="none" w:sz="0" w:space="0" w:color="auto"/>
            <w:bottom w:val="none" w:sz="0" w:space="0" w:color="auto"/>
            <w:right w:val="none" w:sz="0" w:space="0" w:color="auto"/>
          </w:divBdr>
        </w:div>
        <w:div w:id="1099905616">
          <w:marLeft w:val="640"/>
          <w:marRight w:val="0"/>
          <w:marTop w:val="0"/>
          <w:marBottom w:val="0"/>
          <w:divBdr>
            <w:top w:val="none" w:sz="0" w:space="0" w:color="auto"/>
            <w:left w:val="none" w:sz="0" w:space="0" w:color="auto"/>
            <w:bottom w:val="none" w:sz="0" w:space="0" w:color="auto"/>
            <w:right w:val="none" w:sz="0" w:space="0" w:color="auto"/>
          </w:divBdr>
        </w:div>
        <w:div w:id="1301687435">
          <w:marLeft w:val="640"/>
          <w:marRight w:val="0"/>
          <w:marTop w:val="0"/>
          <w:marBottom w:val="0"/>
          <w:divBdr>
            <w:top w:val="none" w:sz="0" w:space="0" w:color="auto"/>
            <w:left w:val="none" w:sz="0" w:space="0" w:color="auto"/>
            <w:bottom w:val="none" w:sz="0" w:space="0" w:color="auto"/>
            <w:right w:val="none" w:sz="0" w:space="0" w:color="auto"/>
          </w:divBdr>
        </w:div>
        <w:div w:id="1412968458">
          <w:marLeft w:val="640"/>
          <w:marRight w:val="0"/>
          <w:marTop w:val="0"/>
          <w:marBottom w:val="0"/>
          <w:divBdr>
            <w:top w:val="none" w:sz="0" w:space="0" w:color="auto"/>
            <w:left w:val="none" w:sz="0" w:space="0" w:color="auto"/>
            <w:bottom w:val="none" w:sz="0" w:space="0" w:color="auto"/>
            <w:right w:val="none" w:sz="0" w:space="0" w:color="auto"/>
          </w:divBdr>
        </w:div>
        <w:div w:id="1496146294">
          <w:marLeft w:val="640"/>
          <w:marRight w:val="0"/>
          <w:marTop w:val="0"/>
          <w:marBottom w:val="0"/>
          <w:divBdr>
            <w:top w:val="none" w:sz="0" w:space="0" w:color="auto"/>
            <w:left w:val="none" w:sz="0" w:space="0" w:color="auto"/>
            <w:bottom w:val="none" w:sz="0" w:space="0" w:color="auto"/>
            <w:right w:val="none" w:sz="0" w:space="0" w:color="auto"/>
          </w:divBdr>
        </w:div>
        <w:div w:id="1764256996">
          <w:marLeft w:val="640"/>
          <w:marRight w:val="0"/>
          <w:marTop w:val="0"/>
          <w:marBottom w:val="0"/>
          <w:divBdr>
            <w:top w:val="none" w:sz="0" w:space="0" w:color="auto"/>
            <w:left w:val="none" w:sz="0" w:space="0" w:color="auto"/>
            <w:bottom w:val="none" w:sz="0" w:space="0" w:color="auto"/>
            <w:right w:val="none" w:sz="0" w:space="0" w:color="auto"/>
          </w:divBdr>
        </w:div>
        <w:div w:id="1899045413">
          <w:marLeft w:val="640"/>
          <w:marRight w:val="0"/>
          <w:marTop w:val="0"/>
          <w:marBottom w:val="0"/>
          <w:divBdr>
            <w:top w:val="none" w:sz="0" w:space="0" w:color="auto"/>
            <w:left w:val="none" w:sz="0" w:space="0" w:color="auto"/>
            <w:bottom w:val="none" w:sz="0" w:space="0" w:color="auto"/>
            <w:right w:val="none" w:sz="0" w:space="0" w:color="auto"/>
          </w:divBdr>
        </w:div>
        <w:div w:id="1925914651">
          <w:marLeft w:val="640"/>
          <w:marRight w:val="0"/>
          <w:marTop w:val="0"/>
          <w:marBottom w:val="0"/>
          <w:divBdr>
            <w:top w:val="none" w:sz="0" w:space="0" w:color="auto"/>
            <w:left w:val="none" w:sz="0" w:space="0" w:color="auto"/>
            <w:bottom w:val="none" w:sz="0" w:space="0" w:color="auto"/>
            <w:right w:val="none" w:sz="0" w:space="0" w:color="auto"/>
          </w:divBdr>
        </w:div>
        <w:div w:id="2050185360">
          <w:marLeft w:val="640"/>
          <w:marRight w:val="0"/>
          <w:marTop w:val="0"/>
          <w:marBottom w:val="0"/>
          <w:divBdr>
            <w:top w:val="none" w:sz="0" w:space="0" w:color="auto"/>
            <w:left w:val="none" w:sz="0" w:space="0" w:color="auto"/>
            <w:bottom w:val="none" w:sz="0" w:space="0" w:color="auto"/>
            <w:right w:val="none" w:sz="0" w:space="0" w:color="auto"/>
          </w:divBdr>
        </w:div>
        <w:div w:id="2055733253">
          <w:marLeft w:val="640"/>
          <w:marRight w:val="0"/>
          <w:marTop w:val="0"/>
          <w:marBottom w:val="0"/>
          <w:divBdr>
            <w:top w:val="none" w:sz="0" w:space="0" w:color="auto"/>
            <w:left w:val="none" w:sz="0" w:space="0" w:color="auto"/>
            <w:bottom w:val="none" w:sz="0" w:space="0" w:color="auto"/>
            <w:right w:val="none" w:sz="0" w:space="0" w:color="auto"/>
          </w:divBdr>
        </w:div>
        <w:div w:id="2136023805">
          <w:marLeft w:val="640"/>
          <w:marRight w:val="0"/>
          <w:marTop w:val="0"/>
          <w:marBottom w:val="0"/>
          <w:divBdr>
            <w:top w:val="none" w:sz="0" w:space="0" w:color="auto"/>
            <w:left w:val="none" w:sz="0" w:space="0" w:color="auto"/>
            <w:bottom w:val="none" w:sz="0" w:space="0" w:color="auto"/>
            <w:right w:val="none" w:sz="0" w:space="0" w:color="auto"/>
          </w:divBdr>
        </w:div>
      </w:divsChild>
    </w:div>
    <w:div w:id="1921989477">
      <w:bodyDiv w:val="1"/>
      <w:marLeft w:val="0"/>
      <w:marRight w:val="0"/>
      <w:marTop w:val="0"/>
      <w:marBottom w:val="0"/>
      <w:divBdr>
        <w:top w:val="none" w:sz="0" w:space="0" w:color="auto"/>
        <w:left w:val="none" w:sz="0" w:space="0" w:color="auto"/>
        <w:bottom w:val="none" w:sz="0" w:space="0" w:color="auto"/>
        <w:right w:val="none" w:sz="0" w:space="0" w:color="auto"/>
      </w:divBdr>
      <w:divsChild>
        <w:div w:id="198666386">
          <w:marLeft w:val="640"/>
          <w:marRight w:val="0"/>
          <w:marTop w:val="0"/>
          <w:marBottom w:val="0"/>
          <w:divBdr>
            <w:top w:val="none" w:sz="0" w:space="0" w:color="auto"/>
            <w:left w:val="none" w:sz="0" w:space="0" w:color="auto"/>
            <w:bottom w:val="none" w:sz="0" w:space="0" w:color="auto"/>
            <w:right w:val="none" w:sz="0" w:space="0" w:color="auto"/>
          </w:divBdr>
        </w:div>
        <w:div w:id="918715919">
          <w:marLeft w:val="640"/>
          <w:marRight w:val="0"/>
          <w:marTop w:val="0"/>
          <w:marBottom w:val="0"/>
          <w:divBdr>
            <w:top w:val="none" w:sz="0" w:space="0" w:color="auto"/>
            <w:left w:val="none" w:sz="0" w:space="0" w:color="auto"/>
            <w:bottom w:val="none" w:sz="0" w:space="0" w:color="auto"/>
            <w:right w:val="none" w:sz="0" w:space="0" w:color="auto"/>
          </w:divBdr>
        </w:div>
        <w:div w:id="1136485242">
          <w:marLeft w:val="640"/>
          <w:marRight w:val="0"/>
          <w:marTop w:val="0"/>
          <w:marBottom w:val="0"/>
          <w:divBdr>
            <w:top w:val="none" w:sz="0" w:space="0" w:color="auto"/>
            <w:left w:val="none" w:sz="0" w:space="0" w:color="auto"/>
            <w:bottom w:val="none" w:sz="0" w:space="0" w:color="auto"/>
            <w:right w:val="none" w:sz="0" w:space="0" w:color="auto"/>
          </w:divBdr>
        </w:div>
        <w:div w:id="1428691228">
          <w:marLeft w:val="640"/>
          <w:marRight w:val="0"/>
          <w:marTop w:val="0"/>
          <w:marBottom w:val="0"/>
          <w:divBdr>
            <w:top w:val="none" w:sz="0" w:space="0" w:color="auto"/>
            <w:left w:val="none" w:sz="0" w:space="0" w:color="auto"/>
            <w:bottom w:val="none" w:sz="0" w:space="0" w:color="auto"/>
            <w:right w:val="none" w:sz="0" w:space="0" w:color="auto"/>
          </w:divBdr>
        </w:div>
        <w:div w:id="1451776749">
          <w:marLeft w:val="640"/>
          <w:marRight w:val="0"/>
          <w:marTop w:val="0"/>
          <w:marBottom w:val="0"/>
          <w:divBdr>
            <w:top w:val="none" w:sz="0" w:space="0" w:color="auto"/>
            <w:left w:val="none" w:sz="0" w:space="0" w:color="auto"/>
            <w:bottom w:val="none" w:sz="0" w:space="0" w:color="auto"/>
            <w:right w:val="none" w:sz="0" w:space="0" w:color="auto"/>
          </w:divBdr>
        </w:div>
        <w:div w:id="1575580353">
          <w:marLeft w:val="640"/>
          <w:marRight w:val="0"/>
          <w:marTop w:val="0"/>
          <w:marBottom w:val="0"/>
          <w:divBdr>
            <w:top w:val="none" w:sz="0" w:space="0" w:color="auto"/>
            <w:left w:val="none" w:sz="0" w:space="0" w:color="auto"/>
            <w:bottom w:val="none" w:sz="0" w:space="0" w:color="auto"/>
            <w:right w:val="none" w:sz="0" w:space="0" w:color="auto"/>
          </w:divBdr>
        </w:div>
        <w:div w:id="1606303207">
          <w:marLeft w:val="640"/>
          <w:marRight w:val="0"/>
          <w:marTop w:val="0"/>
          <w:marBottom w:val="0"/>
          <w:divBdr>
            <w:top w:val="none" w:sz="0" w:space="0" w:color="auto"/>
            <w:left w:val="none" w:sz="0" w:space="0" w:color="auto"/>
            <w:bottom w:val="none" w:sz="0" w:space="0" w:color="auto"/>
            <w:right w:val="none" w:sz="0" w:space="0" w:color="auto"/>
          </w:divBdr>
        </w:div>
        <w:div w:id="1638412565">
          <w:marLeft w:val="640"/>
          <w:marRight w:val="0"/>
          <w:marTop w:val="0"/>
          <w:marBottom w:val="0"/>
          <w:divBdr>
            <w:top w:val="none" w:sz="0" w:space="0" w:color="auto"/>
            <w:left w:val="none" w:sz="0" w:space="0" w:color="auto"/>
            <w:bottom w:val="none" w:sz="0" w:space="0" w:color="auto"/>
            <w:right w:val="none" w:sz="0" w:space="0" w:color="auto"/>
          </w:divBdr>
        </w:div>
        <w:div w:id="1730883765">
          <w:marLeft w:val="640"/>
          <w:marRight w:val="0"/>
          <w:marTop w:val="0"/>
          <w:marBottom w:val="0"/>
          <w:divBdr>
            <w:top w:val="none" w:sz="0" w:space="0" w:color="auto"/>
            <w:left w:val="none" w:sz="0" w:space="0" w:color="auto"/>
            <w:bottom w:val="none" w:sz="0" w:space="0" w:color="auto"/>
            <w:right w:val="none" w:sz="0" w:space="0" w:color="auto"/>
          </w:divBdr>
        </w:div>
      </w:divsChild>
    </w:div>
    <w:div w:id="1926067912">
      <w:bodyDiv w:val="1"/>
      <w:marLeft w:val="0"/>
      <w:marRight w:val="0"/>
      <w:marTop w:val="0"/>
      <w:marBottom w:val="0"/>
      <w:divBdr>
        <w:top w:val="none" w:sz="0" w:space="0" w:color="auto"/>
        <w:left w:val="none" w:sz="0" w:space="0" w:color="auto"/>
        <w:bottom w:val="none" w:sz="0" w:space="0" w:color="auto"/>
        <w:right w:val="none" w:sz="0" w:space="0" w:color="auto"/>
      </w:divBdr>
    </w:div>
    <w:div w:id="1950352207">
      <w:bodyDiv w:val="1"/>
      <w:marLeft w:val="0"/>
      <w:marRight w:val="0"/>
      <w:marTop w:val="0"/>
      <w:marBottom w:val="0"/>
      <w:divBdr>
        <w:top w:val="none" w:sz="0" w:space="0" w:color="auto"/>
        <w:left w:val="none" w:sz="0" w:space="0" w:color="auto"/>
        <w:bottom w:val="none" w:sz="0" w:space="0" w:color="auto"/>
        <w:right w:val="none" w:sz="0" w:space="0" w:color="auto"/>
      </w:divBdr>
      <w:divsChild>
        <w:div w:id="8022026">
          <w:marLeft w:val="640"/>
          <w:marRight w:val="0"/>
          <w:marTop w:val="0"/>
          <w:marBottom w:val="0"/>
          <w:divBdr>
            <w:top w:val="none" w:sz="0" w:space="0" w:color="auto"/>
            <w:left w:val="none" w:sz="0" w:space="0" w:color="auto"/>
            <w:bottom w:val="none" w:sz="0" w:space="0" w:color="auto"/>
            <w:right w:val="none" w:sz="0" w:space="0" w:color="auto"/>
          </w:divBdr>
        </w:div>
        <w:div w:id="66390581">
          <w:marLeft w:val="640"/>
          <w:marRight w:val="0"/>
          <w:marTop w:val="0"/>
          <w:marBottom w:val="0"/>
          <w:divBdr>
            <w:top w:val="none" w:sz="0" w:space="0" w:color="auto"/>
            <w:left w:val="none" w:sz="0" w:space="0" w:color="auto"/>
            <w:bottom w:val="none" w:sz="0" w:space="0" w:color="auto"/>
            <w:right w:val="none" w:sz="0" w:space="0" w:color="auto"/>
          </w:divBdr>
        </w:div>
        <w:div w:id="154148975">
          <w:marLeft w:val="640"/>
          <w:marRight w:val="0"/>
          <w:marTop w:val="0"/>
          <w:marBottom w:val="0"/>
          <w:divBdr>
            <w:top w:val="none" w:sz="0" w:space="0" w:color="auto"/>
            <w:left w:val="none" w:sz="0" w:space="0" w:color="auto"/>
            <w:bottom w:val="none" w:sz="0" w:space="0" w:color="auto"/>
            <w:right w:val="none" w:sz="0" w:space="0" w:color="auto"/>
          </w:divBdr>
        </w:div>
        <w:div w:id="283462137">
          <w:marLeft w:val="640"/>
          <w:marRight w:val="0"/>
          <w:marTop w:val="0"/>
          <w:marBottom w:val="0"/>
          <w:divBdr>
            <w:top w:val="none" w:sz="0" w:space="0" w:color="auto"/>
            <w:left w:val="none" w:sz="0" w:space="0" w:color="auto"/>
            <w:bottom w:val="none" w:sz="0" w:space="0" w:color="auto"/>
            <w:right w:val="none" w:sz="0" w:space="0" w:color="auto"/>
          </w:divBdr>
        </w:div>
        <w:div w:id="413864889">
          <w:marLeft w:val="640"/>
          <w:marRight w:val="0"/>
          <w:marTop w:val="0"/>
          <w:marBottom w:val="0"/>
          <w:divBdr>
            <w:top w:val="none" w:sz="0" w:space="0" w:color="auto"/>
            <w:left w:val="none" w:sz="0" w:space="0" w:color="auto"/>
            <w:bottom w:val="none" w:sz="0" w:space="0" w:color="auto"/>
            <w:right w:val="none" w:sz="0" w:space="0" w:color="auto"/>
          </w:divBdr>
        </w:div>
        <w:div w:id="559286392">
          <w:marLeft w:val="640"/>
          <w:marRight w:val="0"/>
          <w:marTop w:val="0"/>
          <w:marBottom w:val="0"/>
          <w:divBdr>
            <w:top w:val="none" w:sz="0" w:space="0" w:color="auto"/>
            <w:left w:val="none" w:sz="0" w:space="0" w:color="auto"/>
            <w:bottom w:val="none" w:sz="0" w:space="0" w:color="auto"/>
            <w:right w:val="none" w:sz="0" w:space="0" w:color="auto"/>
          </w:divBdr>
        </w:div>
        <w:div w:id="618024205">
          <w:marLeft w:val="640"/>
          <w:marRight w:val="0"/>
          <w:marTop w:val="0"/>
          <w:marBottom w:val="0"/>
          <w:divBdr>
            <w:top w:val="none" w:sz="0" w:space="0" w:color="auto"/>
            <w:left w:val="none" w:sz="0" w:space="0" w:color="auto"/>
            <w:bottom w:val="none" w:sz="0" w:space="0" w:color="auto"/>
            <w:right w:val="none" w:sz="0" w:space="0" w:color="auto"/>
          </w:divBdr>
        </w:div>
        <w:div w:id="690954164">
          <w:marLeft w:val="640"/>
          <w:marRight w:val="0"/>
          <w:marTop w:val="0"/>
          <w:marBottom w:val="0"/>
          <w:divBdr>
            <w:top w:val="none" w:sz="0" w:space="0" w:color="auto"/>
            <w:left w:val="none" w:sz="0" w:space="0" w:color="auto"/>
            <w:bottom w:val="none" w:sz="0" w:space="0" w:color="auto"/>
            <w:right w:val="none" w:sz="0" w:space="0" w:color="auto"/>
          </w:divBdr>
        </w:div>
        <w:div w:id="720977211">
          <w:marLeft w:val="640"/>
          <w:marRight w:val="0"/>
          <w:marTop w:val="0"/>
          <w:marBottom w:val="0"/>
          <w:divBdr>
            <w:top w:val="none" w:sz="0" w:space="0" w:color="auto"/>
            <w:left w:val="none" w:sz="0" w:space="0" w:color="auto"/>
            <w:bottom w:val="none" w:sz="0" w:space="0" w:color="auto"/>
            <w:right w:val="none" w:sz="0" w:space="0" w:color="auto"/>
          </w:divBdr>
        </w:div>
        <w:div w:id="786894383">
          <w:marLeft w:val="640"/>
          <w:marRight w:val="0"/>
          <w:marTop w:val="0"/>
          <w:marBottom w:val="0"/>
          <w:divBdr>
            <w:top w:val="none" w:sz="0" w:space="0" w:color="auto"/>
            <w:left w:val="none" w:sz="0" w:space="0" w:color="auto"/>
            <w:bottom w:val="none" w:sz="0" w:space="0" w:color="auto"/>
            <w:right w:val="none" w:sz="0" w:space="0" w:color="auto"/>
          </w:divBdr>
        </w:div>
        <w:div w:id="883175924">
          <w:marLeft w:val="640"/>
          <w:marRight w:val="0"/>
          <w:marTop w:val="0"/>
          <w:marBottom w:val="0"/>
          <w:divBdr>
            <w:top w:val="none" w:sz="0" w:space="0" w:color="auto"/>
            <w:left w:val="none" w:sz="0" w:space="0" w:color="auto"/>
            <w:bottom w:val="none" w:sz="0" w:space="0" w:color="auto"/>
            <w:right w:val="none" w:sz="0" w:space="0" w:color="auto"/>
          </w:divBdr>
        </w:div>
        <w:div w:id="1297642988">
          <w:marLeft w:val="640"/>
          <w:marRight w:val="0"/>
          <w:marTop w:val="0"/>
          <w:marBottom w:val="0"/>
          <w:divBdr>
            <w:top w:val="none" w:sz="0" w:space="0" w:color="auto"/>
            <w:left w:val="none" w:sz="0" w:space="0" w:color="auto"/>
            <w:bottom w:val="none" w:sz="0" w:space="0" w:color="auto"/>
            <w:right w:val="none" w:sz="0" w:space="0" w:color="auto"/>
          </w:divBdr>
        </w:div>
        <w:div w:id="1572078912">
          <w:marLeft w:val="640"/>
          <w:marRight w:val="0"/>
          <w:marTop w:val="0"/>
          <w:marBottom w:val="0"/>
          <w:divBdr>
            <w:top w:val="none" w:sz="0" w:space="0" w:color="auto"/>
            <w:left w:val="none" w:sz="0" w:space="0" w:color="auto"/>
            <w:bottom w:val="none" w:sz="0" w:space="0" w:color="auto"/>
            <w:right w:val="none" w:sz="0" w:space="0" w:color="auto"/>
          </w:divBdr>
        </w:div>
        <w:div w:id="1605722513">
          <w:marLeft w:val="640"/>
          <w:marRight w:val="0"/>
          <w:marTop w:val="0"/>
          <w:marBottom w:val="0"/>
          <w:divBdr>
            <w:top w:val="none" w:sz="0" w:space="0" w:color="auto"/>
            <w:left w:val="none" w:sz="0" w:space="0" w:color="auto"/>
            <w:bottom w:val="none" w:sz="0" w:space="0" w:color="auto"/>
            <w:right w:val="none" w:sz="0" w:space="0" w:color="auto"/>
          </w:divBdr>
        </w:div>
        <w:div w:id="1889416606">
          <w:marLeft w:val="640"/>
          <w:marRight w:val="0"/>
          <w:marTop w:val="0"/>
          <w:marBottom w:val="0"/>
          <w:divBdr>
            <w:top w:val="none" w:sz="0" w:space="0" w:color="auto"/>
            <w:left w:val="none" w:sz="0" w:space="0" w:color="auto"/>
            <w:bottom w:val="none" w:sz="0" w:space="0" w:color="auto"/>
            <w:right w:val="none" w:sz="0" w:space="0" w:color="auto"/>
          </w:divBdr>
        </w:div>
        <w:div w:id="2126465613">
          <w:marLeft w:val="640"/>
          <w:marRight w:val="0"/>
          <w:marTop w:val="0"/>
          <w:marBottom w:val="0"/>
          <w:divBdr>
            <w:top w:val="none" w:sz="0" w:space="0" w:color="auto"/>
            <w:left w:val="none" w:sz="0" w:space="0" w:color="auto"/>
            <w:bottom w:val="none" w:sz="0" w:space="0" w:color="auto"/>
            <w:right w:val="none" w:sz="0" w:space="0" w:color="auto"/>
          </w:divBdr>
        </w:div>
      </w:divsChild>
    </w:div>
    <w:div w:id="1953319126">
      <w:bodyDiv w:val="1"/>
      <w:marLeft w:val="0"/>
      <w:marRight w:val="0"/>
      <w:marTop w:val="0"/>
      <w:marBottom w:val="0"/>
      <w:divBdr>
        <w:top w:val="none" w:sz="0" w:space="0" w:color="auto"/>
        <w:left w:val="none" w:sz="0" w:space="0" w:color="auto"/>
        <w:bottom w:val="none" w:sz="0" w:space="0" w:color="auto"/>
        <w:right w:val="none" w:sz="0" w:space="0" w:color="auto"/>
      </w:divBdr>
      <w:divsChild>
        <w:div w:id="55855786">
          <w:marLeft w:val="640"/>
          <w:marRight w:val="0"/>
          <w:marTop w:val="0"/>
          <w:marBottom w:val="0"/>
          <w:divBdr>
            <w:top w:val="none" w:sz="0" w:space="0" w:color="auto"/>
            <w:left w:val="none" w:sz="0" w:space="0" w:color="auto"/>
            <w:bottom w:val="none" w:sz="0" w:space="0" w:color="auto"/>
            <w:right w:val="none" w:sz="0" w:space="0" w:color="auto"/>
          </w:divBdr>
        </w:div>
        <w:div w:id="71395243">
          <w:marLeft w:val="640"/>
          <w:marRight w:val="0"/>
          <w:marTop w:val="0"/>
          <w:marBottom w:val="0"/>
          <w:divBdr>
            <w:top w:val="none" w:sz="0" w:space="0" w:color="auto"/>
            <w:left w:val="none" w:sz="0" w:space="0" w:color="auto"/>
            <w:bottom w:val="none" w:sz="0" w:space="0" w:color="auto"/>
            <w:right w:val="none" w:sz="0" w:space="0" w:color="auto"/>
          </w:divBdr>
        </w:div>
        <w:div w:id="137576242">
          <w:marLeft w:val="640"/>
          <w:marRight w:val="0"/>
          <w:marTop w:val="0"/>
          <w:marBottom w:val="0"/>
          <w:divBdr>
            <w:top w:val="none" w:sz="0" w:space="0" w:color="auto"/>
            <w:left w:val="none" w:sz="0" w:space="0" w:color="auto"/>
            <w:bottom w:val="none" w:sz="0" w:space="0" w:color="auto"/>
            <w:right w:val="none" w:sz="0" w:space="0" w:color="auto"/>
          </w:divBdr>
        </w:div>
        <w:div w:id="320617644">
          <w:marLeft w:val="640"/>
          <w:marRight w:val="0"/>
          <w:marTop w:val="0"/>
          <w:marBottom w:val="0"/>
          <w:divBdr>
            <w:top w:val="none" w:sz="0" w:space="0" w:color="auto"/>
            <w:left w:val="none" w:sz="0" w:space="0" w:color="auto"/>
            <w:bottom w:val="none" w:sz="0" w:space="0" w:color="auto"/>
            <w:right w:val="none" w:sz="0" w:space="0" w:color="auto"/>
          </w:divBdr>
        </w:div>
        <w:div w:id="353267470">
          <w:marLeft w:val="640"/>
          <w:marRight w:val="0"/>
          <w:marTop w:val="0"/>
          <w:marBottom w:val="0"/>
          <w:divBdr>
            <w:top w:val="none" w:sz="0" w:space="0" w:color="auto"/>
            <w:left w:val="none" w:sz="0" w:space="0" w:color="auto"/>
            <w:bottom w:val="none" w:sz="0" w:space="0" w:color="auto"/>
            <w:right w:val="none" w:sz="0" w:space="0" w:color="auto"/>
          </w:divBdr>
        </w:div>
        <w:div w:id="360711899">
          <w:marLeft w:val="640"/>
          <w:marRight w:val="0"/>
          <w:marTop w:val="0"/>
          <w:marBottom w:val="0"/>
          <w:divBdr>
            <w:top w:val="none" w:sz="0" w:space="0" w:color="auto"/>
            <w:left w:val="none" w:sz="0" w:space="0" w:color="auto"/>
            <w:bottom w:val="none" w:sz="0" w:space="0" w:color="auto"/>
            <w:right w:val="none" w:sz="0" w:space="0" w:color="auto"/>
          </w:divBdr>
        </w:div>
        <w:div w:id="513226919">
          <w:marLeft w:val="640"/>
          <w:marRight w:val="0"/>
          <w:marTop w:val="0"/>
          <w:marBottom w:val="0"/>
          <w:divBdr>
            <w:top w:val="none" w:sz="0" w:space="0" w:color="auto"/>
            <w:left w:val="none" w:sz="0" w:space="0" w:color="auto"/>
            <w:bottom w:val="none" w:sz="0" w:space="0" w:color="auto"/>
            <w:right w:val="none" w:sz="0" w:space="0" w:color="auto"/>
          </w:divBdr>
        </w:div>
        <w:div w:id="794979512">
          <w:marLeft w:val="640"/>
          <w:marRight w:val="0"/>
          <w:marTop w:val="0"/>
          <w:marBottom w:val="0"/>
          <w:divBdr>
            <w:top w:val="none" w:sz="0" w:space="0" w:color="auto"/>
            <w:left w:val="none" w:sz="0" w:space="0" w:color="auto"/>
            <w:bottom w:val="none" w:sz="0" w:space="0" w:color="auto"/>
            <w:right w:val="none" w:sz="0" w:space="0" w:color="auto"/>
          </w:divBdr>
        </w:div>
        <w:div w:id="845942535">
          <w:marLeft w:val="640"/>
          <w:marRight w:val="0"/>
          <w:marTop w:val="0"/>
          <w:marBottom w:val="0"/>
          <w:divBdr>
            <w:top w:val="none" w:sz="0" w:space="0" w:color="auto"/>
            <w:left w:val="none" w:sz="0" w:space="0" w:color="auto"/>
            <w:bottom w:val="none" w:sz="0" w:space="0" w:color="auto"/>
            <w:right w:val="none" w:sz="0" w:space="0" w:color="auto"/>
          </w:divBdr>
        </w:div>
        <w:div w:id="914051227">
          <w:marLeft w:val="640"/>
          <w:marRight w:val="0"/>
          <w:marTop w:val="0"/>
          <w:marBottom w:val="0"/>
          <w:divBdr>
            <w:top w:val="none" w:sz="0" w:space="0" w:color="auto"/>
            <w:left w:val="none" w:sz="0" w:space="0" w:color="auto"/>
            <w:bottom w:val="none" w:sz="0" w:space="0" w:color="auto"/>
            <w:right w:val="none" w:sz="0" w:space="0" w:color="auto"/>
          </w:divBdr>
        </w:div>
        <w:div w:id="961762191">
          <w:marLeft w:val="640"/>
          <w:marRight w:val="0"/>
          <w:marTop w:val="0"/>
          <w:marBottom w:val="0"/>
          <w:divBdr>
            <w:top w:val="none" w:sz="0" w:space="0" w:color="auto"/>
            <w:left w:val="none" w:sz="0" w:space="0" w:color="auto"/>
            <w:bottom w:val="none" w:sz="0" w:space="0" w:color="auto"/>
            <w:right w:val="none" w:sz="0" w:space="0" w:color="auto"/>
          </w:divBdr>
        </w:div>
        <w:div w:id="1785147346">
          <w:marLeft w:val="640"/>
          <w:marRight w:val="0"/>
          <w:marTop w:val="0"/>
          <w:marBottom w:val="0"/>
          <w:divBdr>
            <w:top w:val="none" w:sz="0" w:space="0" w:color="auto"/>
            <w:left w:val="none" w:sz="0" w:space="0" w:color="auto"/>
            <w:bottom w:val="none" w:sz="0" w:space="0" w:color="auto"/>
            <w:right w:val="none" w:sz="0" w:space="0" w:color="auto"/>
          </w:divBdr>
        </w:div>
        <w:div w:id="1838031655">
          <w:marLeft w:val="640"/>
          <w:marRight w:val="0"/>
          <w:marTop w:val="0"/>
          <w:marBottom w:val="0"/>
          <w:divBdr>
            <w:top w:val="none" w:sz="0" w:space="0" w:color="auto"/>
            <w:left w:val="none" w:sz="0" w:space="0" w:color="auto"/>
            <w:bottom w:val="none" w:sz="0" w:space="0" w:color="auto"/>
            <w:right w:val="none" w:sz="0" w:space="0" w:color="auto"/>
          </w:divBdr>
        </w:div>
        <w:div w:id="1936935202">
          <w:marLeft w:val="640"/>
          <w:marRight w:val="0"/>
          <w:marTop w:val="0"/>
          <w:marBottom w:val="0"/>
          <w:divBdr>
            <w:top w:val="none" w:sz="0" w:space="0" w:color="auto"/>
            <w:left w:val="none" w:sz="0" w:space="0" w:color="auto"/>
            <w:bottom w:val="none" w:sz="0" w:space="0" w:color="auto"/>
            <w:right w:val="none" w:sz="0" w:space="0" w:color="auto"/>
          </w:divBdr>
        </w:div>
      </w:divsChild>
    </w:div>
    <w:div w:id="1977492191">
      <w:bodyDiv w:val="1"/>
      <w:marLeft w:val="0"/>
      <w:marRight w:val="0"/>
      <w:marTop w:val="0"/>
      <w:marBottom w:val="0"/>
      <w:divBdr>
        <w:top w:val="none" w:sz="0" w:space="0" w:color="auto"/>
        <w:left w:val="none" w:sz="0" w:space="0" w:color="auto"/>
        <w:bottom w:val="none" w:sz="0" w:space="0" w:color="auto"/>
        <w:right w:val="none" w:sz="0" w:space="0" w:color="auto"/>
      </w:divBdr>
      <w:divsChild>
        <w:div w:id="123427731">
          <w:marLeft w:val="640"/>
          <w:marRight w:val="0"/>
          <w:marTop w:val="0"/>
          <w:marBottom w:val="0"/>
          <w:divBdr>
            <w:top w:val="none" w:sz="0" w:space="0" w:color="auto"/>
            <w:left w:val="none" w:sz="0" w:space="0" w:color="auto"/>
            <w:bottom w:val="none" w:sz="0" w:space="0" w:color="auto"/>
            <w:right w:val="none" w:sz="0" w:space="0" w:color="auto"/>
          </w:divBdr>
        </w:div>
        <w:div w:id="144324459">
          <w:marLeft w:val="640"/>
          <w:marRight w:val="0"/>
          <w:marTop w:val="0"/>
          <w:marBottom w:val="0"/>
          <w:divBdr>
            <w:top w:val="none" w:sz="0" w:space="0" w:color="auto"/>
            <w:left w:val="none" w:sz="0" w:space="0" w:color="auto"/>
            <w:bottom w:val="none" w:sz="0" w:space="0" w:color="auto"/>
            <w:right w:val="none" w:sz="0" w:space="0" w:color="auto"/>
          </w:divBdr>
        </w:div>
        <w:div w:id="149100545">
          <w:marLeft w:val="640"/>
          <w:marRight w:val="0"/>
          <w:marTop w:val="0"/>
          <w:marBottom w:val="0"/>
          <w:divBdr>
            <w:top w:val="none" w:sz="0" w:space="0" w:color="auto"/>
            <w:left w:val="none" w:sz="0" w:space="0" w:color="auto"/>
            <w:bottom w:val="none" w:sz="0" w:space="0" w:color="auto"/>
            <w:right w:val="none" w:sz="0" w:space="0" w:color="auto"/>
          </w:divBdr>
        </w:div>
        <w:div w:id="154995200">
          <w:marLeft w:val="640"/>
          <w:marRight w:val="0"/>
          <w:marTop w:val="0"/>
          <w:marBottom w:val="0"/>
          <w:divBdr>
            <w:top w:val="none" w:sz="0" w:space="0" w:color="auto"/>
            <w:left w:val="none" w:sz="0" w:space="0" w:color="auto"/>
            <w:bottom w:val="none" w:sz="0" w:space="0" w:color="auto"/>
            <w:right w:val="none" w:sz="0" w:space="0" w:color="auto"/>
          </w:divBdr>
        </w:div>
        <w:div w:id="238447594">
          <w:marLeft w:val="640"/>
          <w:marRight w:val="0"/>
          <w:marTop w:val="0"/>
          <w:marBottom w:val="0"/>
          <w:divBdr>
            <w:top w:val="none" w:sz="0" w:space="0" w:color="auto"/>
            <w:left w:val="none" w:sz="0" w:space="0" w:color="auto"/>
            <w:bottom w:val="none" w:sz="0" w:space="0" w:color="auto"/>
            <w:right w:val="none" w:sz="0" w:space="0" w:color="auto"/>
          </w:divBdr>
        </w:div>
        <w:div w:id="327709504">
          <w:marLeft w:val="640"/>
          <w:marRight w:val="0"/>
          <w:marTop w:val="0"/>
          <w:marBottom w:val="0"/>
          <w:divBdr>
            <w:top w:val="none" w:sz="0" w:space="0" w:color="auto"/>
            <w:left w:val="none" w:sz="0" w:space="0" w:color="auto"/>
            <w:bottom w:val="none" w:sz="0" w:space="0" w:color="auto"/>
            <w:right w:val="none" w:sz="0" w:space="0" w:color="auto"/>
          </w:divBdr>
        </w:div>
        <w:div w:id="329187375">
          <w:marLeft w:val="640"/>
          <w:marRight w:val="0"/>
          <w:marTop w:val="0"/>
          <w:marBottom w:val="0"/>
          <w:divBdr>
            <w:top w:val="none" w:sz="0" w:space="0" w:color="auto"/>
            <w:left w:val="none" w:sz="0" w:space="0" w:color="auto"/>
            <w:bottom w:val="none" w:sz="0" w:space="0" w:color="auto"/>
            <w:right w:val="none" w:sz="0" w:space="0" w:color="auto"/>
          </w:divBdr>
        </w:div>
        <w:div w:id="343753822">
          <w:marLeft w:val="640"/>
          <w:marRight w:val="0"/>
          <w:marTop w:val="0"/>
          <w:marBottom w:val="0"/>
          <w:divBdr>
            <w:top w:val="none" w:sz="0" w:space="0" w:color="auto"/>
            <w:left w:val="none" w:sz="0" w:space="0" w:color="auto"/>
            <w:bottom w:val="none" w:sz="0" w:space="0" w:color="auto"/>
            <w:right w:val="none" w:sz="0" w:space="0" w:color="auto"/>
          </w:divBdr>
        </w:div>
        <w:div w:id="521894505">
          <w:marLeft w:val="640"/>
          <w:marRight w:val="0"/>
          <w:marTop w:val="0"/>
          <w:marBottom w:val="0"/>
          <w:divBdr>
            <w:top w:val="none" w:sz="0" w:space="0" w:color="auto"/>
            <w:left w:val="none" w:sz="0" w:space="0" w:color="auto"/>
            <w:bottom w:val="none" w:sz="0" w:space="0" w:color="auto"/>
            <w:right w:val="none" w:sz="0" w:space="0" w:color="auto"/>
          </w:divBdr>
        </w:div>
        <w:div w:id="607733328">
          <w:marLeft w:val="640"/>
          <w:marRight w:val="0"/>
          <w:marTop w:val="0"/>
          <w:marBottom w:val="0"/>
          <w:divBdr>
            <w:top w:val="none" w:sz="0" w:space="0" w:color="auto"/>
            <w:left w:val="none" w:sz="0" w:space="0" w:color="auto"/>
            <w:bottom w:val="none" w:sz="0" w:space="0" w:color="auto"/>
            <w:right w:val="none" w:sz="0" w:space="0" w:color="auto"/>
          </w:divBdr>
        </w:div>
        <w:div w:id="651952151">
          <w:marLeft w:val="640"/>
          <w:marRight w:val="0"/>
          <w:marTop w:val="0"/>
          <w:marBottom w:val="0"/>
          <w:divBdr>
            <w:top w:val="none" w:sz="0" w:space="0" w:color="auto"/>
            <w:left w:val="none" w:sz="0" w:space="0" w:color="auto"/>
            <w:bottom w:val="none" w:sz="0" w:space="0" w:color="auto"/>
            <w:right w:val="none" w:sz="0" w:space="0" w:color="auto"/>
          </w:divBdr>
        </w:div>
        <w:div w:id="731004392">
          <w:marLeft w:val="640"/>
          <w:marRight w:val="0"/>
          <w:marTop w:val="0"/>
          <w:marBottom w:val="0"/>
          <w:divBdr>
            <w:top w:val="none" w:sz="0" w:space="0" w:color="auto"/>
            <w:left w:val="none" w:sz="0" w:space="0" w:color="auto"/>
            <w:bottom w:val="none" w:sz="0" w:space="0" w:color="auto"/>
            <w:right w:val="none" w:sz="0" w:space="0" w:color="auto"/>
          </w:divBdr>
        </w:div>
        <w:div w:id="755445001">
          <w:marLeft w:val="640"/>
          <w:marRight w:val="0"/>
          <w:marTop w:val="0"/>
          <w:marBottom w:val="0"/>
          <w:divBdr>
            <w:top w:val="none" w:sz="0" w:space="0" w:color="auto"/>
            <w:left w:val="none" w:sz="0" w:space="0" w:color="auto"/>
            <w:bottom w:val="none" w:sz="0" w:space="0" w:color="auto"/>
            <w:right w:val="none" w:sz="0" w:space="0" w:color="auto"/>
          </w:divBdr>
        </w:div>
        <w:div w:id="837959293">
          <w:marLeft w:val="640"/>
          <w:marRight w:val="0"/>
          <w:marTop w:val="0"/>
          <w:marBottom w:val="0"/>
          <w:divBdr>
            <w:top w:val="none" w:sz="0" w:space="0" w:color="auto"/>
            <w:left w:val="none" w:sz="0" w:space="0" w:color="auto"/>
            <w:bottom w:val="none" w:sz="0" w:space="0" w:color="auto"/>
            <w:right w:val="none" w:sz="0" w:space="0" w:color="auto"/>
          </w:divBdr>
        </w:div>
        <w:div w:id="848563859">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964044976">
          <w:marLeft w:val="640"/>
          <w:marRight w:val="0"/>
          <w:marTop w:val="0"/>
          <w:marBottom w:val="0"/>
          <w:divBdr>
            <w:top w:val="none" w:sz="0" w:space="0" w:color="auto"/>
            <w:left w:val="none" w:sz="0" w:space="0" w:color="auto"/>
            <w:bottom w:val="none" w:sz="0" w:space="0" w:color="auto"/>
            <w:right w:val="none" w:sz="0" w:space="0" w:color="auto"/>
          </w:divBdr>
        </w:div>
        <w:div w:id="1051999202">
          <w:marLeft w:val="640"/>
          <w:marRight w:val="0"/>
          <w:marTop w:val="0"/>
          <w:marBottom w:val="0"/>
          <w:divBdr>
            <w:top w:val="none" w:sz="0" w:space="0" w:color="auto"/>
            <w:left w:val="none" w:sz="0" w:space="0" w:color="auto"/>
            <w:bottom w:val="none" w:sz="0" w:space="0" w:color="auto"/>
            <w:right w:val="none" w:sz="0" w:space="0" w:color="auto"/>
          </w:divBdr>
        </w:div>
        <w:div w:id="1054158672">
          <w:marLeft w:val="640"/>
          <w:marRight w:val="0"/>
          <w:marTop w:val="0"/>
          <w:marBottom w:val="0"/>
          <w:divBdr>
            <w:top w:val="none" w:sz="0" w:space="0" w:color="auto"/>
            <w:left w:val="none" w:sz="0" w:space="0" w:color="auto"/>
            <w:bottom w:val="none" w:sz="0" w:space="0" w:color="auto"/>
            <w:right w:val="none" w:sz="0" w:space="0" w:color="auto"/>
          </w:divBdr>
        </w:div>
        <w:div w:id="1070152098">
          <w:marLeft w:val="640"/>
          <w:marRight w:val="0"/>
          <w:marTop w:val="0"/>
          <w:marBottom w:val="0"/>
          <w:divBdr>
            <w:top w:val="none" w:sz="0" w:space="0" w:color="auto"/>
            <w:left w:val="none" w:sz="0" w:space="0" w:color="auto"/>
            <w:bottom w:val="none" w:sz="0" w:space="0" w:color="auto"/>
            <w:right w:val="none" w:sz="0" w:space="0" w:color="auto"/>
          </w:divBdr>
          <w:divsChild>
            <w:div w:id="114063900">
              <w:marLeft w:val="0"/>
              <w:marRight w:val="0"/>
              <w:marTop w:val="0"/>
              <w:marBottom w:val="0"/>
              <w:divBdr>
                <w:top w:val="none" w:sz="0" w:space="0" w:color="auto"/>
                <w:left w:val="none" w:sz="0" w:space="0" w:color="auto"/>
                <w:bottom w:val="none" w:sz="0" w:space="0" w:color="auto"/>
                <w:right w:val="none" w:sz="0" w:space="0" w:color="auto"/>
              </w:divBdr>
              <w:divsChild>
                <w:div w:id="44568302">
                  <w:marLeft w:val="640"/>
                  <w:marRight w:val="0"/>
                  <w:marTop w:val="0"/>
                  <w:marBottom w:val="0"/>
                  <w:divBdr>
                    <w:top w:val="none" w:sz="0" w:space="0" w:color="auto"/>
                    <w:left w:val="none" w:sz="0" w:space="0" w:color="auto"/>
                    <w:bottom w:val="none" w:sz="0" w:space="0" w:color="auto"/>
                    <w:right w:val="none" w:sz="0" w:space="0" w:color="auto"/>
                  </w:divBdr>
                </w:div>
                <w:div w:id="50884809">
                  <w:marLeft w:val="640"/>
                  <w:marRight w:val="0"/>
                  <w:marTop w:val="0"/>
                  <w:marBottom w:val="0"/>
                  <w:divBdr>
                    <w:top w:val="none" w:sz="0" w:space="0" w:color="auto"/>
                    <w:left w:val="none" w:sz="0" w:space="0" w:color="auto"/>
                    <w:bottom w:val="none" w:sz="0" w:space="0" w:color="auto"/>
                    <w:right w:val="none" w:sz="0" w:space="0" w:color="auto"/>
                  </w:divBdr>
                </w:div>
                <w:div w:id="86535651">
                  <w:marLeft w:val="640"/>
                  <w:marRight w:val="0"/>
                  <w:marTop w:val="0"/>
                  <w:marBottom w:val="0"/>
                  <w:divBdr>
                    <w:top w:val="none" w:sz="0" w:space="0" w:color="auto"/>
                    <w:left w:val="none" w:sz="0" w:space="0" w:color="auto"/>
                    <w:bottom w:val="none" w:sz="0" w:space="0" w:color="auto"/>
                    <w:right w:val="none" w:sz="0" w:space="0" w:color="auto"/>
                  </w:divBdr>
                </w:div>
                <w:div w:id="90207223">
                  <w:marLeft w:val="640"/>
                  <w:marRight w:val="0"/>
                  <w:marTop w:val="0"/>
                  <w:marBottom w:val="0"/>
                  <w:divBdr>
                    <w:top w:val="none" w:sz="0" w:space="0" w:color="auto"/>
                    <w:left w:val="none" w:sz="0" w:space="0" w:color="auto"/>
                    <w:bottom w:val="none" w:sz="0" w:space="0" w:color="auto"/>
                    <w:right w:val="none" w:sz="0" w:space="0" w:color="auto"/>
                  </w:divBdr>
                </w:div>
                <w:div w:id="149446367">
                  <w:marLeft w:val="640"/>
                  <w:marRight w:val="0"/>
                  <w:marTop w:val="0"/>
                  <w:marBottom w:val="0"/>
                  <w:divBdr>
                    <w:top w:val="none" w:sz="0" w:space="0" w:color="auto"/>
                    <w:left w:val="none" w:sz="0" w:space="0" w:color="auto"/>
                    <w:bottom w:val="none" w:sz="0" w:space="0" w:color="auto"/>
                    <w:right w:val="none" w:sz="0" w:space="0" w:color="auto"/>
                  </w:divBdr>
                </w:div>
                <w:div w:id="165751426">
                  <w:marLeft w:val="640"/>
                  <w:marRight w:val="0"/>
                  <w:marTop w:val="0"/>
                  <w:marBottom w:val="0"/>
                  <w:divBdr>
                    <w:top w:val="none" w:sz="0" w:space="0" w:color="auto"/>
                    <w:left w:val="none" w:sz="0" w:space="0" w:color="auto"/>
                    <w:bottom w:val="none" w:sz="0" w:space="0" w:color="auto"/>
                    <w:right w:val="none" w:sz="0" w:space="0" w:color="auto"/>
                  </w:divBdr>
                </w:div>
                <w:div w:id="181163475">
                  <w:marLeft w:val="640"/>
                  <w:marRight w:val="0"/>
                  <w:marTop w:val="0"/>
                  <w:marBottom w:val="0"/>
                  <w:divBdr>
                    <w:top w:val="none" w:sz="0" w:space="0" w:color="auto"/>
                    <w:left w:val="none" w:sz="0" w:space="0" w:color="auto"/>
                    <w:bottom w:val="none" w:sz="0" w:space="0" w:color="auto"/>
                    <w:right w:val="none" w:sz="0" w:space="0" w:color="auto"/>
                  </w:divBdr>
                </w:div>
                <w:div w:id="201286437">
                  <w:marLeft w:val="640"/>
                  <w:marRight w:val="0"/>
                  <w:marTop w:val="0"/>
                  <w:marBottom w:val="0"/>
                  <w:divBdr>
                    <w:top w:val="none" w:sz="0" w:space="0" w:color="auto"/>
                    <w:left w:val="none" w:sz="0" w:space="0" w:color="auto"/>
                    <w:bottom w:val="none" w:sz="0" w:space="0" w:color="auto"/>
                    <w:right w:val="none" w:sz="0" w:space="0" w:color="auto"/>
                  </w:divBdr>
                </w:div>
                <w:div w:id="250285206">
                  <w:marLeft w:val="640"/>
                  <w:marRight w:val="0"/>
                  <w:marTop w:val="0"/>
                  <w:marBottom w:val="0"/>
                  <w:divBdr>
                    <w:top w:val="none" w:sz="0" w:space="0" w:color="auto"/>
                    <w:left w:val="none" w:sz="0" w:space="0" w:color="auto"/>
                    <w:bottom w:val="none" w:sz="0" w:space="0" w:color="auto"/>
                    <w:right w:val="none" w:sz="0" w:space="0" w:color="auto"/>
                  </w:divBdr>
                </w:div>
                <w:div w:id="267664094">
                  <w:marLeft w:val="640"/>
                  <w:marRight w:val="0"/>
                  <w:marTop w:val="0"/>
                  <w:marBottom w:val="0"/>
                  <w:divBdr>
                    <w:top w:val="none" w:sz="0" w:space="0" w:color="auto"/>
                    <w:left w:val="none" w:sz="0" w:space="0" w:color="auto"/>
                    <w:bottom w:val="none" w:sz="0" w:space="0" w:color="auto"/>
                    <w:right w:val="none" w:sz="0" w:space="0" w:color="auto"/>
                  </w:divBdr>
                </w:div>
                <w:div w:id="285279983">
                  <w:marLeft w:val="640"/>
                  <w:marRight w:val="0"/>
                  <w:marTop w:val="0"/>
                  <w:marBottom w:val="0"/>
                  <w:divBdr>
                    <w:top w:val="none" w:sz="0" w:space="0" w:color="auto"/>
                    <w:left w:val="none" w:sz="0" w:space="0" w:color="auto"/>
                    <w:bottom w:val="none" w:sz="0" w:space="0" w:color="auto"/>
                    <w:right w:val="none" w:sz="0" w:space="0" w:color="auto"/>
                  </w:divBdr>
                </w:div>
                <w:div w:id="314338115">
                  <w:marLeft w:val="640"/>
                  <w:marRight w:val="0"/>
                  <w:marTop w:val="0"/>
                  <w:marBottom w:val="0"/>
                  <w:divBdr>
                    <w:top w:val="none" w:sz="0" w:space="0" w:color="auto"/>
                    <w:left w:val="none" w:sz="0" w:space="0" w:color="auto"/>
                    <w:bottom w:val="none" w:sz="0" w:space="0" w:color="auto"/>
                    <w:right w:val="none" w:sz="0" w:space="0" w:color="auto"/>
                  </w:divBdr>
                </w:div>
                <w:div w:id="373817474">
                  <w:marLeft w:val="640"/>
                  <w:marRight w:val="0"/>
                  <w:marTop w:val="0"/>
                  <w:marBottom w:val="0"/>
                  <w:divBdr>
                    <w:top w:val="none" w:sz="0" w:space="0" w:color="auto"/>
                    <w:left w:val="none" w:sz="0" w:space="0" w:color="auto"/>
                    <w:bottom w:val="none" w:sz="0" w:space="0" w:color="auto"/>
                    <w:right w:val="none" w:sz="0" w:space="0" w:color="auto"/>
                  </w:divBdr>
                </w:div>
                <w:div w:id="579800053">
                  <w:marLeft w:val="640"/>
                  <w:marRight w:val="0"/>
                  <w:marTop w:val="0"/>
                  <w:marBottom w:val="0"/>
                  <w:divBdr>
                    <w:top w:val="none" w:sz="0" w:space="0" w:color="auto"/>
                    <w:left w:val="none" w:sz="0" w:space="0" w:color="auto"/>
                    <w:bottom w:val="none" w:sz="0" w:space="0" w:color="auto"/>
                    <w:right w:val="none" w:sz="0" w:space="0" w:color="auto"/>
                  </w:divBdr>
                </w:div>
                <w:div w:id="651836023">
                  <w:marLeft w:val="640"/>
                  <w:marRight w:val="0"/>
                  <w:marTop w:val="0"/>
                  <w:marBottom w:val="0"/>
                  <w:divBdr>
                    <w:top w:val="none" w:sz="0" w:space="0" w:color="auto"/>
                    <w:left w:val="none" w:sz="0" w:space="0" w:color="auto"/>
                    <w:bottom w:val="none" w:sz="0" w:space="0" w:color="auto"/>
                    <w:right w:val="none" w:sz="0" w:space="0" w:color="auto"/>
                  </w:divBdr>
                </w:div>
                <w:div w:id="713701670">
                  <w:marLeft w:val="640"/>
                  <w:marRight w:val="0"/>
                  <w:marTop w:val="0"/>
                  <w:marBottom w:val="0"/>
                  <w:divBdr>
                    <w:top w:val="none" w:sz="0" w:space="0" w:color="auto"/>
                    <w:left w:val="none" w:sz="0" w:space="0" w:color="auto"/>
                    <w:bottom w:val="none" w:sz="0" w:space="0" w:color="auto"/>
                    <w:right w:val="none" w:sz="0" w:space="0" w:color="auto"/>
                  </w:divBdr>
                </w:div>
                <w:div w:id="719209423">
                  <w:marLeft w:val="640"/>
                  <w:marRight w:val="0"/>
                  <w:marTop w:val="0"/>
                  <w:marBottom w:val="0"/>
                  <w:divBdr>
                    <w:top w:val="none" w:sz="0" w:space="0" w:color="auto"/>
                    <w:left w:val="none" w:sz="0" w:space="0" w:color="auto"/>
                    <w:bottom w:val="none" w:sz="0" w:space="0" w:color="auto"/>
                    <w:right w:val="none" w:sz="0" w:space="0" w:color="auto"/>
                  </w:divBdr>
                </w:div>
                <w:div w:id="791480140">
                  <w:marLeft w:val="640"/>
                  <w:marRight w:val="0"/>
                  <w:marTop w:val="0"/>
                  <w:marBottom w:val="0"/>
                  <w:divBdr>
                    <w:top w:val="none" w:sz="0" w:space="0" w:color="auto"/>
                    <w:left w:val="none" w:sz="0" w:space="0" w:color="auto"/>
                    <w:bottom w:val="none" w:sz="0" w:space="0" w:color="auto"/>
                    <w:right w:val="none" w:sz="0" w:space="0" w:color="auto"/>
                  </w:divBdr>
                </w:div>
                <w:div w:id="830559615">
                  <w:marLeft w:val="640"/>
                  <w:marRight w:val="0"/>
                  <w:marTop w:val="0"/>
                  <w:marBottom w:val="0"/>
                  <w:divBdr>
                    <w:top w:val="none" w:sz="0" w:space="0" w:color="auto"/>
                    <w:left w:val="none" w:sz="0" w:space="0" w:color="auto"/>
                    <w:bottom w:val="none" w:sz="0" w:space="0" w:color="auto"/>
                    <w:right w:val="none" w:sz="0" w:space="0" w:color="auto"/>
                  </w:divBdr>
                </w:div>
                <w:div w:id="835536573">
                  <w:marLeft w:val="640"/>
                  <w:marRight w:val="0"/>
                  <w:marTop w:val="0"/>
                  <w:marBottom w:val="0"/>
                  <w:divBdr>
                    <w:top w:val="none" w:sz="0" w:space="0" w:color="auto"/>
                    <w:left w:val="none" w:sz="0" w:space="0" w:color="auto"/>
                    <w:bottom w:val="none" w:sz="0" w:space="0" w:color="auto"/>
                    <w:right w:val="none" w:sz="0" w:space="0" w:color="auto"/>
                  </w:divBdr>
                </w:div>
                <w:div w:id="914241773">
                  <w:marLeft w:val="640"/>
                  <w:marRight w:val="0"/>
                  <w:marTop w:val="0"/>
                  <w:marBottom w:val="0"/>
                  <w:divBdr>
                    <w:top w:val="none" w:sz="0" w:space="0" w:color="auto"/>
                    <w:left w:val="none" w:sz="0" w:space="0" w:color="auto"/>
                    <w:bottom w:val="none" w:sz="0" w:space="0" w:color="auto"/>
                    <w:right w:val="none" w:sz="0" w:space="0" w:color="auto"/>
                  </w:divBdr>
                </w:div>
                <w:div w:id="935094020">
                  <w:marLeft w:val="640"/>
                  <w:marRight w:val="0"/>
                  <w:marTop w:val="0"/>
                  <w:marBottom w:val="0"/>
                  <w:divBdr>
                    <w:top w:val="none" w:sz="0" w:space="0" w:color="auto"/>
                    <w:left w:val="none" w:sz="0" w:space="0" w:color="auto"/>
                    <w:bottom w:val="none" w:sz="0" w:space="0" w:color="auto"/>
                    <w:right w:val="none" w:sz="0" w:space="0" w:color="auto"/>
                  </w:divBdr>
                </w:div>
                <w:div w:id="975142193">
                  <w:marLeft w:val="640"/>
                  <w:marRight w:val="0"/>
                  <w:marTop w:val="0"/>
                  <w:marBottom w:val="0"/>
                  <w:divBdr>
                    <w:top w:val="none" w:sz="0" w:space="0" w:color="auto"/>
                    <w:left w:val="none" w:sz="0" w:space="0" w:color="auto"/>
                    <w:bottom w:val="none" w:sz="0" w:space="0" w:color="auto"/>
                    <w:right w:val="none" w:sz="0" w:space="0" w:color="auto"/>
                  </w:divBdr>
                </w:div>
                <w:div w:id="1079251781">
                  <w:marLeft w:val="640"/>
                  <w:marRight w:val="0"/>
                  <w:marTop w:val="0"/>
                  <w:marBottom w:val="0"/>
                  <w:divBdr>
                    <w:top w:val="none" w:sz="0" w:space="0" w:color="auto"/>
                    <w:left w:val="none" w:sz="0" w:space="0" w:color="auto"/>
                    <w:bottom w:val="none" w:sz="0" w:space="0" w:color="auto"/>
                    <w:right w:val="none" w:sz="0" w:space="0" w:color="auto"/>
                  </w:divBdr>
                </w:div>
                <w:div w:id="1277131848">
                  <w:marLeft w:val="640"/>
                  <w:marRight w:val="0"/>
                  <w:marTop w:val="0"/>
                  <w:marBottom w:val="0"/>
                  <w:divBdr>
                    <w:top w:val="none" w:sz="0" w:space="0" w:color="auto"/>
                    <w:left w:val="none" w:sz="0" w:space="0" w:color="auto"/>
                    <w:bottom w:val="none" w:sz="0" w:space="0" w:color="auto"/>
                    <w:right w:val="none" w:sz="0" w:space="0" w:color="auto"/>
                  </w:divBdr>
                </w:div>
                <w:div w:id="1291472526">
                  <w:marLeft w:val="640"/>
                  <w:marRight w:val="0"/>
                  <w:marTop w:val="0"/>
                  <w:marBottom w:val="0"/>
                  <w:divBdr>
                    <w:top w:val="none" w:sz="0" w:space="0" w:color="auto"/>
                    <w:left w:val="none" w:sz="0" w:space="0" w:color="auto"/>
                    <w:bottom w:val="none" w:sz="0" w:space="0" w:color="auto"/>
                    <w:right w:val="none" w:sz="0" w:space="0" w:color="auto"/>
                  </w:divBdr>
                </w:div>
                <w:div w:id="1358964287">
                  <w:marLeft w:val="640"/>
                  <w:marRight w:val="0"/>
                  <w:marTop w:val="0"/>
                  <w:marBottom w:val="0"/>
                  <w:divBdr>
                    <w:top w:val="none" w:sz="0" w:space="0" w:color="auto"/>
                    <w:left w:val="none" w:sz="0" w:space="0" w:color="auto"/>
                    <w:bottom w:val="none" w:sz="0" w:space="0" w:color="auto"/>
                    <w:right w:val="none" w:sz="0" w:space="0" w:color="auto"/>
                  </w:divBdr>
                </w:div>
                <w:div w:id="1461531305">
                  <w:marLeft w:val="640"/>
                  <w:marRight w:val="0"/>
                  <w:marTop w:val="0"/>
                  <w:marBottom w:val="0"/>
                  <w:divBdr>
                    <w:top w:val="none" w:sz="0" w:space="0" w:color="auto"/>
                    <w:left w:val="none" w:sz="0" w:space="0" w:color="auto"/>
                    <w:bottom w:val="none" w:sz="0" w:space="0" w:color="auto"/>
                    <w:right w:val="none" w:sz="0" w:space="0" w:color="auto"/>
                  </w:divBdr>
                </w:div>
                <w:div w:id="1471247128">
                  <w:marLeft w:val="640"/>
                  <w:marRight w:val="0"/>
                  <w:marTop w:val="0"/>
                  <w:marBottom w:val="0"/>
                  <w:divBdr>
                    <w:top w:val="none" w:sz="0" w:space="0" w:color="auto"/>
                    <w:left w:val="none" w:sz="0" w:space="0" w:color="auto"/>
                    <w:bottom w:val="none" w:sz="0" w:space="0" w:color="auto"/>
                    <w:right w:val="none" w:sz="0" w:space="0" w:color="auto"/>
                  </w:divBdr>
                </w:div>
                <w:div w:id="1587765602">
                  <w:marLeft w:val="640"/>
                  <w:marRight w:val="0"/>
                  <w:marTop w:val="0"/>
                  <w:marBottom w:val="0"/>
                  <w:divBdr>
                    <w:top w:val="none" w:sz="0" w:space="0" w:color="auto"/>
                    <w:left w:val="none" w:sz="0" w:space="0" w:color="auto"/>
                    <w:bottom w:val="none" w:sz="0" w:space="0" w:color="auto"/>
                    <w:right w:val="none" w:sz="0" w:space="0" w:color="auto"/>
                  </w:divBdr>
                </w:div>
                <w:div w:id="1640303685">
                  <w:marLeft w:val="640"/>
                  <w:marRight w:val="0"/>
                  <w:marTop w:val="0"/>
                  <w:marBottom w:val="0"/>
                  <w:divBdr>
                    <w:top w:val="none" w:sz="0" w:space="0" w:color="auto"/>
                    <w:left w:val="none" w:sz="0" w:space="0" w:color="auto"/>
                    <w:bottom w:val="none" w:sz="0" w:space="0" w:color="auto"/>
                    <w:right w:val="none" w:sz="0" w:space="0" w:color="auto"/>
                  </w:divBdr>
                </w:div>
                <w:div w:id="1663388954">
                  <w:marLeft w:val="640"/>
                  <w:marRight w:val="0"/>
                  <w:marTop w:val="0"/>
                  <w:marBottom w:val="0"/>
                  <w:divBdr>
                    <w:top w:val="none" w:sz="0" w:space="0" w:color="auto"/>
                    <w:left w:val="none" w:sz="0" w:space="0" w:color="auto"/>
                    <w:bottom w:val="none" w:sz="0" w:space="0" w:color="auto"/>
                    <w:right w:val="none" w:sz="0" w:space="0" w:color="auto"/>
                  </w:divBdr>
                </w:div>
                <w:div w:id="1670408200">
                  <w:marLeft w:val="640"/>
                  <w:marRight w:val="0"/>
                  <w:marTop w:val="0"/>
                  <w:marBottom w:val="0"/>
                  <w:divBdr>
                    <w:top w:val="none" w:sz="0" w:space="0" w:color="auto"/>
                    <w:left w:val="none" w:sz="0" w:space="0" w:color="auto"/>
                    <w:bottom w:val="none" w:sz="0" w:space="0" w:color="auto"/>
                    <w:right w:val="none" w:sz="0" w:space="0" w:color="auto"/>
                  </w:divBdr>
                </w:div>
                <w:div w:id="1676493710">
                  <w:marLeft w:val="640"/>
                  <w:marRight w:val="0"/>
                  <w:marTop w:val="0"/>
                  <w:marBottom w:val="0"/>
                  <w:divBdr>
                    <w:top w:val="none" w:sz="0" w:space="0" w:color="auto"/>
                    <w:left w:val="none" w:sz="0" w:space="0" w:color="auto"/>
                    <w:bottom w:val="none" w:sz="0" w:space="0" w:color="auto"/>
                    <w:right w:val="none" w:sz="0" w:space="0" w:color="auto"/>
                  </w:divBdr>
                </w:div>
                <w:div w:id="1700624293">
                  <w:marLeft w:val="640"/>
                  <w:marRight w:val="0"/>
                  <w:marTop w:val="0"/>
                  <w:marBottom w:val="0"/>
                  <w:divBdr>
                    <w:top w:val="none" w:sz="0" w:space="0" w:color="auto"/>
                    <w:left w:val="none" w:sz="0" w:space="0" w:color="auto"/>
                    <w:bottom w:val="none" w:sz="0" w:space="0" w:color="auto"/>
                    <w:right w:val="none" w:sz="0" w:space="0" w:color="auto"/>
                  </w:divBdr>
                </w:div>
                <w:div w:id="1765370591">
                  <w:marLeft w:val="640"/>
                  <w:marRight w:val="0"/>
                  <w:marTop w:val="0"/>
                  <w:marBottom w:val="0"/>
                  <w:divBdr>
                    <w:top w:val="none" w:sz="0" w:space="0" w:color="auto"/>
                    <w:left w:val="none" w:sz="0" w:space="0" w:color="auto"/>
                    <w:bottom w:val="none" w:sz="0" w:space="0" w:color="auto"/>
                    <w:right w:val="none" w:sz="0" w:space="0" w:color="auto"/>
                  </w:divBdr>
                </w:div>
                <w:div w:id="1895578032">
                  <w:marLeft w:val="640"/>
                  <w:marRight w:val="0"/>
                  <w:marTop w:val="0"/>
                  <w:marBottom w:val="0"/>
                  <w:divBdr>
                    <w:top w:val="none" w:sz="0" w:space="0" w:color="auto"/>
                    <w:left w:val="none" w:sz="0" w:space="0" w:color="auto"/>
                    <w:bottom w:val="none" w:sz="0" w:space="0" w:color="auto"/>
                    <w:right w:val="none" w:sz="0" w:space="0" w:color="auto"/>
                  </w:divBdr>
                </w:div>
                <w:div w:id="1909338308">
                  <w:marLeft w:val="640"/>
                  <w:marRight w:val="0"/>
                  <w:marTop w:val="0"/>
                  <w:marBottom w:val="0"/>
                  <w:divBdr>
                    <w:top w:val="none" w:sz="0" w:space="0" w:color="auto"/>
                    <w:left w:val="none" w:sz="0" w:space="0" w:color="auto"/>
                    <w:bottom w:val="none" w:sz="0" w:space="0" w:color="auto"/>
                    <w:right w:val="none" w:sz="0" w:space="0" w:color="auto"/>
                  </w:divBdr>
                </w:div>
                <w:div w:id="1921714628">
                  <w:marLeft w:val="640"/>
                  <w:marRight w:val="0"/>
                  <w:marTop w:val="0"/>
                  <w:marBottom w:val="0"/>
                  <w:divBdr>
                    <w:top w:val="none" w:sz="0" w:space="0" w:color="auto"/>
                    <w:left w:val="none" w:sz="0" w:space="0" w:color="auto"/>
                    <w:bottom w:val="none" w:sz="0" w:space="0" w:color="auto"/>
                    <w:right w:val="none" w:sz="0" w:space="0" w:color="auto"/>
                  </w:divBdr>
                </w:div>
                <w:div w:id="1937397498">
                  <w:marLeft w:val="640"/>
                  <w:marRight w:val="0"/>
                  <w:marTop w:val="0"/>
                  <w:marBottom w:val="0"/>
                  <w:divBdr>
                    <w:top w:val="none" w:sz="0" w:space="0" w:color="auto"/>
                    <w:left w:val="none" w:sz="0" w:space="0" w:color="auto"/>
                    <w:bottom w:val="none" w:sz="0" w:space="0" w:color="auto"/>
                    <w:right w:val="none" w:sz="0" w:space="0" w:color="auto"/>
                  </w:divBdr>
                </w:div>
                <w:div w:id="2036152405">
                  <w:marLeft w:val="640"/>
                  <w:marRight w:val="0"/>
                  <w:marTop w:val="0"/>
                  <w:marBottom w:val="0"/>
                  <w:divBdr>
                    <w:top w:val="none" w:sz="0" w:space="0" w:color="auto"/>
                    <w:left w:val="none" w:sz="0" w:space="0" w:color="auto"/>
                    <w:bottom w:val="none" w:sz="0" w:space="0" w:color="auto"/>
                    <w:right w:val="none" w:sz="0" w:space="0" w:color="auto"/>
                  </w:divBdr>
                </w:div>
                <w:div w:id="2122914329">
                  <w:marLeft w:val="640"/>
                  <w:marRight w:val="0"/>
                  <w:marTop w:val="0"/>
                  <w:marBottom w:val="0"/>
                  <w:divBdr>
                    <w:top w:val="none" w:sz="0" w:space="0" w:color="auto"/>
                    <w:left w:val="none" w:sz="0" w:space="0" w:color="auto"/>
                    <w:bottom w:val="none" w:sz="0" w:space="0" w:color="auto"/>
                    <w:right w:val="none" w:sz="0" w:space="0" w:color="auto"/>
                  </w:divBdr>
                </w:div>
                <w:div w:id="2140217206">
                  <w:marLeft w:val="640"/>
                  <w:marRight w:val="0"/>
                  <w:marTop w:val="0"/>
                  <w:marBottom w:val="0"/>
                  <w:divBdr>
                    <w:top w:val="none" w:sz="0" w:space="0" w:color="auto"/>
                    <w:left w:val="none" w:sz="0" w:space="0" w:color="auto"/>
                    <w:bottom w:val="none" w:sz="0" w:space="0" w:color="auto"/>
                    <w:right w:val="none" w:sz="0" w:space="0" w:color="auto"/>
                  </w:divBdr>
                </w:div>
              </w:divsChild>
            </w:div>
            <w:div w:id="156381322">
              <w:marLeft w:val="0"/>
              <w:marRight w:val="0"/>
              <w:marTop w:val="0"/>
              <w:marBottom w:val="0"/>
              <w:divBdr>
                <w:top w:val="none" w:sz="0" w:space="0" w:color="auto"/>
                <w:left w:val="none" w:sz="0" w:space="0" w:color="auto"/>
                <w:bottom w:val="none" w:sz="0" w:space="0" w:color="auto"/>
                <w:right w:val="none" w:sz="0" w:space="0" w:color="auto"/>
              </w:divBdr>
              <w:divsChild>
                <w:div w:id="13121079">
                  <w:marLeft w:val="640"/>
                  <w:marRight w:val="0"/>
                  <w:marTop w:val="0"/>
                  <w:marBottom w:val="0"/>
                  <w:divBdr>
                    <w:top w:val="none" w:sz="0" w:space="0" w:color="auto"/>
                    <w:left w:val="none" w:sz="0" w:space="0" w:color="auto"/>
                    <w:bottom w:val="none" w:sz="0" w:space="0" w:color="auto"/>
                    <w:right w:val="none" w:sz="0" w:space="0" w:color="auto"/>
                  </w:divBdr>
                </w:div>
                <w:div w:id="56049518">
                  <w:marLeft w:val="640"/>
                  <w:marRight w:val="0"/>
                  <w:marTop w:val="0"/>
                  <w:marBottom w:val="0"/>
                  <w:divBdr>
                    <w:top w:val="none" w:sz="0" w:space="0" w:color="auto"/>
                    <w:left w:val="none" w:sz="0" w:space="0" w:color="auto"/>
                    <w:bottom w:val="none" w:sz="0" w:space="0" w:color="auto"/>
                    <w:right w:val="none" w:sz="0" w:space="0" w:color="auto"/>
                  </w:divBdr>
                </w:div>
                <w:div w:id="57754508">
                  <w:marLeft w:val="640"/>
                  <w:marRight w:val="0"/>
                  <w:marTop w:val="0"/>
                  <w:marBottom w:val="0"/>
                  <w:divBdr>
                    <w:top w:val="none" w:sz="0" w:space="0" w:color="auto"/>
                    <w:left w:val="none" w:sz="0" w:space="0" w:color="auto"/>
                    <w:bottom w:val="none" w:sz="0" w:space="0" w:color="auto"/>
                    <w:right w:val="none" w:sz="0" w:space="0" w:color="auto"/>
                  </w:divBdr>
                </w:div>
                <w:div w:id="102772492">
                  <w:marLeft w:val="640"/>
                  <w:marRight w:val="0"/>
                  <w:marTop w:val="0"/>
                  <w:marBottom w:val="0"/>
                  <w:divBdr>
                    <w:top w:val="none" w:sz="0" w:space="0" w:color="auto"/>
                    <w:left w:val="none" w:sz="0" w:space="0" w:color="auto"/>
                    <w:bottom w:val="none" w:sz="0" w:space="0" w:color="auto"/>
                    <w:right w:val="none" w:sz="0" w:space="0" w:color="auto"/>
                  </w:divBdr>
                </w:div>
                <w:div w:id="111369212">
                  <w:marLeft w:val="640"/>
                  <w:marRight w:val="0"/>
                  <w:marTop w:val="0"/>
                  <w:marBottom w:val="0"/>
                  <w:divBdr>
                    <w:top w:val="none" w:sz="0" w:space="0" w:color="auto"/>
                    <w:left w:val="none" w:sz="0" w:space="0" w:color="auto"/>
                    <w:bottom w:val="none" w:sz="0" w:space="0" w:color="auto"/>
                    <w:right w:val="none" w:sz="0" w:space="0" w:color="auto"/>
                  </w:divBdr>
                </w:div>
                <w:div w:id="126053826">
                  <w:marLeft w:val="640"/>
                  <w:marRight w:val="0"/>
                  <w:marTop w:val="0"/>
                  <w:marBottom w:val="0"/>
                  <w:divBdr>
                    <w:top w:val="none" w:sz="0" w:space="0" w:color="auto"/>
                    <w:left w:val="none" w:sz="0" w:space="0" w:color="auto"/>
                    <w:bottom w:val="none" w:sz="0" w:space="0" w:color="auto"/>
                    <w:right w:val="none" w:sz="0" w:space="0" w:color="auto"/>
                  </w:divBdr>
                </w:div>
                <w:div w:id="381180167">
                  <w:marLeft w:val="640"/>
                  <w:marRight w:val="0"/>
                  <w:marTop w:val="0"/>
                  <w:marBottom w:val="0"/>
                  <w:divBdr>
                    <w:top w:val="none" w:sz="0" w:space="0" w:color="auto"/>
                    <w:left w:val="none" w:sz="0" w:space="0" w:color="auto"/>
                    <w:bottom w:val="none" w:sz="0" w:space="0" w:color="auto"/>
                    <w:right w:val="none" w:sz="0" w:space="0" w:color="auto"/>
                  </w:divBdr>
                </w:div>
                <w:div w:id="503281919">
                  <w:marLeft w:val="640"/>
                  <w:marRight w:val="0"/>
                  <w:marTop w:val="0"/>
                  <w:marBottom w:val="0"/>
                  <w:divBdr>
                    <w:top w:val="none" w:sz="0" w:space="0" w:color="auto"/>
                    <w:left w:val="none" w:sz="0" w:space="0" w:color="auto"/>
                    <w:bottom w:val="none" w:sz="0" w:space="0" w:color="auto"/>
                    <w:right w:val="none" w:sz="0" w:space="0" w:color="auto"/>
                  </w:divBdr>
                </w:div>
                <w:div w:id="520121290">
                  <w:marLeft w:val="640"/>
                  <w:marRight w:val="0"/>
                  <w:marTop w:val="0"/>
                  <w:marBottom w:val="0"/>
                  <w:divBdr>
                    <w:top w:val="none" w:sz="0" w:space="0" w:color="auto"/>
                    <w:left w:val="none" w:sz="0" w:space="0" w:color="auto"/>
                    <w:bottom w:val="none" w:sz="0" w:space="0" w:color="auto"/>
                    <w:right w:val="none" w:sz="0" w:space="0" w:color="auto"/>
                  </w:divBdr>
                </w:div>
                <w:div w:id="674191941">
                  <w:marLeft w:val="640"/>
                  <w:marRight w:val="0"/>
                  <w:marTop w:val="0"/>
                  <w:marBottom w:val="0"/>
                  <w:divBdr>
                    <w:top w:val="none" w:sz="0" w:space="0" w:color="auto"/>
                    <w:left w:val="none" w:sz="0" w:space="0" w:color="auto"/>
                    <w:bottom w:val="none" w:sz="0" w:space="0" w:color="auto"/>
                    <w:right w:val="none" w:sz="0" w:space="0" w:color="auto"/>
                  </w:divBdr>
                </w:div>
                <w:div w:id="733356145">
                  <w:marLeft w:val="640"/>
                  <w:marRight w:val="0"/>
                  <w:marTop w:val="0"/>
                  <w:marBottom w:val="0"/>
                  <w:divBdr>
                    <w:top w:val="none" w:sz="0" w:space="0" w:color="auto"/>
                    <w:left w:val="none" w:sz="0" w:space="0" w:color="auto"/>
                    <w:bottom w:val="none" w:sz="0" w:space="0" w:color="auto"/>
                    <w:right w:val="none" w:sz="0" w:space="0" w:color="auto"/>
                  </w:divBdr>
                </w:div>
                <w:div w:id="769155641">
                  <w:marLeft w:val="640"/>
                  <w:marRight w:val="0"/>
                  <w:marTop w:val="0"/>
                  <w:marBottom w:val="0"/>
                  <w:divBdr>
                    <w:top w:val="none" w:sz="0" w:space="0" w:color="auto"/>
                    <w:left w:val="none" w:sz="0" w:space="0" w:color="auto"/>
                    <w:bottom w:val="none" w:sz="0" w:space="0" w:color="auto"/>
                    <w:right w:val="none" w:sz="0" w:space="0" w:color="auto"/>
                  </w:divBdr>
                </w:div>
                <w:div w:id="777337990">
                  <w:marLeft w:val="640"/>
                  <w:marRight w:val="0"/>
                  <w:marTop w:val="0"/>
                  <w:marBottom w:val="0"/>
                  <w:divBdr>
                    <w:top w:val="none" w:sz="0" w:space="0" w:color="auto"/>
                    <w:left w:val="none" w:sz="0" w:space="0" w:color="auto"/>
                    <w:bottom w:val="none" w:sz="0" w:space="0" w:color="auto"/>
                    <w:right w:val="none" w:sz="0" w:space="0" w:color="auto"/>
                  </w:divBdr>
                </w:div>
                <w:div w:id="847141620">
                  <w:marLeft w:val="640"/>
                  <w:marRight w:val="0"/>
                  <w:marTop w:val="0"/>
                  <w:marBottom w:val="0"/>
                  <w:divBdr>
                    <w:top w:val="none" w:sz="0" w:space="0" w:color="auto"/>
                    <w:left w:val="none" w:sz="0" w:space="0" w:color="auto"/>
                    <w:bottom w:val="none" w:sz="0" w:space="0" w:color="auto"/>
                    <w:right w:val="none" w:sz="0" w:space="0" w:color="auto"/>
                  </w:divBdr>
                </w:div>
                <w:div w:id="895314831">
                  <w:marLeft w:val="640"/>
                  <w:marRight w:val="0"/>
                  <w:marTop w:val="0"/>
                  <w:marBottom w:val="0"/>
                  <w:divBdr>
                    <w:top w:val="none" w:sz="0" w:space="0" w:color="auto"/>
                    <w:left w:val="none" w:sz="0" w:space="0" w:color="auto"/>
                    <w:bottom w:val="none" w:sz="0" w:space="0" w:color="auto"/>
                    <w:right w:val="none" w:sz="0" w:space="0" w:color="auto"/>
                  </w:divBdr>
                </w:div>
                <w:div w:id="970676479">
                  <w:marLeft w:val="640"/>
                  <w:marRight w:val="0"/>
                  <w:marTop w:val="0"/>
                  <w:marBottom w:val="0"/>
                  <w:divBdr>
                    <w:top w:val="none" w:sz="0" w:space="0" w:color="auto"/>
                    <w:left w:val="none" w:sz="0" w:space="0" w:color="auto"/>
                    <w:bottom w:val="none" w:sz="0" w:space="0" w:color="auto"/>
                    <w:right w:val="none" w:sz="0" w:space="0" w:color="auto"/>
                  </w:divBdr>
                </w:div>
                <w:div w:id="1014191181">
                  <w:marLeft w:val="640"/>
                  <w:marRight w:val="0"/>
                  <w:marTop w:val="0"/>
                  <w:marBottom w:val="0"/>
                  <w:divBdr>
                    <w:top w:val="none" w:sz="0" w:space="0" w:color="auto"/>
                    <w:left w:val="none" w:sz="0" w:space="0" w:color="auto"/>
                    <w:bottom w:val="none" w:sz="0" w:space="0" w:color="auto"/>
                    <w:right w:val="none" w:sz="0" w:space="0" w:color="auto"/>
                  </w:divBdr>
                </w:div>
                <w:div w:id="1062093233">
                  <w:marLeft w:val="640"/>
                  <w:marRight w:val="0"/>
                  <w:marTop w:val="0"/>
                  <w:marBottom w:val="0"/>
                  <w:divBdr>
                    <w:top w:val="none" w:sz="0" w:space="0" w:color="auto"/>
                    <w:left w:val="none" w:sz="0" w:space="0" w:color="auto"/>
                    <w:bottom w:val="none" w:sz="0" w:space="0" w:color="auto"/>
                    <w:right w:val="none" w:sz="0" w:space="0" w:color="auto"/>
                  </w:divBdr>
                </w:div>
                <w:div w:id="1158417799">
                  <w:marLeft w:val="640"/>
                  <w:marRight w:val="0"/>
                  <w:marTop w:val="0"/>
                  <w:marBottom w:val="0"/>
                  <w:divBdr>
                    <w:top w:val="none" w:sz="0" w:space="0" w:color="auto"/>
                    <w:left w:val="none" w:sz="0" w:space="0" w:color="auto"/>
                    <w:bottom w:val="none" w:sz="0" w:space="0" w:color="auto"/>
                    <w:right w:val="none" w:sz="0" w:space="0" w:color="auto"/>
                  </w:divBdr>
                </w:div>
                <w:div w:id="1166558113">
                  <w:marLeft w:val="640"/>
                  <w:marRight w:val="0"/>
                  <w:marTop w:val="0"/>
                  <w:marBottom w:val="0"/>
                  <w:divBdr>
                    <w:top w:val="none" w:sz="0" w:space="0" w:color="auto"/>
                    <w:left w:val="none" w:sz="0" w:space="0" w:color="auto"/>
                    <w:bottom w:val="none" w:sz="0" w:space="0" w:color="auto"/>
                    <w:right w:val="none" w:sz="0" w:space="0" w:color="auto"/>
                  </w:divBdr>
                </w:div>
                <w:div w:id="1215117600">
                  <w:marLeft w:val="640"/>
                  <w:marRight w:val="0"/>
                  <w:marTop w:val="0"/>
                  <w:marBottom w:val="0"/>
                  <w:divBdr>
                    <w:top w:val="none" w:sz="0" w:space="0" w:color="auto"/>
                    <w:left w:val="none" w:sz="0" w:space="0" w:color="auto"/>
                    <w:bottom w:val="none" w:sz="0" w:space="0" w:color="auto"/>
                    <w:right w:val="none" w:sz="0" w:space="0" w:color="auto"/>
                  </w:divBdr>
                </w:div>
                <w:div w:id="1233009099">
                  <w:marLeft w:val="640"/>
                  <w:marRight w:val="0"/>
                  <w:marTop w:val="0"/>
                  <w:marBottom w:val="0"/>
                  <w:divBdr>
                    <w:top w:val="none" w:sz="0" w:space="0" w:color="auto"/>
                    <w:left w:val="none" w:sz="0" w:space="0" w:color="auto"/>
                    <w:bottom w:val="none" w:sz="0" w:space="0" w:color="auto"/>
                    <w:right w:val="none" w:sz="0" w:space="0" w:color="auto"/>
                  </w:divBdr>
                </w:div>
                <w:div w:id="1271939654">
                  <w:marLeft w:val="640"/>
                  <w:marRight w:val="0"/>
                  <w:marTop w:val="0"/>
                  <w:marBottom w:val="0"/>
                  <w:divBdr>
                    <w:top w:val="none" w:sz="0" w:space="0" w:color="auto"/>
                    <w:left w:val="none" w:sz="0" w:space="0" w:color="auto"/>
                    <w:bottom w:val="none" w:sz="0" w:space="0" w:color="auto"/>
                    <w:right w:val="none" w:sz="0" w:space="0" w:color="auto"/>
                  </w:divBdr>
                </w:div>
                <w:div w:id="1356804848">
                  <w:marLeft w:val="640"/>
                  <w:marRight w:val="0"/>
                  <w:marTop w:val="0"/>
                  <w:marBottom w:val="0"/>
                  <w:divBdr>
                    <w:top w:val="none" w:sz="0" w:space="0" w:color="auto"/>
                    <w:left w:val="none" w:sz="0" w:space="0" w:color="auto"/>
                    <w:bottom w:val="none" w:sz="0" w:space="0" w:color="auto"/>
                    <w:right w:val="none" w:sz="0" w:space="0" w:color="auto"/>
                  </w:divBdr>
                </w:div>
                <w:div w:id="1471706881">
                  <w:marLeft w:val="640"/>
                  <w:marRight w:val="0"/>
                  <w:marTop w:val="0"/>
                  <w:marBottom w:val="0"/>
                  <w:divBdr>
                    <w:top w:val="none" w:sz="0" w:space="0" w:color="auto"/>
                    <w:left w:val="none" w:sz="0" w:space="0" w:color="auto"/>
                    <w:bottom w:val="none" w:sz="0" w:space="0" w:color="auto"/>
                    <w:right w:val="none" w:sz="0" w:space="0" w:color="auto"/>
                  </w:divBdr>
                </w:div>
                <w:div w:id="1612080146">
                  <w:marLeft w:val="640"/>
                  <w:marRight w:val="0"/>
                  <w:marTop w:val="0"/>
                  <w:marBottom w:val="0"/>
                  <w:divBdr>
                    <w:top w:val="none" w:sz="0" w:space="0" w:color="auto"/>
                    <w:left w:val="none" w:sz="0" w:space="0" w:color="auto"/>
                    <w:bottom w:val="none" w:sz="0" w:space="0" w:color="auto"/>
                    <w:right w:val="none" w:sz="0" w:space="0" w:color="auto"/>
                  </w:divBdr>
                </w:div>
                <w:div w:id="1674915094">
                  <w:marLeft w:val="640"/>
                  <w:marRight w:val="0"/>
                  <w:marTop w:val="0"/>
                  <w:marBottom w:val="0"/>
                  <w:divBdr>
                    <w:top w:val="none" w:sz="0" w:space="0" w:color="auto"/>
                    <w:left w:val="none" w:sz="0" w:space="0" w:color="auto"/>
                    <w:bottom w:val="none" w:sz="0" w:space="0" w:color="auto"/>
                    <w:right w:val="none" w:sz="0" w:space="0" w:color="auto"/>
                  </w:divBdr>
                </w:div>
                <w:div w:id="1701735536">
                  <w:marLeft w:val="640"/>
                  <w:marRight w:val="0"/>
                  <w:marTop w:val="0"/>
                  <w:marBottom w:val="0"/>
                  <w:divBdr>
                    <w:top w:val="none" w:sz="0" w:space="0" w:color="auto"/>
                    <w:left w:val="none" w:sz="0" w:space="0" w:color="auto"/>
                    <w:bottom w:val="none" w:sz="0" w:space="0" w:color="auto"/>
                    <w:right w:val="none" w:sz="0" w:space="0" w:color="auto"/>
                  </w:divBdr>
                </w:div>
                <w:div w:id="1703092426">
                  <w:marLeft w:val="640"/>
                  <w:marRight w:val="0"/>
                  <w:marTop w:val="0"/>
                  <w:marBottom w:val="0"/>
                  <w:divBdr>
                    <w:top w:val="none" w:sz="0" w:space="0" w:color="auto"/>
                    <w:left w:val="none" w:sz="0" w:space="0" w:color="auto"/>
                    <w:bottom w:val="none" w:sz="0" w:space="0" w:color="auto"/>
                    <w:right w:val="none" w:sz="0" w:space="0" w:color="auto"/>
                  </w:divBdr>
                </w:div>
                <w:div w:id="1745176950">
                  <w:marLeft w:val="640"/>
                  <w:marRight w:val="0"/>
                  <w:marTop w:val="0"/>
                  <w:marBottom w:val="0"/>
                  <w:divBdr>
                    <w:top w:val="none" w:sz="0" w:space="0" w:color="auto"/>
                    <w:left w:val="none" w:sz="0" w:space="0" w:color="auto"/>
                    <w:bottom w:val="none" w:sz="0" w:space="0" w:color="auto"/>
                    <w:right w:val="none" w:sz="0" w:space="0" w:color="auto"/>
                  </w:divBdr>
                </w:div>
                <w:div w:id="1920481053">
                  <w:marLeft w:val="640"/>
                  <w:marRight w:val="0"/>
                  <w:marTop w:val="0"/>
                  <w:marBottom w:val="0"/>
                  <w:divBdr>
                    <w:top w:val="none" w:sz="0" w:space="0" w:color="auto"/>
                    <w:left w:val="none" w:sz="0" w:space="0" w:color="auto"/>
                    <w:bottom w:val="none" w:sz="0" w:space="0" w:color="auto"/>
                    <w:right w:val="none" w:sz="0" w:space="0" w:color="auto"/>
                  </w:divBdr>
                </w:div>
                <w:div w:id="1920863960">
                  <w:marLeft w:val="640"/>
                  <w:marRight w:val="0"/>
                  <w:marTop w:val="0"/>
                  <w:marBottom w:val="0"/>
                  <w:divBdr>
                    <w:top w:val="none" w:sz="0" w:space="0" w:color="auto"/>
                    <w:left w:val="none" w:sz="0" w:space="0" w:color="auto"/>
                    <w:bottom w:val="none" w:sz="0" w:space="0" w:color="auto"/>
                    <w:right w:val="none" w:sz="0" w:space="0" w:color="auto"/>
                  </w:divBdr>
                </w:div>
                <w:div w:id="1923835631">
                  <w:marLeft w:val="640"/>
                  <w:marRight w:val="0"/>
                  <w:marTop w:val="0"/>
                  <w:marBottom w:val="0"/>
                  <w:divBdr>
                    <w:top w:val="none" w:sz="0" w:space="0" w:color="auto"/>
                    <w:left w:val="none" w:sz="0" w:space="0" w:color="auto"/>
                    <w:bottom w:val="none" w:sz="0" w:space="0" w:color="auto"/>
                    <w:right w:val="none" w:sz="0" w:space="0" w:color="auto"/>
                  </w:divBdr>
                </w:div>
                <w:div w:id="1939556066">
                  <w:marLeft w:val="640"/>
                  <w:marRight w:val="0"/>
                  <w:marTop w:val="0"/>
                  <w:marBottom w:val="0"/>
                  <w:divBdr>
                    <w:top w:val="none" w:sz="0" w:space="0" w:color="auto"/>
                    <w:left w:val="none" w:sz="0" w:space="0" w:color="auto"/>
                    <w:bottom w:val="none" w:sz="0" w:space="0" w:color="auto"/>
                    <w:right w:val="none" w:sz="0" w:space="0" w:color="auto"/>
                  </w:divBdr>
                </w:div>
                <w:div w:id="1972906901">
                  <w:marLeft w:val="640"/>
                  <w:marRight w:val="0"/>
                  <w:marTop w:val="0"/>
                  <w:marBottom w:val="0"/>
                  <w:divBdr>
                    <w:top w:val="none" w:sz="0" w:space="0" w:color="auto"/>
                    <w:left w:val="none" w:sz="0" w:space="0" w:color="auto"/>
                    <w:bottom w:val="none" w:sz="0" w:space="0" w:color="auto"/>
                    <w:right w:val="none" w:sz="0" w:space="0" w:color="auto"/>
                  </w:divBdr>
                </w:div>
                <w:div w:id="1990666203">
                  <w:marLeft w:val="640"/>
                  <w:marRight w:val="0"/>
                  <w:marTop w:val="0"/>
                  <w:marBottom w:val="0"/>
                  <w:divBdr>
                    <w:top w:val="none" w:sz="0" w:space="0" w:color="auto"/>
                    <w:left w:val="none" w:sz="0" w:space="0" w:color="auto"/>
                    <w:bottom w:val="none" w:sz="0" w:space="0" w:color="auto"/>
                    <w:right w:val="none" w:sz="0" w:space="0" w:color="auto"/>
                  </w:divBdr>
                </w:div>
                <w:div w:id="1991405214">
                  <w:marLeft w:val="640"/>
                  <w:marRight w:val="0"/>
                  <w:marTop w:val="0"/>
                  <w:marBottom w:val="0"/>
                  <w:divBdr>
                    <w:top w:val="none" w:sz="0" w:space="0" w:color="auto"/>
                    <w:left w:val="none" w:sz="0" w:space="0" w:color="auto"/>
                    <w:bottom w:val="none" w:sz="0" w:space="0" w:color="auto"/>
                    <w:right w:val="none" w:sz="0" w:space="0" w:color="auto"/>
                  </w:divBdr>
                </w:div>
                <w:div w:id="1999838812">
                  <w:marLeft w:val="640"/>
                  <w:marRight w:val="0"/>
                  <w:marTop w:val="0"/>
                  <w:marBottom w:val="0"/>
                  <w:divBdr>
                    <w:top w:val="none" w:sz="0" w:space="0" w:color="auto"/>
                    <w:left w:val="none" w:sz="0" w:space="0" w:color="auto"/>
                    <w:bottom w:val="none" w:sz="0" w:space="0" w:color="auto"/>
                    <w:right w:val="none" w:sz="0" w:space="0" w:color="auto"/>
                  </w:divBdr>
                </w:div>
                <w:div w:id="2020153482">
                  <w:marLeft w:val="640"/>
                  <w:marRight w:val="0"/>
                  <w:marTop w:val="0"/>
                  <w:marBottom w:val="0"/>
                  <w:divBdr>
                    <w:top w:val="none" w:sz="0" w:space="0" w:color="auto"/>
                    <w:left w:val="none" w:sz="0" w:space="0" w:color="auto"/>
                    <w:bottom w:val="none" w:sz="0" w:space="0" w:color="auto"/>
                    <w:right w:val="none" w:sz="0" w:space="0" w:color="auto"/>
                  </w:divBdr>
                </w:div>
                <w:div w:id="2021735921">
                  <w:marLeft w:val="640"/>
                  <w:marRight w:val="0"/>
                  <w:marTop w:val="0"/>
                  <w:marBottom w:val="0"/>
                  <w:divBdr>
                    <w:top w:val="none" w:sz="0" w:space="0" w:color="auto"/>
                    <w:left w:val="none" w:sz="0" w:space="0" w:color="auto"/>
                    <w:bottom w:val="none" w:sz="0" w:space="0" w:color="auto"/>
                    <w:right w:val="none" w:sz="0" w:space="0" w:color="auto"/>
                  </w:divBdr>
                </w:div>
                <w:div w:id="2079327394">
                  <w:marLeft w:val="640"/>
                  <w:marRight w:val="0"/>
                  <w:marTop w:val="0"/>
                  <w:marBottom w:val="0"/>
                  <w:divBdr>
                    <w:top w:val="none" w:sz="0" w:space="0" w:color="auto"/>
                    <w:left w:val="none" w:sz="0" w:space="0" w:color="auto"/>
                    <w:bottom w:val="none" w:sz="0" w:space="0" w:color="auto"/>
                    <w:right w:val="none" w:sz="0" w:space="0" w:color="auto"/>
                  </w:divBdr>
                </w:div>
                <w:div w:id="2119597765">
                  <w:marLeft w:val="640"/>
                  <w:marRight w:val="0"/>
                  <w:marTop w:val="0"/>
                  <w:marBottom w:val="0"/>
                  <w:divBdr>
                    <w:top w:val="none" w:sz="0" w:space="0" w:color="auto"/>
                    <w:left w:val="none" w:sz="0" w:space="0" w:color="auto"/>
                    <w:bottom w:val="none" w:sz="0" w:space="0" w:color="auto"/>
                    <w:right w:val="none" w:sz="0" w:space="0" w:color="auto"/>
                  </w:divBdr>
                </w:div>
              </w:divsChild>
            </w:div>
            <w:div w:id="382413182">
              <w:marLeft w:val="0"/>
              <w:marRight w:val="0"/>
              <w:marTop w:val="0"/>
              <w:marBottom w:val="0"/>
              <w:divBdr>
                <w:top w:val="none" w:sz="0" w:space="0" w:color="auto"/>
                <w:left w:val="none" w:sz="0" w:space="0" w:color="auto"/>
                <w:bottom w:val="none" w:sz="0" w:space="0" w:color="auto"/>
                <w:right w:val="none" w:sz="0" w:space="0" w:color="auto"/>
              </w:divBdr>
              <w:divsChild>
                <w:div w:id="88964422">
                  <w:marLeft w:val="640"/>
                  <w:marRight w:val="0"/>
                  <w:marTop w:val="0"/>
                  <w:marBottom w:val="0"/>
                  <w:divBdr>
                    <w:top w:val="none" w:sz="0" w:space="0" w:color="auto"/>
                    <w:left w:val="none" w:sz="0" w:space="0" w:color="auto"/>
                    <w:bottom w:val="none" w:sz="0" w:space="0" w:color="auto"/>
                    <w:right w:val="none" w:sz="0" w:space="0" w:color="auto"/>
                  </w:divBdr>
                </w:div>
                <w:div w:id="97141610">
                  <w:marLeft w:val="640"/>
                  <w:marRight w:val="0"/>
                  <w:marTop w:val="0"/>
                  <w:marBottom w:val="0"/>
                  <w:divBdr>
                    <w:top w:val="none" w:sz="0" w:space="0" w:color="auto"/>
                    <w:left w:val="none" w:sz="0" w:space="0" w:color="auto"/>
                    <w:bottom w:val="none" w:sz="0" w:space="0" w:color="auto"/>
                    <w:right w:val="none" w:sz="0" w:space="0" w:color="auto"/>
                  </w:divBdr>
                </w:div>
                <w:div w:id="138350579">
                  <w:marLeft w:val="640"/>
                  <w:marRight w:val="0"/>
                  <w:marTop w:val="0"/>
                  <w:marBottom w:val="0"/>
                  <w:divBdr>
                    <w:top w:val="none" w:sz="0" w:space="0" w:color="auto"/>
                    <w:left w:val="none" w:sz="0" w:space="0" w:color="auto"/>
                    <w:bottom w:val="none" w:sz="0" w:space="0" w:color="auto"/>
                    <w:right w:val="none" w:sz="0" w:space="0" w:color="auto"/>
                  </w:divBdr>
                </w:div>
                <w:div w:id="225531836">
                  <w:marLeft w:val="640"/>
                  <w:marRight w:val="0"/>
                  <w:marTop w:val="0"/>
                  <w:marBottom w:val="0"/>
                  <w:divBdr>
                    <w:top w:val="none" w:sz="0" w:space="0" w:color="auto"/>
                    <w:left w:val="none" w:sz="0" w:space="0" w:color="auto"/>
                    <w:bottom w:val="none" w:sz="0" w:space="0" w:color="auto"/>
                    <w:right w:val="none" w:sz="0" w:space="0" w:color="auto"/>
                  </w:divBdr>
                </w:div>
                <w:div w:id="245386324">
                  <w:marLeft w:val="640"/>
                  <w:marRight w:val="0"/>
                  <w:marTop w:val="0"/>
                  <w:marBottom w:val="0"/>
                  <w:divBdr>
                    <w:top w:val="none" w:sz="0" w:space="0" w:color="auto"/>
                    <w:left w:val="none" w:sz="0" w:space="0" w:color="auto"/>
                    <w:bottom w:val="none" w:sz="0" w:space="0" w:color="auto"/>
                    <w:right w:val="none" w:sz="0" w:space="0" w:color="auto"/>
                  </w:divBdr>
                </w:div>
                <w:div w:id="292560774">
                  <w:marLeft w:val="640"/>
                  <w:marRight w:val="0"/>
                  <w:marTop w:val="0"/>
                  <w:marBottom w:val="0"/>
                  <w:divBdr>
                    <w:top w:val="none" w:sz="0" w:space="0" w:color="auto"/>
                    <w:left w:val="none" w:sz="0" w:space="0" w:color="auto"/>
                    <w:bottom w:val="none" w:sz="0" w:space="0" w:color="auto"/>
                    <w:right w:val="none" w:sz="0" w:space="0" w:color="auto"/>
                  </w:divBdr>
                </w:div>
                <w:div w:id="315032358">
                  <w:marLeft w:val="640"/>
                  <w:marRight w:val="0"/>
                  <w:marTop w:val="0"/>
                  <w:marBottom w:val="0"/>
                  <w:divBdr>
                    <w:top w:val="none" w:sz="0" w:space="0" w:color="auto"/>
                    <w:left w:val="none" w:sz="0" w:space="0" w:color="auto"/>
                    <w:bottom w:val="none" w:sz="0" w:space="0" w:color="auto"/>
                    <w:right w:val="none" w:sz="0" w:space="0" w:color="auto"/>
                  </w:divBdr>
                </w:div>
                <w:div w:id="341593157">
                  <w:marLeft w:val="640"/>
                  <w:marRight w:val="0"/>
                  <w:marTop w:val="0"/>
                  <w:marBottom w:val="0"/>
                  <w:divBdr>
                    <w:top w:val="none" w:sz="0" w:space="0" w:color="auto"/>
                    <w:left w:val="none" w:sz="0" w:space="0" w:color="auto"/>
                    <w:bottom w:val="none" w:sz="0" w:space="0" w:color="auto"/>
                    <w:right w:val="none" w:sz="0" w:space="0" w:color="auto"/>
                  </w:divBdr>
                </w:div>
                <w:div w:id="408043984">
                  <w:marLeft w:val="640"/>
                  <w:marRight w:val="0"/>
                  <w:marTop w:val="0"/>
                  <w:marBottom w:val="0"/>
                  <w:divBdr>
                    <w:top w:val="none" w:sz="0" w:space="0" w:color="auto"/>
                    <w:left w:val="none" w:sz="0" w:space="0" w:color="auto"/>
                    <w:bottom w:val="none" w:sz="0" w:space="0" w:color="auto"/>
                    <w:right w:val="none" w:sz="0" w:space="0" w:color="auto"/>
                  </w:divBdr>
                </w:div>
                <w:div w:id="410464976">
                  <w:marLeft w:val="640"/>
                  <w:marRight w:val="0"/>
                  <w:marTop w:val="0"/>
                  <w:marBottom w:val="0"/>
                  <w:divBdr>
                    <w:top w:val="none" w:sz="0" w:space="0" w:color="auto"/>
                    <w:left w:val="none" w:sz="0" w:space="0" w:color="auto"/>
                    <w:bottom w:val="none" w:sz="0" w:space="0" w:color="auto"/>
                    <w:right w:val="none" w:sz="0" w:space="0" w:color="auto"/>
                  </w:divBdr>
                </w:div>
                <w:div w:id="414477732">
                  <w:marLeft w:val="640"/>
                  <w:marRight w:val="0"/>
                  <w:marTop w:val="0"/>
                  <w:marBottom w:val="0"/>
                  <w:divBdr>
                    <w:top w:val="none" w:sz="0" w:space="0" w:color="auto"/>
                    <w:left w:val="none" w:sz="0" w:space="0" w:color="auto"/>
                    <w:bottom w:val="none" w:sz="0" w:space="0" w:color="auto"/>
                    <w:right w:val="none" w:sz="0" w:space="0" w:color="auto"/>
                  </w:divBdr>
                </w:div>
                <w:div w:id="442117891">
                  <w:marLeft w:val="640"/>
                  <w:marRight w:val="0"/>
                  <w:marTop w:val="0"/>
                  <w:marBottom w:val="0"/>
                  <w:divBdr>
                    <w:top w:val="none" w:sz="0" w:space="0" w:color="auto"/>
                    <w:left w:val="none" w:sz="0" w:space="0" w:color="auto"/>
                    <w:bottom w:val="none" w:sz="0" w:space="0" w:color="auto"/>
                    <w:right w:val="none" w:sz="0" w:space="0" w:color="auto"/>
                  </w:divBdr>
                </w:div>
                <w:div w:id="511652725">
                  <w:marLeft w:val="640"/>
                  <w:marRight w:val="0"/>
                  <w:marTop w:val="0"/>
                  <w:marBottom w:val="0"/>
                  <w:divBdr>
                    <w:top w:val="none" w:sz="0" w:space="0" w:color="auto"/>
                    <w:left w:val="none" w:sz="0" w:space="0" w:color="auto"/>
                    <w:bottom w:val="none" w:sz="0" w:space="0" w:color="auto"/>
                    <w:right w:val="none" w:sz="0" w:space="0" w:color="auto"/>
                  </w:divBdr>
                </w:div>
                <w:div w:id="543369493">
                  <w:marLeft w:val="640"/>
                  <w:marRight w:val="0"/>
                  <w:marTop w:val="0"/>
                  <w:marBottom w:val="0"/>
                  <w:divBdr>
                    <w:top w:val="none" w:sz="0" w:space="0" w:color="auto"/>
                    <w:left w:val="none" w:sz="0" w:space="0" w:color="auto"/>
                    <w:bottom w:val="none" w:sz="0" w:space="0" w:color="auto"/>
                    <w:right w:val="none" w:sz="0" w:space="0" w:color="auto"/>
                  </w:divBdr>
                </w:div>
                <w:div w:id="586619580">
                  <w:marLeft w:val="640"/>
                  <w:marRight w:val="0"/>
                  <w:marTop w:val="0"/>
                  <w:marBottom w:val="0"/>
                  <w:divBdr>
                    <w:top w:val="none" w:sz="0" w:space="0" w:color="auto"/>
                    <w:left w:val="none" w:sz="0" w:space="0" w:color="auto"/>
                    <w:bottom w:val="none" w:sz="0" w:space="0" w:color="auto"/>
                    <w:right w:val="none" w:sz="0" w:space="0" w:color="auto"/>
                  </w:divBdr>
                </w:div>
                <w:div w:id="629899013">
                  <w:marLeft w:val="640"/>
                  <w:marRight w:val="0"/>
                  <w:marTop w:val="0"/>
                  <w:marBottom w:val="0"/>
                  <w:divBdr>
                    <w:top w:val="none" w:sz="0" w:space="0" w:color="auto"/>
                    <w:left w:val="none" w:sz="0" w:space="0" w:color="auto"/>
                    <w:bottom w:val="none" w:sz="0" w:space="0" w:color="auto"/>
                    <w:right w:val="none" w:sz="0" w:space="0" w:color="auto"/>
                  </w:divBdr>
                </w:div>
                <w:div w:id="648510433">
                  <w:marLeft w:val="640"/>
                  <w:marRight w:val="0"/>
                  <w:marTop w:val="0"/>
                  <w:marBottom w:val="0"/>
                  <w:divBdr>
                    <w:top w:val="none" w:sz="0" w:space="0" w:color="auto"/>
                    <w:left w:val="none" w:sz="0" w:space="0" w:color="auto"/>
                    <w:bottom w:val="none" w:sz="0" w:space="0" w:color="auto"/>
                    <w:right w:val="none" w:sz="0" w:space="0" w:color="auto"/>
                  </w:divBdr>
                </w:div>
                <w:div w:id="675158378">
                  <w:marLeft w:val="640"/>
                  <w:marRight w:val="0"/>
                  <w:marTop w:val="0"/>
                  <w:marBottom w:val="0"/>
                  <w:divBdr>
                    <w:top w:val="none" w:sz="0" w:space="0" w:color="auto"/>
                    <w:left w:val="none" w:sz="0" w:space="0" w:color="auto"/>
                    <w:bottom w:val="none" w:sz="0" w:space="0" w:color="auto"/>
                    <w:right w:val="none" w:sz="0" w:space="0" w:color="auto"/>
                  </w:divBdr>
                </w:div>
                <w:div w:id="766273886">
                  <w:marLeft w:val="640"/>
                  <w:marRight w:val="0"/>
                  <w:marTop w:val="0"/>
                  <w:marBottom w:val="0"/>
                  <w:divBdr>
                    <w:top w:val="none" w:sz="0" w:space="0" w:color="auto"/>
                    <w:left w:val="none" w:sz="0" w:space="0" w:color="auto"/>
                    <w:bottom w:val="none" w:sz="0" w:space="0" w:color="auto"/>
                    <w:right w:val="none" w:sz="0" w:space="0" w:color="auto"/>
                  </w:divBdr>
                </w:div>
                <w:div w:id="807894148">
                  <w:marLeft w:val="640"/>
                  <w:marRight w:val="0"/>
                  <w:marTop w:val="0"/>
                  <w:marBottom w:val="0"/>
                  <w:divBdr>
                    <w:top w:val="none" w:sz="0" w:space="0" w:color="auto"/>
                    <w:left w:val="none" w:sz="0" w:space="0" w:color="auto"/>
                    <w:bottom w:val="none" w:sz="0" w:space="0" w:color="auto"/>
                    <w:right w:val="none" w:sz="0" w:space="0" w:color="auto"/>
                  </w:divBdr>
                </w:div>
                <w:div w:id="935790661">
                  <w:marLeft w:val="640"/>
                  <w:marRight w:val="0"/>
                  <w:marTop w:val="0"/>
                  <w:marBottom w:val="0"/>
                  <w:divBdr>
                    <w:top w:val="none" w:sz="0" w:space="0" w:color="auto"/>
                    <w:left w:val="none" w:sz="0" w:space="0" w:color="auto"/>
                    <w:bottom w:val="none" w:sz="0" w:space="0" w:color="auto"/>
                    <w:right w:val="none" w:sz="0" w:space="0" w:color="auto"/>
                  </w:divBdr>
                </w:div>
                <w:div w:id="965965026">
                  <w:marLeft w:val="640"/>
                  <w:marRight w:val="0"/>
                  <w:marTop w:val="0"/>
                  <w:marBottom w:val="0"/>
                  <w:divBdr>
                    <w:top w:val="none" w:sz="0" w:space="0" w:color="auto"/>
                    <w:left w:val="none" w:sz="0" w:space="0" w:color="auto"/>
                    <w:bottom w:val="none" w:sz="0" w:space="0" w:color="auto"/>
                    <w:right w:val="none" w:sz="0" w:space="0" w:color="auto"/>
                  </w:divBdr>
                </w:div>
                <w:div w:id="970136967">
                  <w:marLeft w:val="640"/>
                  <w:marRight w:val="0"/>
                  <w:marTop w:val="0"/>
                  <w:marBottom w:val="0"/>
                  <w:divBdr>
                    <w:top w:val="none" w:sz="0" w:space="0" w:color="auto"/>
                    <w:left w:val="none" w:sz="0" w:space="0" w:color="auto"/>
                    <w:bottom w:val="none" w:sz="0" w:space="0" w:color="auto"/>
                    <w:right w:val="none" w:sz="0" w:space="0" w:color="auto"/>
                  </w:divBdr>
                </w:div>
                <w:div w:id="1082679960">
                  <w:marLeft w:val="640"/>
                  <w:marRight w:val="0"/>
                  <w:marTop w:val="0"/>
                  <w:marBottom w:val="0"/>
                  <w:divBdr>
                    <w:top w:val="none" w:sz="0" w:space="0" w:color="auto"/>
                    <w:left w:val="none" w:sz="0" w:space="0" w:color="auto"/>
                    <w:bottom w:val="none" w:sz="0" w:space="0" w:color="auto"/>
                    <w:right w:val="none" w:sz="0" w:space="0" w:color="auto"/>
                  </w:divBdr>
                </w:div>
                <w:div w:id="1109743246">
                  <w:marLeft w:val="640"/>
                  <w:marRight w:val="0"/>
                  <w:marTop w:val="0"/>
                  <w:marBottom w:val="0"/>
                  <w:divBdr>
                    <w:top w:val="none" w:sz="0" w:space="0" w:color="auto"/>
                    <w:left w:val="none" w:sz="0" w:space="0" w:color="auto"/>
                    <w:bottom w:val="none" w:sz="0" w:space="0" w:color="auto"/>
                    <w:right w:val="none" w:sz="0" w:space="0" w:color="auto"/>
                  </w:divBdr>
                </w:div>
                <w:div w:id="1117137933">
                  <w:marLeft w:val="640"/>
                  <w:marRight w:val="0"/>
                  <w:marTop w:val="0"/>
                  <w:marBottom w:val="0"/>
                  <w:divBdr>
                    <w:top w:val="none" w:sz="0" w:space="0" w:color="auto"/>
                    <w:left w:val="none" w:sz="0" w:space="0" w:color="auto"/>
                    <w:bottom w:val="none" w:sz="0" w:space="0" w:color="auto"/>
                    <w:right w:val="none" w:sz="0" w:space="0" w:color="auto"/>
                  </w:divBdr>
                </w:div>
                <w:div w:id="1231885377">
                  <w:marLeft w:val="640"/>
                  <w:marRight w:val="0"/>
                  <w:marTop w:val="0"/>
                  <w:marBottom w:val="0"/>
                  <w:divBdr>
                    <w:top w:val="none" w:sz="0" w:space="0" w:color="auto"/>
                    <w:left w:val="none" w:sz="0" w:space="0" w:color="auto"/>
                    <w:bottom w:val="none" w:sz="0" w:space="0" w:color="auto"/>
                    <w:right w:val="none" w:sz="0" w:space="0" w:color="auto"/>
                  </w:divBdr>
                </w:div>
                <w:div w:id="1326932251">
                  <w:marLeft w:val="640"/>
                  <w:marRight w:val="0"/>
                  <w:marTop w:val="0"/>
                  <w:marBottom w:val="0"/>
                  <w:divBdr>
                    <w:top w:val="none" w:sz="0" w:space="0" w:color="auto"/>
                    <w:left w:val="none" w:sz="0" w:space="0" w:color="auto"/>
                    <w:bottom w:val="none" w:sz="0" w:space="0" w:color="auto"/>
                    <w:right w:val="none" w:sz="0" w:space="0" w:color="auto"/>
                  </w:divBdr>
                </w:div>
                <w:div w:id="1380013511">
                  <w:marLeft w:val="640"/>
                  <w:marRight w:val="0"/>
                  <w:marTop w:val="0"/>
                  <w:marBottom w:val="0"/>
                  <w:divBdr>
                    <w:top w:val="none" w:sz="0" w:space="0" w:color="auto"/>
                    <w:left w:val="none" w:sz="0" w:space="0" w:color="auto"/>
                    <w:bottom w:val="none" w:sz="0" w:space="0" w:color="auto"/>
                    <w:right w:val="none" w:sz="0" w:space="0" w:color="auto"/>
                  </w:divBdr>
                </w:div>
                <w:div w:id="1389455421">
                  <w:marLeft w:val="640"/>
                  <w:marRight w:val="0"/>
                  <w:marTop w:val="0"/>
                  <w:marBottom w:val="0"/>
                  <w:divBdr>
                    <w:top w:val="none" w:sz="0" w:space="0" w:color="auto"/>
                    <w:left w:val="none" w:sz="0" w:space="0" w:color="auto"/>
                    <w:bottom w:val="none" w:sz="0" w:space="0" w:color="auto"/>
                    <w:right w:val="none" w:sz="0" w:space="0" w:color="auto"/>
                  </w:divBdr>
                </w:div>
                <w:div w:id="1514031767">
                  <w:marLeft w:val="640"/>
                  <w:marRight w:val="0"/>
                  <w:marTop w:val="0"/>
                  <w:marBottom w:val="0"/>
                  <w:divBdr>
                    <w:top w:val="none" w:sz="0" w:space="0" w:color="auto"/>
                    <w:left w:val="none" w:sz="0" w:space="0" w:color="auto"/>
                    <w:bottom w:val="none" w:sz="0" w:space="0" w:color="auto"/>
                    <w:right w:val="none" w:sz="0" w:space="0" w:color="auto"/>
                  </w:divBdr>
                </w:div>
                <w:div w:id="1617517585">
                  <w:marLeft w:val="640"/>
                  <w:marRight w:val="0"/>
                  <w:marTop w:val="0"/>
                  <w:marBottom w:val="0"/>
                  <w:divBdr>
                    <w:top w:val="none" w:sz="0" w:space="0" w:color="auto"/>
                    <w:left w:val="none" w:sz="0" w:space="0" w:color="auto"/>
                    <w:bottom w:val="none" w:sz="0" w:space="0" w:color="auto"/>
                    <w:right w:val="none" w:sz="0" w:space="0" w:color="auto"/>
                  </w:divBdr>
                </w:div>
                <w:div w:id="1623654701">
                  <w:marLeft w:val="640"/>
                  <w:marRight w:val="0"/>
                  <w:marTop w:val="0"/>
                  <w:marBottom w:val="0"/>
                  <w:divBdr>
                    <w:top w:val="none" w:sz="0" w:space="0" w:color="auto"/>
                    <w:left w:val="none" w:sz="0" w:space="0" w:color="auto"/>
                    <w:bottom w:val="none" w:sz="0" w:space="0" w:color="auto"/>
                    <w:right w:val="none" w:sz="0" w:space="0" w:color="auto"/>
                  </w:divBdr>
                </w:div>
                <w:div w:id="1630235660">
                  <w:marLeft w:val="640"/>
                  <w:marRight w:val="0"/>
                  <w:marTop w:val="0"/>
                  <w:marBottom w:val="0"/>
                  <w:divBdr>
                    <w:top w:val="none" w:sz="0" w:space="0" w:color="auto"/>
                    <w:left w:val="none" w:sz="0" w:space="0" w:color="auto"/>
                    <w:bottom w:val="none" w:sz="0" w:space="0" w:color="auto"/>
                    <w:right w:val="none" w:sz="0" w:space="0" w:color="auto"/>
                  </w:divBdr>
                </w:div>
                <w:div w:id="1685746078">
                  <w:marLeft w:val="640"/>
                  <w:marRight w:val="0"/>
                  <w:marTop w:val="0"/>
                  <w:marBottom w:val="0"/>
                  <w:divBdr>
                    <w:top w:val="none" w:sz="0" w:space="0" w:color="auto"/>
                    <w:left w:val="none" w:sz="0" w:space="0" w:color="auto"/>
                    <w:bottom w:val="none" w:sz="0" w:space="0" w:color="auto"/>
                    <w:right w:val="none" w:sz="0" w:space="0" w:color="auto"/>
                  </w:divBdr>
                </w:div>
                <w:div w:id="1752651992">
                  <w:marLeft w:val="640"/>
                  <w:marRight w:val="0"/>
                  <w:marTop w:val="0"/>
                  <w:marBottom w:val="0"/>
                  <w:divBdr>
                    <w:top w:val="none" w:sz="0" w:space="0" w:color="auto"/>
                    <w:left w:val="none" w:sz="0" w:space="0" w:color="auto"/>
                    <w:bottom w:val="none" w:sz="0" w:space="0" w:color="auto"/>
                    <w:right w:val="none" w:sz="0" w:space="0" w:color="auto"/>
                  </w:divBdr>
                </w:div>
                <w:div w:id="1754932254">
                  <w:marLeft w:val="640"/>
                  <w:marRight w:val="0"/>
                  <w:marTop w:val="0"/>
                  <w:marBottom w:val="0"/>
                  <w:divBdr>
                    <w:top w:val="none" w:sz="0" w:space="0" w:color="auto"/>
                    <w:left w:val="none" w:sz="0" w:space="0" w:color="auto"/>
                    <w:bottom w:val="none" w:sz="0" w:space="0" w:color="auto"/>
                    <w:right w:val="none" w:sz="0" w:space="0" w:color="auto"/>
                  </w:divBdr>
                </w:div>
                <w:div w:id="1916478585">
                  <w:marLeft w:val="640"/>
                  <w:marRight w:val="0"/>
                  <w:marTop w:val="0"/>
                  <w:marBottom w:val="0"/>
                  <w:divBdr>
                    <w:top w:val="none" w:sz="0" w:space="0" w:color="auto"/>
                    <w:left w:val="none" w:sz="0" w:space="0" w:color="auto"/>
                    <w:bottom w:val="none" w:sz="0" w:space="0" w:color="auto"/>
                    <w:right w:val="none" w:sz="0" w:space="0" w:color="auto"/>
                  </w:divBdr>
                </w:div>
                <w:div w:id="1916814050">
                  <w:marLeft w:val="640"/>
                  <w:marRight w:val="0"/>
                  <w:marTop w:val="0"/>
                  <w:marBottom w:val="0"/>
                  <w:divBdr>
                    <w:top w:val="none" w:sz="0" w:space="0" w:color="auto"/>
                    <w:left w:val="none" w:sz="0" w:space="0" w:color="auto"/>
                    <w:bottom w:val="none" w:sz="0" w:space="0" w:color="auto"/>
                    <w:right w:val="none" w:sz="0" w:space="0" w:color="auto"/>
                  </w:divBdr>
                </w:div>
                <w:div w:id="1958216116">
                  <w:marLeft w:val="640"/>
                  <w:marRight w:val="0"/>
                  <w:marTop w:val="0"/>
                  <w:marBottom w:val="0"/>
                  <w:divBdr>
                    <w:top w:val="none" w:sz="0" w:space="0" w:color="auto"/>
                    <w:left w:val="none" w:sz="0" w:space="0" w:color="auto"/>
                    <w:bottom w:val="none" w:sz="0" w:space="0" w:color="auto"/>
                    <w:right w:val="none" w:sz="0" w:space="0" w:color="auto"/>
                  </w:divBdr>
                </w:div>
                <w:div w:id="1960257960">
                  <w:marLeft w:val="640"/>
                  <w:marRight w:val="0"/>
                  <w:marTop w:val="0"/>
                  <w:marBottom w:val="0"/>
                  <w:divBdr>
                    <w:top w:val="none" w:sz="0" w:space="0" w:color="auto"/>
                    <w:left w:val="none" w:sz="0" w:space="0" w:color="auto"/>
                    <w:bottom w:val="none" w:sz="0" w:space="0" w:color="auto"/>
                    <w:right w:val="none" w:sz="0" w:space="0" w:color="auto"/>
                  </w:divBdr>
                </w:div>
                <w:div w:id="1970473925">
                  <w:marLeft w:val="640"/>
                  <w:marRight w:val="0"/>
                  <w:marTop w:val="0"/>
                  <w:marBottom w:val="0"/>
                  <w:divBdr>
                    <w:top w:val="none" w:sz="0" w:space="0" w:color="auto"/>
                    <w:left w:val="none" w:sz="0" w:space="0" w:color="auto"/>
                    <w:bottom w:val="none" w:sz="0" w:space="0" w:color="auto"/>
                    <w:right w:val="none" w:sz="0" w:space="0" w:color="auto"/>
                  </w:divBdr>
                </w:div>
              </w:divsChild>
            </w:div>
            <w:div w:id="391849421">
              <w:marLeft w:val="0"/>
              <w:marRight w:val="0"/>
              <w:marTop w:val="0"/>
              <w:marBottom w:val="0"/>
              <w:divBdr>
                <w:top w:val="none" w:sz="0" w:space="0" w:color="auto"/>
                <w:left w:val="none" w:sz="0" w:space="0" w:color="auto"/>
                <w:bottom w:val="none" w:sz="0" w:space="0" w:color="auto"/>
                <w:right w:val="none" w:sz="0" w:space="0" w:color="auto"/>
              </w:divBdr>
              <w:divsChild>
                <w:div w:id="74908573">
                  <w:marLeft w:val="640"/>
                  <w:marRight w:val="0"/>
                  <w:marTop w:val="0"/>
                  <w:marBottom w:val="0"/>
                  <w:divBdr>
                    <w:top w:val="none" w:sz="0" w:space="0" w:color="auto"/>
                    <w:left w:val="none" w:sz="0" w:space="0" w:color="auto"/>
                    <w:bottom w:val="none" w:sz="0" w:space="0" w:color="auto"/>
                    <w:right w:val="none" w:sz="0" w:space="0" w:color="auto"/>
                  </w:divBdr>
                </w:div>
                <w:div w:id="85738399">
                  <w:marLeft w:val="640"/>
                  <w:marRight w:val="0"/>
                  <w:marTop w:val="0"/>
                  <w:marBottom w:val="0"/>
                  <w:divBdr>
                    <w:top w:val="none" w:sz="0" w:space="0" w:color="auto"/>
                    <w:left w:val="none" w:sz="0" w:space="0" w:color="auto"/>
                    <w:bottom w:val="none" w:sz="0" w:space="0" w:color="auto"/>
                    <w:right w:val="none" w:sz="0" w:space="0" w:color="auto"/>
                  </w:divBdr>
                </w:div>
                <w:div w:id="193270008">
                  <w:marLeft w:val="640"/>
                  <w:marRight w:val="0"/>
                  <w:marTop w:val="0"/>
                  <w:marBottom w:val="0"/>
                  <w:divBdr>
                    <w:top w:val="none" w:sz="0" w:space="0" w:color="auto"/>
                    <w:left w:val="none" w:sz="0" w:space="0" w:color="auto"/>
                    <w:bottom w:val="none" w:sz="0" w:space="0" w:color="auto"/>
                    <w:right w:val="none" w:sz="0" w:space="0" w:color="auto"/>
                  </w:divBdr>
                </w:div>
                <w:div w:id="217400415">
                  <w:marLeft w:val="640"/>
                  <w:marRight w:val="0"/>
                  <w:marTop w:val="0"/>
                  <w:marBottom w:val="0"/>
                  <w:divBdr>
                    <w:top w:val="none" w:sz="0" w:space="0" w:color="auto"/>
                    <w:left w:val="none" w:sz="0" w:space="0" w:color="auto"/>
                    <w:bottom w:val="none" w:sz="0" w:space="0" w:color="auto"/>
                    <w:right w:val="none" w:sz="0" w:space="0" w:color="auto"/>
                  </w:divBdr>
                </w:div>
                <w:div w:id="251747964">
                  <w:marLeft w:val="640"/>
                  <w:marRight w:val="0"/>
                  <w:marTop w:val="0"/>
                  <w:marBottom w:val="0"/>
                  <w:divBdr>
                    <w:top w:val="none" w:sz="0" w:space="0" w:color="auto"/>
                    <w:left w:val="none" w:sz="0" w:space="0" w:color="auto"/>
                    <w:bottom w:val="none" w:sz="0" w:space="0" w:color="auto"/>
                    <w:right w:val="none" w:sz="0" w:space="0" w:color="auto"/>
                  </w:divBdr>
                </w:div>
                <w:div w:id="313607217">
                  <w:marLeft w:val="640"/>
                  <w:marRight w:val="0"/>
                  <w:marTop w:val="0"/>
                  <w:marBottom w:val="0"/>
                  <w:divBdr>
                    <w:top w:val="none" w:sz="0" w:space="0" w:color="auto"/>
                    <w:left w:val="none" w:sz="0" w:space="0" w:color="auto"/>
                    <w:bottom w:val="none" w:sz="0" w:space="0" w:color="auto"/>
                    <w:right w:val="none" w:sz="0" w:space="0" w:color="auto"/>
                  </w:divBdr>
                </w:div>
                <w:div w:id="318121267">
                  <w:marLeft w:val="640"/>
                  <w:marRight w:val="0"/>
                  <w:marTop w:val="0"/>
                  <w:marBottom w:val="0"/>
                  <w:divBdr>
                    <w:top w:val="none" w:sz="0" w:space="0" w:color="auto"/>
                    <w:left w:val="none" w:sz="0" w:space="0" w:color="auto"/>
                    <w:bottom w:val="none" w:sz="0" w:space="0" w:color="auto"/>
                    <w:right w:val="none" w:sz="0" w:space="0" w:color="auto"/>
                  </w:divBdr>
                </w:div>
                <w:div w:id="385298199">
                  <w:marLeft w:val="640"/>
                  <w:marRight w:val="0"/>
                  <w:marTop w:val="0"/>
                  <w:marBottom w:val="0"/>
                  <w:divBdr>
                    <w:top w:val="none" w:sz="0" w:space="0" w:color="auto"/>
                    <w:left w:val="none" w:sz="0" w:space="0" w:color="auto"/>
                    <w:bottom w:val="none" w:sz="0" w:space="0" w:color="auto"/>
                    <w:right w:val="none" w:sz="0" w:space="0" w:color="auto"/>
                  </w:divBdr>
                </w:div>
                <w:div w:id="401101608">
                  <w:marLeft w:val="640"/>
                  <w:marRight w:val="0"/>
                  <w:marTop w:val="0"/>
                  <w:marBottom w:val="0"/>
                  <w:divBdr>
                    <w:top w:val="none" w:sz="0" w:space="0" w:color="auto"/>
                    <w:left w:val="none" w:sz="0" w:space="0" w:color="auto"/>
                    <w:bottom w:val="none" w:sz="0" w:space="0" w:color="auto"/>
                    <w:right w:val="none" w:sz="0" w:space="0" w:color="auto"/>
                  </w:divBdr>
                </w:div>
                <w:div w:id="432634546">
                  <w:marLeft w:val="640"/>
                  <w:marRight w:val="0"/>
                  <w:marTop w:val="0"/>
                  <w:marBottom w:val="0"/>
                  <w:divBdr>
                    <w:top w:val="none" w:sz="0" w:space="0" w:color="auto"/>
                    <w:left w:val="none" w:sz="0" w:space="0" w:color="auto"/>
                    <w:bottom w:val="none" w:sz="0" w:space="0" w:color="auto"/>
                    <w:right w:val="none" w:sz="0" w:space="0" w:color="auto"/>
                  </w:divBdr>
                </w:div>
                <w:div w:id="443037361">
                  <w:marLeft w:val="640"/>
                  <w:marRight w:val="0"/>
                  <w:marTop w:val="0"/>
                  <w:marBottom w:val="0"/>
                  <w:divBdr>
                    <w:top w:val="none" w:sz="0" w:space="0" w:color="auto"/>
                    <w:left w:val="none" w:sz="0" w:space="0" w:color="auto"/>
                    <w:bottom w:val="none" w:sz="0" w:space="0" w:color="auto"/>
                    <w:right w:val="none" w:sz="0" w:space="0" w:color="auto"/>
                  </w:divBdr>
                </w:div>
                <w:div w:id="477772471">
                  <w:marLeft w:val="640"/>
                  <w:marRight w:val="0"/>
                  <w:marTop w:val="0"/>
                  <w:marBottom w:val="0"/>
                  <w:divBdr>
                    <w:top w:val="none" w:sz="0" w:space="0" w:color="auto"/>
                    <w:left w:val="none" w:sz="0" w:space="0" w:color="auto"/>
                    <w:bottom w:val="none" w:sz="0" w:space="0" w:color="auto"/>
                    <w:right w:val="none" w:sz="0" w:space="0" w:color="auto"/>
                  </w:divBdr>
                </w:div>
                <w:div w:id="499931312">
                  <w:marLeft w:val="640"/>
                  <w:marRight w:val="0"/>
                  <w:marTop w:val="0"/>
                  <w:marBottom w:val="0"/>
                  <w:divBdr>
                    <w:top w:val="none" w:sz="0" w:space="0" w:color="auto"/>
                    <w:left w:val="none" w:sz="0" w:space="0" w:color="auto"/>
                    <w:bottom w:val="none" w:sz="0" w:space="0" w:color="auto"/>
                    <w:right w:val="none" w:sz="0" w:space="0" w:color="auto"/>
                  </w:divBdr>
                </w:div>
                <w:div w:id="533887254">
                  <w:marLeft w:val="640"/>
                  <w:marRight w:val="0"/>
                  <w:marTop w:val="0"/>
                  <w:marBottom w:val="0"/>
                  <w:divBdr>
                    <w:top w:val="none" w:sz="0" w:space="0" w:color="auto"/>
                    <w:left w:val="none" w:sz="0" w:space="0" w:color="auto"/>
                    <w:bottom w:val="none" w:sz="0" w:space="0" w:color="auto"/>
                    <w:right w:val="none" w:sz="0" w:space="0" w:color="auto"/>
                  </w:divBdr>
                </w:div>
                <w:div w:id="731078871">
                  <w:marLeft w:val="640"/>
                  <w:marRight w:val="0"/>
                  <w:marTop w:val="0"/>
                  <w:marBottom w:val="0"/>
                  <w:divBdr>
                    <w:top w:val="none" w:sz="0" w:space="0" w:color="auto"/>
                    <w:left w:val="none" w:sz="0" w:space="0" w:color="auto"/>
                    <w:bottom w:val="none" w:sz="0" w:space="0" w:color="auto"/>
                    <w:right w:val="none" w:sz="0" w:space="0" w:color="auto"/>
                  </w:divBdr>
                </w:div>
                <w:div w:id="850291873">
                  <w:marLeft w:val="640"/>
                  <w:marRight w:val="0"/>
                  <w:marTop w:val="0"/>
                  <w:marBottom w:val="0"/>
                  <w:divBdr>
                    <w:top w:val="none" w:sz="0" w:space="0" w:color="auto"/>
                    <w:left w:val="none" w:sz="0" w:space="0" w:color="auto"/>
                    <w:bottom w:val="none" w:sz="0" w:space="0" w:color="auto"/>
                    <w:right w:val="none" w:sz="0" w:space="0" w:color="auto"/>
                  </w:divBdr>
                </w:div>
                <w:div w:id="861088743">
                  <w:marLeft w:val="640"/>
                  <w:marRight w:val="0"/>
                  <w:marTop w:val="0"/>
                  <w:marBottom w:val="0"/>
                  <w:divBdr>
                    <w:top w:val="none" w:sz="0" w:space="0" w:color="auto"/>
                    <w:left w:val="none" w:sz="0" w:space="0" w:color="auto"/>
                    <w:bottom w:val="none" w:sz="0" w:space="0" w:color="auto"/>
                    <w:right w:val="none" w:sz="0" w:space="0" w:color="auto"/>
                  </w:divBdr>
                </w:div>
                <w:div w:id="873542380">
                  <w:marLeft w:val="640"/>
                  <w:marRight w:val="0"/>
                  <w:marTop w:val="0"/>
                  <w:marBottom w:val="0"/>
                  <w:divBdr>
                    <w:top w:val="none" w:sz="0" w:space="0" w:color="auto"/>
                    <w:left w:val="none" w:sz="0" w:space="0" w:color="auto"/>
                    <w:bottom w:val="none" w:sz="0" w:space="0" w:color="auto"/>
                    <w:right w:val="none" w:sz="0" w:space="0" w:color="auto"/>
                  </w:divBdr>
                </w:div>
                <w:div w:id="1025987723">
                  <w:marLeft w:val="640"/>
                  <w:marRight w:val="0"/>
                  <w:marTop w:val="0"/>
                  <w:marBottom w:val="0"/>
                  <w:divBdr>
                    <w:top w:val="none" w:sz="0" w:space="0" w:color="auto"/>
                    <w:left w:val="none" w:sz="0" w:space="0" w:color="auto"/>
                    <w:bottom w:val="none" w:sz="0" w:space="0" w:color="auto"/>
                    <w:right w:val="none" w:sz="0" w:space="0" w:color="auto"/>
                  </w:divBdr>
                </w:div>
                <w:div w:id="1063144099">
                  <w:marLeft w:val="640"/>
                  <w:marRight w:val="0"/>
                  <w:marTop w:val="0"/>
                  <w:marBottom w:val="0"/>
                  <w:divBdr>
                    <w:top w:val="none" w:sz="0" w:space="0" w:color="auto"/>
                    <w:left w:val="none" w:sz="0" w:space="0" w:color="auto"/>
                    <w:bottom w:val="none" w:sz="0" w:space="0" w:color="auto"/>
                    <w:right w:val="none" w:sz="0" w:space="0" w:color="auto"/>
                  </w:divBdr>
                </w:div>
                <w:div w:id="1085686849">
                  <w:marLeft w:val="640"/>
                  <w:marRight w:val="0"/>
                  <w:marTop w:val="0"/>
                  <w:marBottom w:val="0"/>
                  <w:divBdr>
                    <w:top w:val="none" w:sz="0" w:space="0" w:color="auto"/>
                    <w:left w:val="none" w:sz="0" w:space="0" w:color="auto"/>
                    <w:bottom w:val="none" w:sz="0" w:space="0" w:color="auto"/>
                    <w:right w:val="none" w:sz="0" w:space="0" w:color="auto"/>
                  </w:divBdr>
                </w:div>
                <w:div w:id="1092816988">
                  <w:marLeft w:val="640"/>
                  <w:marRight w:val="0"/>
                  <w:marTop w:val="0"/>
                  <w:marBottom w:val="0"/>
                  <w:divBdr>
                    <w:top w:val="none" w:sz="0" w:space="0" w:color="auto"/>
                    <w:left w:val="none" w:sz="0" w:space="0" w:color="auto"/>
                    <w:bottom w:val="none" w:sz="0" w:space="0" w:color="auto"/>
                    <w:right w:val="none" w:sz="0" w:space="0" w:color="auto"/>
                  </w:divBdr>
                </w:div>
                <w:div w:id="1115250838">
                  <w:marLeft w:val="640"/>
                  <w:marRight w:val="0"/>
                  <w:marTop w:val="0"/>
                  <w:marBottom w:val="0"/>
                  <w:divBdr>
                    <w:top w:val="none" w:sz="0" w:space="0" w:color="auto"/>
                    <w:left w:val="none" w:sz="0" w:space="0" w:color="auto"/>
                    <w:bottom w:val="none" w:sz="0" w:space="0" w:color="auto"/>
                    <w:right w:val="none" w:sz="0" w:space="0" w:color="auto"/>
                  </w:divBdr>
                </w:div>
                <w:div w:id="1149597015">
                  <w:marLeft w:val="640"/>
                  <w:marRight w:val="0"/>
                  <w:marTop w:val="0"/>
                  <w:marBottom w:val="0"/>
                  <w:divBdr>
                    <w:top w:val="none" w:sz="0" w:space="0" w:color="auto"/>
                    <w:left w:val="none" w:sz="0" w:space="0" w:color="auto"/>
                    <w:bottom w:val="none" w:sz="0" w:space="0" w:color="auto"/>
                    <w:right w:val="none" w:sz="0" w:space="0" w:color="auto"/>
                  </w:divBdr>
                </w:div>
                <w:div w:id="1239050371">
                  <w:marLeft w:val="640"/>
                  <w:marRight w:val="0"/>
                  <w:marTop w:val="0"/>
                  <w:marBottom w:val="0"/>
                  <w:divBdr>
                    <w:top w:val="none" w:sz="0" w:space="0" w:color="auto"/>
                    <w:left w:val="none" w:sz="0" w:space="0" w:color="auto"/>
                    <w:bottom w:val="none" w:sz="0" w:space="0" w:color="auto"/>
                    <w:right w:val="none" w:sz="0" w:space="0" w:color="auto"/>
                  </w:divBdr>
                </w:div>
                <w:div w:id="1286888854">
                  <w:marLeft w:val="640"/>
                  <w:marRight w:val="0"/>
                  <w:marTop w:val="0"/>
                  <w:marBottom w:val="0"/>
                  <w:divBdr>
                    <w:top w:val="none" w:sz="0" w:space="0" w:color="auto"/>
                    <w:left w:val="none" w:sz="0" w:space="0" w:color="auto"/>
                    <w:bottom w:val="none" w:sz="0" w:space="0" w:color="auto"/>
                    <w:right w:val="none" w:sz="0" w:space="0" w:color="auto"/>
                  </w:divBdr>
                </w:div>
                <w:div w:id="1362394004">
                  <w:marLeft w:val="640"/>
                  <w:marRight w:val="0"/>
                  <w:marTop w:val="0"/>
                  <w:marBottom w:val="0"/>
                  <w:divBdr>
                    <w:top w:val="none" w:sz="0" w:space="0" w:color="auto"/>
                    <w:left w:val="none" w:sz="0" w:space="0" w:color="auto"/>
                    <w:bottom w:val="none" w:sz="0" w:space="0" w:color="auto"/>
                    <w:right w:val="none" w:sz="0" w:space="0" w:color="auto"/>
                  </w:divBdr>
                </w:div>
                <w:div w:id="1389232380">
                  <w:marLeft w:val="640"/>
                  <w:marRight w:val="0"/>
                  <w:marTop w:val="0"/>
                  <w:marBottom w:val="0"/>
                  <w:divBdr>
                    <w:top w:val="none" w:sz="0" w:space="0" w:color="auto"/>
                    <w:left w:val="none" w:sz="0" w:space="0" w:color="auto"/>
                    <w:bottom w:val="none" w:sz="0" w:space="0" w:color="auto"/>
                    <w:right w:val="none" w:sz="0" w:space="0" w:color="auto"/>
                  </w:divBdr>
                </w:div>
                <w:div w:id="1424835919">
                  <w:marLeft w:val="640"/>
                  <w:marRight w:val="0"/>
                  <w:marTop w:val="0"/>
                  <w:marBottom w:val="0"/>
                  <w:divBdr>
                    <w:top w:val="none" w:sz="0" w:space="0" w:color="auto"/>
                    <w:left w:val="none" w:sz="0" w:space="0" w:color="auto"/>
                    <w:bottom w:val="none" w:sz="0" w:space="0" w:color="auto"/>
                    <w:right w:val="none" w:sz="0" w:space="0" w:color="auto"/>
                  </w:divBdr>
                </w:div>
                <w:div w:id="1440032492">
                  <w:marLeft w:val="640"/>
                  <w:marRight w:val="0"/>
                  <w:marTop w:val="0"/>
                  <w:marBottom w:val="0"/>
                  <w:divBdr>
                    <w:top w:val="none" w:sz="0" w:space="0" w:color="auto"/>
                    <w:left w:val="none" w:sz="0" w:space="0" w:color="auto"/>
                    <w:bottom w:val="none" w:sz="0" w:space="0" w:color="auto"/>
                    <w:right w:val="none" w:sz="0" w:space="0" w:color="auto"/>
                  </w:divBdr>
                </w:div>
                <w:div w:id="1528368029">
                  <w:marLeft w:val="640"/>
                  <w:marRight w:val="0"/>
                  <w:marTop w:val="0"/>
                  <w:marBottom w:val="0"/>
                  <w:divBdr>
                    <w:top w:val="none" w:sz="0" w:space="0" w:color="auto"/>
                    <w:left w:val="none" w:sz="0" w:space="0" w:color="auto"/>
                    <w:bottom w:val="none" w:sz="0" w:space="0" w:color="auto"/>
                    <w:right w:val="none" w:sz="0" w:space="0" w:color="auto"/>
                  </w:divBdr>
                </w:div>
                <w:div w:id="1717005815">
                  <w:marLeft w:val="640"/>
                  <w:marRight w:val="0"/>
                  <w:marTop w:val="0"/>
                  <w:marBottom w:val="0"/>
                  <w:divBdr>
                    <w:top w:val="none" w:sz="0" w:space="0" w:color="auto"/>
                    <w:left w:val="none" w:sz="0" w:space="0" w:color="auto"/>
                    <w:bottom w:val="none" w:sz="0" w:space="0" w:color="auto"/>
                    <w:right w:val="none" w:sz="0" w:space="0" w:color="auto"/>
                  </w:divBdr>
                </w:div>
                <w:div w:id="1724789147">
                  <w:marLeft w:val="640"/>
                  <w:marRight w:val="0"/>
                  <w:marTop w:val="0"/>
                  <w:marBottom w:val="0"/>
                  <w:divBdr>
                    <w:top w:val="none" w:sz="0" w:space="0" w:color="auto"/>
                    <w:left w:val="none" w:sz="0" w:space="0" w:color="auto"/>
                    <w:bottom w:val="none" w:sz="0" w:space="0" w:color="auto"/>
                    <w:right w:val="none" w:sz="0" w:space="0" w:color="auto"/>
                  </w:divBdr>
                </w:div>
                <w:div w:id="1773165031">
                  <w:marLeft w:val="640"/>
                  <w:marRight w:val="0"/>
                  <w:marTop w:val="0"/>
                  <w:marBottom w:val="0"/>
                  <w:divBdr>
                    <w:top w:val="none" w:sz="0" w:space="0" w:color="auto"/>
                    <w:left w:val="none" w:sz="0" w:space="0" w:color="auto"/>
                    <w:bottom w:val="none" w:sz="0" w:space="0" w:color="auto"/>
                    <w:right w:val="none" w:sz="0" w:space="0" w:color="auto"/>
                  </w:divBdr>
                </w:div>
                <w:div w:id="1782917623">
                  <w:marLeft w:val="640"/>
                  <w:marRight w:val="0"/>
                  <w:marTop w:val="0"/>
                  <w:marBottom w:val="0"/>
                  <w:divBdr>
                    <w:top w:val="none" w:sz="0" w:space="0" w:color="auto"/>
                    <w:left w:val="none" w:sz="0" w:space="0" w:color="auto"/>
                    <w:bottom w:val="none" w:sz="0" w:space="0" w:color="auto"/>
                    <w:right w:val="none" w:sz="0" w:space="0" w:color="auto"/>
                  </w:divBdr>
                </w:div>
                <w:div w:id="1806895512">
                  <w:marLeft w:val="640"/>
                  <w:marRight w:val="0"/>
                  <w:marTop w:val="0"/>
                  <w:marBottom w:val="0"/>
                  <w:divBdr>
                    <w:top w:val="none" w:sz="0" w:space="0" w:color="auto"/>
                    <w:left w:val="none" w:sz="0" w:space="0" w:color="auto"/>
                    <w:bottom w:val="none" w:sz="0" w:space="0" w:color="auto"/>
                    <w:right w:val="none" w:sz="0" w:space="0" w:color="auto"/>
                  </w:divBdr>
                </w:div>
                <w:div w:id="1830517140">
                  <w:marLeft w:val="640"/>
                  <w:marRight w:val="0"/>
                  <w:marTop w:val="0"/>
                  <w:marBottom w:val="0"/>
                  <w:divBdr>
                    <w:top w:val="none" w:sz="0" w:space="0" w:color="auto"/>
                    <w:left w:val="none" w:sz="0" w:space="0" w:color="auto"/>
                    <w:bottom w:val="none" w:sz="0" w:space="0" w:color="auto"/>
                    <w:right w:val="none" w:sz="0" w:space="0" w:color="auto"/>
                  </w:divBdr>
                </w:div>
                <w:div w:id="1915428525">
                  <w:marLeft w:val="640"/>
                  <w:marRight w:val="0"/>
                  <w:marTop w:val="0"/>
                  <w:marBottom w:val="0"/>
                  <w:divBdr>
                    <w:top w:val="none" w:sz="0" w:space="0" w:color="auto"/>
                    <w:left w:val="none" w:sz="0" w:space="0" w:color="auto"/>
                    <w:bottom w:val="none" w:sz="0" w:space="0" w:color="auto"/>
                    <w:right w:val="none" w:sz="0" w:space="0" w:color="auto"/>
                  </w:divBdr>
                </w:div>
                <w:div w:id="1923878935">
                  <w:marLeft w:val="640"/>
                  <w:marRight w:val="0"/>
                  <w:marTop w:val="0"/>
                  <w:marBottom w:val="0"/>
                  <w:divBdr>
                    <w:top w:val="none" w:sz="0" w:space="0" w:color="auto"/>
                    <w:left w:val="none" w:sz="0" w:space="0" w:color="auto"/>
                    <w:bottom w:val="none" w:sz="0" w:space="0" w:color="auto"/>
                    <w:right w:val="none" w:sz="0" w:space="0" w:color="auto"/>
                  </w:divBdr>
                </w:div>
                <w:div w:id="2031954459">
                  <w:marLeft w:val="640"/>
                  <w:marRight w:val="0"/>
                  <w:marTop w:val="0"/>
                  <w:marBottom w:val="0"/>
                  <w:divBdr>
                    <w:top w:val="none" w:sz="0" w:space="0" w:color="auto"/>
                    <w:left w:val="none" w:sz="0" w:space="0" w:color="auto"/>
                    <w:bottom w:val="none" w:sz="0" w:space="0" w:color="auto"/>
                    <w:right w:val="none" w:sz="0" w:space="0" w:color="auto"/>
                  </w:divBdr>
                </w:div>
                <w:div w:id="2084182379">
                  <w:marLeft w:val="640"/>
                  <w:marRight w:val="0"/>
                  <w:marTop w:val="0"/>
                  <w:marBottom w:val="0"/>
                  <w:divBdr>
                    <w:top w:val="none" w:sz="0" w:space="0" w:color="auto"/>
                    <w:left w:val="none" w:sz="0" w:space="0" w:color="auto"/>
                    <w:bottom w:val="none" w:sz="0" w:space="0" w:color="auto"/>
                    <w:right w:val="none" w:sz="0" w:space="0" w:color="auto"/>
                  </w:divBdr>
                </w:div>
                <w:div w:id="2119567607">
                  <w:marLeft w:val="640"/>
                  <w:marRight w:val="0"/>
                  <w:marTop w:val="0"/>
                  <w:marBottom w:val="0"/>
                  <w:divBdr>
                    <w:top w:val="none" w:sz="0" w:space="0" w:color="auto"/>
                    <w:left w:val="none" w:sz="0" w:space="0" w:color="auto"/>
                    <w:bottom w:val="none" w:sz="0" w:space="0" w:color="auto"/>
                    <w:right w:val="none" w:sz="0" w:space="0" w:color="auto"/>
                  </w:divBdr>
                </w:div>
              </w:divsChild>
            </w:div>
            <w:div w:id="580914268">
              <w:marLeft w:val="0"/>
              <w:marRight w:val="0"/>
              <w:marTop w:val="0"/>
              <w:marBottom w:val="0"/>
              <w:divBdr>
                <w:top w:val="none" w:sz="0" w:space="0" w:color="auto"/>
                <w:left w:val="none" w:sz="0" w:space="0" w:color="auto"/>
                <w:bottom w:val="none" w:sz="0" w:space="0" w:color="auto"/>
                <w:right w:val="none" w:sz="0" w:space="0" w:color="auto"/>
              </w:divBdr>
              <w:divsChild>
                <w:div w:id="140274362">
                  <w:marLeft w:val="640"/>
                  <w:marRight w:val="0"/>
                  <w:marTop w:val="0"/>
                  <w:marBottom w:val="0"/>
                  <w:divBdr>
                    <w:top w:val="none" w:sz="0" w:space="0" w:color="auto"/>
                    <w:left w:val="none" w:sz="0" w:space="0" w:color="auto"/>
                    <w:bottom w:val="none" w:sz="0" w:space="0" w:color="auto"/>
                    <w:right w:val="none" w:sz="0" w:space="0" w:color="auto"/>
                  </w:divBdr>
                </w:div>
                <w:div w:id="219825983">
                  <w:marLeft w:val="640"/>
                  <w:marRight w:val="0"/>
                  <w:marTop w:val="0"/>
                  <w:marBottom w:val="0"/>
                  <w:divBdr>
                    <w:top w:val="none" w:sz="0" w:space="0" w:color="auto"/>
                    <w:left w:val="none" w:sz="0" w:space="0" w:color="auto"/>
                    <w:bottom w:val="none" w:sz="0" w:space="0" w:color="auto"/>
                    <w:right w:val="none" w:sz="0" w:space="0" w:color="auto"/>
                  </w:divBdr>
                </w:div>
                <w:div w:id="230508277">
                  <w:marLeft w:val="640"/>
                  <w:marRight w:val="0"/>
                  <w:marTop w:val="0"/>
                  <w:marBottom w:val="0"/>
                  <w:divBdr>
                    <w:top w:val="none" w:sz="0" w:space="0" w:color="auto"/>
                    <w:left w:val="none" w:sz="0" w:space="0" w:color="auto"/>
                    <w:bottom w:val="none" w:sz="0" w:space="0" w:color="auto"/>
                    <w:right w:val="none" w:sz="0" w:space="0" w:color="auto"/>
                  </w:divBdr>
                </w:div>
                <w:div w:id="259339158">
                  <w:marLeft w:val="640"/>
                  <w:marRight w:val="0"/>
                  <w:marTop w:val="0"/>
                  <w:marBottom w:val="0"/>
                  <w:divBdr>
                    <w:top w:val="none" w:sz="0" w:space="0" w:color="auto"/>
                    <w:left w:val="none" w:sz="0" w:space="0" w:color="auto"/>
                    <w:bottom w:val="none" w:sz="0" w:space="0" w:color="auto"/>
                    <w:right w:val="none" w:sz="0" w:space="0" w:color="auto"/>
                  </w:divBdr>
                </w:div>
                <w:div w:id="382339867">
                  <w:marLeft w:val="640"/>
                  <w:marRight w:val="0"/>
                  <w:marTop w:val="0"/>
                  <w:marBottom w:val="0"/>
                  <w:divBdr>
                    <w:top w:val="none" w:sz="0" w:space="0" w:color="auto"/>
                    <w:left w:val="none" w:sz="0" w:space="0" w:color="auto"/>
                    <w:bottom w:val="none" w:sz="0" w:space="0" w:color="auto"/>
                    <w:right w:val="none" w:sz="0" w:space="0" w:color="auto"/>
                  </w:divBdr>
                </w:div>
                <w:div w:id="387731196">
                  <w:marLeft w:val="640"/>
                  <w:marRight w:val="0"/>
                  <w:marTop w:val="0"/>
                  <w:marBottom w:val="0"/>
                  <w:divBdr>
                    <w:top w:val="none" w:sz="0" w:space="0" w:color="auto"/>
                    <w:left w:val="none" w:sz="0" w:space="0" w:color="auto"/>
                    <w:bottom w:val="none" w:sz="0" w:space="0" w:color="auto"/>
                    <w:right w:val="none" w:sz="0" w:space="0" w:color="auto"/>
                  </w:divBdr>
                </w:div>
                <w:div w:id="414865454">
                  <w:marLeft w:val="640"/>
                  <w:marRight w:val="0"/>
                  <w:marTop w:val="0"/>
                  <w:marBottom w:val="0"/>
                  <w:divBdr>
                    <w:top w:val="none" w:sz="0" w:space="0" w:color="auto"/>
                    <w:left w:val="none" w:sz="0" w:space="0" w:color="auto"/>
                    <w:bottom w:val="none" w:sz="0" w:space="0" w:color="auto"/>
                    <w:right w:val="none" w:sz="0" w:space="0" w:color="auto"/>
                  </w:divBdr>
                </w:div>
                <w:div w:id="437723890">
                  <w:marLeft w:val="640"/>
                  <w:marRight w:val="0"/>
                  <w:marTop w:val="0"/>
                  <w:marBottom w:val="0"/>
                  <w:divBdr>
                    <w:top w:val="none" w:sz="0" w:space="0" w:color="auto"/>
                    <w:left w:val="none" w:sz="0" w:space="0" w:color="auto"/>
                    <w:bottom w:val="none" w:sz="0" w:space="0" w:color="auto"/>
                    <w:right w:val="none" w:sz="0" w:space="0" w:color="auto"/>
                  </w:divBdr>
                </w:div>
                <w:div w:id="447624213">
                  <w:marLeft w:val="640"/>
                  <w:marRight w:val="0"/>
                  <w:marTop w:val="0"/>
                  <w:marBottom w:val="0"/>
                  <w:divBdr>
                    <w:top w:val="none" w:sz="0" w:space="0" w:color="auto"/>
                    <w:left w:val="none" w:sz="0" w:space="0" w:color="auto"/>
                    <w:bottom w:val="none" w:sz="0" w:space="0" w:color="auto"/>
                    <w:right w:val="none" w:sz="0" w:space="0" w:color="auto"/>
                  </w:divBdr>
                </w:div>
                <w:div w:id="472410770">
                  <w:marLeft w:val="640"/>
                  <w:marRight w:val="0"/>
                  <w:marTop w:val="0"/>
                  <w:marBottom w:val="0"/>
                  <w:divBdr>
                    <w:top w:val="none" w:sz="0" w:space="0" w:color="auto"/>
                    <w:left w:val="none" w:sz="0" w:space="0" w:color="auto"/>
                    <w:bottom w:val="none" w:sz="0" w:space="0" w:color="auto"/>
                    <w:right w:val="none" w:sz="0" w:space="0" w:color="auto"/>
                  </w:divBdr>
                </w:div>
                <w:div w:id="499127161">
                  <w:marLeft w:val="640"/>
                  <w:marRight w:val="0"/>
                  <w:marTop w:val="0"/>
                  <w:marBottom w:val="0"/>
                  <w:divBdr>
                    <w:top w:val="none" w:sz="0" w:space="0" w:color="auto"/>
                    <w:left w:val="none" w:sz="0" w:space="0" w:color="auto"/>
                    <w:bottom w:val="none" w:sz="0" w:space="0" w:color="auto"/>
                    <w:right w:val="none" w:sz="0" w:space="0" w:color="auto"/>
                  </w:divBdr>
                </w:div>
                <w:div w:id="517233419">
                  <w:marLeft w:val="640"/>
                  <w:marRight w:val="0"/>
                  <w:marTop w:val="0"/>
                  <w:marBottom w:val="0"/>
                  <w:divBdr>
                    <w:top w:val="none" w:sz="0" w:space="0" w:color="auto"/>
                    <w:left w:val="none" w:sz="0" w:space="0" w:color="auto"/>
                    <w:bottom w:val="none" w:sz="0" w:space="0" w:color="auto"/>
                    <w:right w:val="none" w:sz="0" w:space="0" w:color="auto"/>
                  </w:divBdr>
                </w:div>
                <w:div w:id="578515673">
                  <w:marLeft w:val="640"/>
                  <w:marRight w:val="0"/>
                  <w:marTop w:val="0"/>
                  <w:marBottom w:val="0"/>
                  <w:divBdr>
                    <w:top w:val="none" w:sz="0" w:space="0" w:color="auto"/>
                    <w:left w:val="none" w:sz="0" w:space="0" w:color="auto"/>
                    <w:bottom w:val="none" w:sz="0" w:space="0" w:color="auto"/>
                    <w:right w:val="none" w:sz="0" w:space="0" w:color="auto"/>
                  </w:divBdr>
                </w:div>
                <w:div w:id="613290620">
                  <w:marLeft w:val="640"/>
                  <w:marRight w:val="0"/>
                  <w:marTop w:val="0"/>
                  <w:marBottom w:val="0"/>
                  <w:divBdr>
                    <w:top w:val="none" w:sz="0" w:space="0" w:color="auto"/>
                    <w:left w:val="none" w:sz="0" w:space="0" w:color="auto"/>
                    <w:bottom w:val="none" w:sz="0" w:space="0" w:color="auto"/>
                    <w:right w:val="none" w:sz="0" w:space="0" w:color="auto"/>
                  </w:divBdr>
                </w:div>
                <w:div w:id="656112135">
                  <w:marLeft w:val="640"/>
                  <w:marRight w:val="0"/>
                  <w:marTop w:val="0"/>
                  <w:marBottom w:val="0"/>
                  <w:divBdr>
                    <w:top w:val="none" w:sz="0" w:space="0" w:color="auto"/>
                    <w:left w:val="none" w:sz="0" w:space="0" w:color="auto"/>
                    <w:bottom w:val="none" w:sz="0" w:space="0" w:color="auto"/>
                    <w:right w:val="none" w:sz="0" w:space="0" w:color="auto"/>
                  </w:divBdr>
                </w:div>
                <w:div w:id="729036878">
                  <w:marLeft w:val="640"/>
                  <w:marRight w:val="0"/>
                  <w:marTop w:val="0"/>
                  <w:marBottom w:val="0"/>
                  <w:divBdr>
                    <w:top w:val="none" w:sz="0" w:space="0" w:color="auto"/>
                    <w:left w:val="none" w:sz="0" w:space="0" w:color="auto"/>
                    <w:bottom w:val="none" w:sz="0" w:space="0" w:color="auto"/>
                    <w:right w:val="none" w:sz="0" w:space="0" w:color="auto"/>
                  </w:divBdr>
                </w:div>
                <w:div w:id="789514297">
                  <w:marLeft w:val="640"/>
                  <w:marRight w:val="0"/>
                  <w:marTop w:val="0"/>
                  <w:marBottom w:val="0"/>
                  <w:divBdr>
                    <w:top w:val="none" w:sz="0" w:space="0" w:color="auto"/>
                    <w:left w:val="none" w:sz="0" w:space="0" w:color="auto"/>
                    <w:bottom w:val="none" w:sz="0" w:space="0" w:color="auto"/>
                    <w:right w:val="none" w:sz="0" w:space="0" w:color="auto"/>
                  </w:divBdr>
                </w:div>
                <w:div w:id="791048719">
                  <w:marLeft w:val="640"/>
                  <w:marRight w:val="0"/>
                  <w:marTop w:val="0"/>
                  <w:marBottom w:val="0"/>
                  <w:divBdr>
                    <w:top w:val="none" w:sz="0" w:space="0" w:color="auto"/>
                    <w:left w:val="none" w:sz="0" w:space="0" w:color="auto"/>
                    <w:bottom w:val="none" w:sz="0" w:space="0" w:color="auto"/>
                    <w:right w:val="none" w:sz="0" w:space="0" w:color="auto"/>
                  </w:divBdr>
                </w:div>
                <w:div w:id="936133943">
                  <w:marLeft w:val="640"/>
                  <w:marRight w:val="0"/>
                  <w:marTop w:val="0"/>
                  <w:marBottom w:val="0"/>
                  <w:divBdr>
                    <w:top w:val="none" w:sz="0" w:space="0" w:color="auto"/>
                    <w:left w:val="none" w:sz="0" w:space="0" w:color="auto"/>
                    <w:bottom w:val="none" w:sz="0" w:space="0" w:color="auto"/>
                    <w:right w:val="none" w:sz="0" w:space="0" w:color="auto"/>
                  </w:divBdr>
                </w:div>
                <w:div w:id="1022124358">
                  <w:marLeft w:val="640"/>
                  <w:marRight w:val="0"/>
                  <w:marTop w:val="0"/>
                  <w:marBottom w:val="0"/>
                  <w:divBdr>
                    <w:top w:val="none" w:sz="0" w:space="0" w:color="auto"/>
                    <w:left w:val="none" w:sz="0" w:space="0" w:color="auto"/>
                    <w:bottom w:val="none" w:sz="0" w:space="0" w:color="auto"/>
                    <w:right w:val="none" w:sz="0" w:space="0" w:color="auto"/>
                  </w:divBdr>
                </w:div>
                <w:div w:id="1031611976">
                  <w:marLeft w:val="640"/>
                  <w:marRight w:val="0"/>
                  <w:marTop w:val="0"/>
                  <w:marBottom w:val="0"/>
                  <w:divBdr>
                    <w:top w:val="none" w:sz="0" w:space="0" w:color="auto"/>
                    <w:left w:val="none" w:sz="0" w:space="0" w:color="auto"/>
                    <w:bottom w:val="none" w:sz="0" w:space="0" w:color="auto"/>
                    <w:right w:val="none" w:sz="0" w:space="0" w:color="auto"/>
                  </w:divBdr>
                </w:div>
                <w:div w:id="1063793974">
                  <w:marLeft w:val="640"/>
                  <w:marRight w:val="0"/>
                  <w:marTop w:val="0"/>
                  <w:marBottom w:val="0"/>
                  <w:divBdr>
                    <w:top w:val="none" w:sz="0" w:space="0" w:color="auto"/>
                    <w:left w:val="none" w:sz="0" w:space="0" w:color="auto"/>
                    <w:bottom w:val="none" w:sz="0" w:space="0" w:color="auto"/>
                    <w:right w:val="none" w:sz="0" w:space="0" w:color="auto"/>
                  </w:divBdr>
                </w:div>
                <w:div w:id="1125272690">
                  <w:marLeft w:val="640"/>
                  <w:marRight w:val="0"/>
                  <w:marTop w:val="0"/>
                  <w:marBottom w:val="0"/>
                  <w:divBdr>
                    <w:top w:val="none" w:sz="0" w:space="0" w:color="auto"/>
                    <w:left w:val="none" w:sz="0" w:space="0" w:color="auto"/>
                    <w:bottom w:val="none" w:sz="0" w:space="0" w:color="auto"/>
                    <w:right w:val="none" w:sz="0" w:space="0" w:color="auto"/>
                  </w:divBdr>
                </w:div>
                <w:div w:id="1203245904">
                  <w:marLeft w:val="640"/>
                  <w:marRight w:val="0"/>
                  <w:marTop w:val="0"/>
                  <w:marBottom w:val="0"/>
                  <w:divBdr>
                    <w:top w:val="none" w:sz="0" w:space="0" w:color="auto"/>
                    <w:left w:val="none" w:sz="0" w:space="0" w:color="auto"/>
                    <w:bottom w:val="none" w:sz="0" w:space="0" w:color="auto"/>
                    <w:right w:val="none" w:sz="0" w:space="0" w:color="auto"/>
                  </w:divBdr>
                </w:div>
                <w:div w:id="1236626688">
                  <w:marLeft w:val="640"/>
                  <w:marRight w:val="0"/>
                  <w:marTop w:val="0"/>
                  <w:marBottom w:val="0"/>
                  <w:divBdr>
                    <w:top w:val="none" w:sz="0" w:space="0" w:color="auto"/>
                    <w:left w:val="none" w:sz="0" w:space="0" w:color="auto"/>
                    <w:bottom w:val="none" w:sz="0" w:space="0" w:color="auto"/>
                    <w:right w:val="none" w:sz="0" w:space="0" w:color="auto"/>
                  </w:divBdr>
                </w:div>
                <w:div w:id="1256401439">
                  <w:marLeft w:val="640"/>
                  <w:marRight w:val="0"/>
                  <w:marTop w:val="0"/>
                  <w:marBottom w:val="0"/>
                  <w:divBdr>
                    <w:top w:val="none" w:sz="0" w:space="0" w:color="auto"/>
                    <w:left w:val="none" w:sz="0" w:space="0" w:color="auto"/>
                    <w:bottom w:val="none" w:sz="0" w:space="0" w:color="auto"/>
                    <w:right w:val="none" w:sz="0" w:space="0" w:color="auto"/>
                  </w:divBdr>
                </w:div>
                <w:div w:id="1306198891">
                  <w:marLeft w:val="640"/>
                  <w:marRight w:val="0"/>
                  <w:marTop w:val="0"/>
                  <w:marBottom w:val="0"/>
                  <w:divBdr>
                    <w:top w:val="none" w:sz="0" w:space="0" w:color="auto"/>
                    <w:left w:val="none" w:sz="0" w:space="0" w:color="auto"/>
                    <w:bottom w:val="none" w:sz="0" w:space="0" w:color="auto"/>
                    <w:right w:val="none" w:sz="0" w:space="0" w:color="auto"/>
                  </w:divBdr>
                </w:div>
                <w:div w:id="1353266133">
                  <w:marLeft w:val="640"/>
                  <w:marRight w:val="0"/>
                  <w:marTop w:val="0"/>
                  <w:marBottom w:val="0"/>
                  <w:divBdr>
                    <w:top w:val="none" w:sz="0" w:space="0" w:color="auto"/>
                    <w:left w:val="none" w:sz="0" w:space="0" w:color="auto"/>
                    <w:bottom w:val="none" w:sz="0" w:space="0" w:color="auto"/>
                    <w:right w:val="none" w:sz="0" w:space="0" w:color="auto"/>
                  </w:divBdr>
                </w:div>
                <w:div w:id="1468429422">
                  <w:marLeft w:val="640"/>
                  <w:marRight w:val="0"/>
                  <w:marTop w:val="0"/>
                  <w:marBottom w:val="0"/>
                  <w:divBdr>
                    <w:top w:val="none" w:sz="0" w:space="0" w:color="auto"/>
                    <w:left w:val="none" w:sz="0" w:space="0" w:color="auto"/>
                    <w:bottom w:val="none" w:sz="0" w:space="0" w:color="auto"/>
                    <w:right w:val="none" w:sz="0" w:space="0" w:color="auto"/>
                  </w:divBdr>
                </w:div>
                <w:div w:id="1556428253">
                  <w:marLeft w:val="640"/>
                  <w:marRight w:val="0"/>
                  <w:marTop w:val="0"/>
                  <w:marBottom w:val="0"/>
                  <w:divBdr>
                    <w:top w:val="none" w:sz="0" w:space="0" w:color="auto"/>
                    <w:left w:val="none" w:sz="0" w:space="0" w:color="auto"/>
                    <w:bottom w:val="none" w:sz="0" w:space="0" w:color="auto"/>
                    <w:right w:val="none" w:sz="0" w:space="0" w:color="auto"/>
                  </w:divBdr>
                </w:div>
                <w:div w:id="1582104628">
                  <w:marLeft w:val="640"/>
                  <w:marRight w:val="0"/>
                  <w:marTop w:val="0"/>
                  <w:marBottom w:val="0"/>
                  <w:divBdr>
                    <w:top w:val="none" w:sz="0" w:space="0" w:color="auto"/>
                    <w:left w:val="none" w:sz="0" w:space="0" w:color="auto"/>
                    <w:bottom w:val="none" w:sz="0" w:space="0" w:color="auto"/>
                    <w:right w:val="none" w:sz="0" w:space="0" w:color="auto"/>
                  </w:divBdr>
                </w:div>
                <w:div w:id="1721663013">
                  <w:marLeft w:val="640"/>
                  <w:marRight w:val="0"/>
                  <w:marTop w:val="0"/>
                  <w:marBottom w:val="0"/>
                  <w:divBdr>
                    <w:top w:val="none" w:sz="0" w:space="0" w:color="auto"/>
                    <w:left w:val="none" w:sz="0" w:space="0" w:color="auto"/>
                    <w:bottom w:val="none" w:sz="0" w:space="0" w:color="auto"/>
                    <w:right w:val="none" w:sz="0" w:space="0" w:color="auto"/>
                  </w:divBdr>
                </w:div>
                <w:div w:id="1772237909">
                  <w:marLeft w:val="640"/>
                  <w:marRight w:val="0"/>
                  <w:marTop w:val="0"/>
                  <w:marBottom w:val="0"/>
                  <w:divBdr>
                    <w:top w:val="none" w:sz="0" w:space="0" w:color="auto"/>
                    <w:left w:val="none" w:sz="0" w:space="0" w:color="auto"/>
                    <w:bottom w:val="none" w:sz="0" w:space="0" w:color="auto"/>
                    <w:right w:val="none" w:sz="0" w:space="0" w:color="auto"/>
                  </w:divBdr>
                </w:div>
                <w:div w:id="1788351138">
                  <w:marLeft w:val="640"/>
                  <w:marRight w:val="0"/>
                  <w:marTop w:val="0"/>
                  <w:marBottom w:val="0"/>
                  <w:divBdr>
                    <w:top w:val="none" w:sz="0" w:space="0" w:color="auto"/>
                    <w:left w:val="none" w:sz="0" w:space="0" w:color="auto"/>
                    <w:bottom w:val="none" w:sz="0" w:space="0" w:color="auto"/>
                    <w:right w:val="none" w:sz="0" w:space="0" w:color="auto"/>
                  </w:divBdr>
                </w:div>
                <w:div w:id="1903834308">
                  <w:marLeft w:val="640"/>
                  <w:marRight w:val="0"/>
                  <w:marTop w:val="0"/>
                  <w:marBottom w:val="0"/>
                  <w:divBdr>
                    <w:top w:val="none" w:sz="0" w:space="0" w:color="auto"/>
                    <w:left w:val="none" w:sz="0" w:space="0" w:color="auto"/>
                    <w:bottom w:val="none" w:sz="0" w:space="0" w:color="auto"/>
                    <w:right w:val="none" w:sz="0" w:space="0" w:color="auto"/>
                  </w:divBdr>
                </w:div>
                <w:div w:id="1962371778">
                  <w:marLeft w:val="640"/>
                  <w:marRight w:val="0"/>
                  <w:marTop w:val="0"/>
                  <w:marBottom w:val="0"/>
                  <w:divBdr>
                    <w:top w:val="none" w:sz="0" w:space="0" w:color="auto"/>
                    <w:left w:val="none" w:sz="0" w:space="0" w:color="auto"/>
                    <w:bottom w:val="none" w:sz="0" w:space="0" w:color="auto"/>
                    <w:right w:val="none" w:sz="0" w:space="0" w:color="auto"/>
                  </w:divBdr>
                </w:div>
                <w:div w:id="1976132242">
                  <w:marLeft w:val="640"/>
                  <w:marRight w:val="0"/>
                  <w:marTop w:val="0"/>
                  <w:marBottom w:val="0"/>
                  <w:divBdr>
                    <w:top w:val="none" w:sz="0" w:space="0" w:color="auto"/>
                    <w:left w:val="none" w:sz="0" w:space="0" w:color="auto"/>
                    <w:bottom w:val="none" w:sz="0" w:space="0" w:color="auto"/>
                    <w:right w:val="none" w:sz="0" w:space="0" w:color="auto"/>
                  </w:divBdr>
                </w:div>
                <w:div w:id="2003502538">
                  <w:marLeft w:val="640"/>
                  <w:marRight w:val="0"/>
                  <w:marTop w:val="0"/>
                  <w:marBottom w:val="0"/>
                  <w:divBdr>
                    <w:top w:val="none" w:sz="0" w:space="0" w:color="auto"/>
                    <w:left w:val="none" w:sz="0" w:space="0" w:color="auto"/>
                    <w:bottom w:val="none" w:sz="0" w:space="0" w:color="auto"/>
                    <w:right w:val="none" w:sz="0" w:space="0" w:color="auto"/>
                  </w:divBdr>
                </w:div>
                <w:div w:id="2026588570">
                  <w:marLeft w:val="640"/>
                  <w:marRight w:val="0"/>
                  <w:marTop w:val="0"/>
                  <w:marBottom w:val="0"/>
                  <w:divBdr>
                    <w:top w:val="none" w:sz="0" w:space="0" w:color="auto"/>
                    <w:left w:val="none" w:sz="0" w:space="0" w:color="auto"/>
                    <w:bottom w:val="none" w:sz="0" w:space="0" w:color="auto"/>
                    <w:right w:val="none" w:sz="0" w:space="0" w:color="auto"/>
                  </w:divBdr>
                </w:div>
                <w:div w:id="2052608949">
                  <w:marLeft w:val="640"/>
                  <w:marRight w:val="0"/>
                  <w:marTop w:val="0"/>
                  <w:marBottom w:val="0"/>
                  <w:divBdr>
                    <w:top w:val="none" w:sz="0" w:space="0" w:color="auto"/>
                    <w:left w:val="none" w:sz="0" w:space="0" w:color="auto"/>
                    <w:bottom w:val="none" w:sz="0" w:space="0" w:color="auto"/>
                    <w:right w:val="none" w:sz="0" w:space="0" w:color="auto"/>
                  </w:divBdr>
                </w:div>
                <w:div w:id="2057729243">
                  <w:marLeft w:val="640"/>
                  <w:marRight w:val="0"/>
                  <w:marTop w:val="0"/>
                  <w:marBottom w:val="0"/>
                  <w:divBdr>
                    <w:top w:val="none" w:sz="0" w:space="0" w:color="auto"/>
                    <w:left w:val="none" w:sz="0" w:space="0" w:color="auto"/>
                    <w:bottom w:val="none" w:sz="0" w:space="0" w:color="auto"/>
                    <w:right w:val="none" w:sz="0" w:space="0" w:color="auto"/>
                  </w:divBdr>
                </w:div>
                <w:div w:id="2114935399">
                  <w:marLeft w:val="640"/>
                  <w:marRight w:val="0"/>
                  <w:marTop w:val="0"/>
                  <w:marBottom w:val="0"/>
                  <w:divBdr>
                    <w:top w:val="none" w:sz="0" w:space="0" w:color="auto"/>
                    <w:left w:val="none" w:sz="0" w:space="0" w:color="auto"/>
                    <w:bottom w:val="none" w:sz="0" w:space="0" w:color="auto"/>
                    <w:right w:val="none" w:sz="0" w:space="0" w:color="auto"/>
                  </w:divBdr>
                </w:div>
              </w:divsChild>
            </w:div>
            <w:div w:id="662851705">
              <w:marLeft w:val="0"/>
              <w:marRight w:val="0"/>
              <w:marTop w:val="0"/>
              <w:marBottom w:val="0"/>
              <w:divBdr>
                <w:top w:val="none" w:sz="0" w:space="0" w:color="auto"/>
                <w:left w:val="none" w:sz="0" w:space="0" w:color="auto"/>
                <w:bottom w:val="none" w:sz="0" w:space="0" w:color="auto"/>
                <w:right w:val="none" w:sz="0" w:space="0" w:color="auto"/>
              </w:divBdr>
              <w:divsChild>
                <w:div w:id="70466443">
                  <w:marLeft w:val="640"/>
                  <w:marRight w:val="0"/>
                  <w:marTop w:val="0"/>
                  <w:marBottom w:val="0"/>
                  <w:divBdr>
                    <w:top w:val="none" w:sz="0" w:space="0" w:color="auto"/>
                    <w:left w:val="none" w:sz="0" w:space="0" w:color="auto"/>
                    <w:bottom w:val="none" w:sz="0" w:space="0" w:color="auto"/>
                    <w:right w:val="none" w:sz="0" w:space="0" w:color="auto"/>
                  </w:divBdr>
                </w:div>
                <w:div w:id="96994814">
                  <w:marLeft w:val="640"/>
                  <w:marRight w:val="0"/>
                  <w:marTop w:val="0"/>
                  <w:marBottom w:val="0"/>
                  <w:divBdr>
                    <w:top w:val="none" w:sz="0" w:space="0" w:color="auto"/>
                    <w:left w:val="none" w:sz="0" w:space="0" w:color="auto"/>
                    <w:bottom w:val="none" w:sz="0" w:space="0" w:color="auto"/>
                    <w:right w:val="none" w:sz="0" w:space="0" w:color="auto"/>
                  </w:divBdr>
                </w:div>
                <w:div w:id="101852036">
                  <w:marLeft w:val="640"/>
                  <w:marRight w:val="0"/>
                  <w:marTop w:val="0"/>
                  <w:marBottom w:val="0"/>
                  <w:divBdr>
                    <w:top w:val="none" w:sz="0" w:space="0" w:color="auto"/>
                    <w:left w:val="none" w:sz="0" w:space="0" w:color="auto"/>
                    <w:bottom w:val="none" w:sz="0" w:space="0" w:color="auto"/>
                    <w:right w:val="none" w:sz="0" w:space="0" w:color="auto"/>
                  </w:divBdr>
                </w:div>
                <w:div w:id="145316688">
                  <w:marLeft w:val="640"/>
                  <w:marRight w:val="0"/>
                  <w:marTop w:val="0"/>
                  <w:marBottom w:val="0"/>
                  <w:divBdr>
                    <w:top w:val="none" w:sz="0" w:space="0" w:color="auto"/>
                    <w:left w:val="none" w:sz="0" w:space="0" w:color="auto"/>
                    <w:bottom w:val="none" w:sz="0" w:space="0" w:color="auto"/>
                    <w:right w:val="none" w:sz="0" w:space="0" w:color="auto"/>
                  </w:divBdr>
                </w:div>
                <w:div w:id="147094581">
                  <w:marLeft w:val="640"/>
                  <w:marRight w:val="0"/>
                  <w:marTop w:val="0"/>
                  <w:marBottom w:val="0"/>
                  <w:divBdr>
                    <w:top w:val="none" w:sz="0" w:space="0" w:color="auto"/>
                    <w:left w:val="none" w:sz="0" w:space="0" w:color="auto"/>
                    <w:bottom w:val="none" w:sz="0" w:space="0" w:color="auto"/>
                    <w:right w:val="none" w:sz="0" w:space="0" w:color="auto"/>
                  </w:divBdr>
                </w:div>
                <w:div w:id="195197826">
                  <w:marLeft w:val="640"/>
                  <w:marRight w:val="0"/>
                  <w:marTop w:val="0"/>
                  <w:marBottom w:val="0"/>
                  <w:divBdr>
                    <w:top w:val="none" w:sz="0" w:space="0" w:color="auto"/>
                    <w:left w:val="none" w:sz="0" w:space="0" w:color="auto"/>
                    <w:bottom w:val="none" w:sz="0" w:space="0" w:color="auto"/>
                    <w:right w:val="none" w:sz="0" w:space="0" w:color="auto"/>
                  </w:divBdr>
                </w:div>
                <w:div w:id="344139286">
                  <w:marLeft w:val="640"/>
                  <w:marRight w:val="0"/>
                  <w:marTop w:val="0"/>
                  <w:marBottom w:val="0"/>
                  <w:divBdr>
                    <w:top w:val="none" w:sz="0" w:space="0" w:color="auto"/>
                    <w:left w:val="none" w:sz="0" w:space="0" w:color="auto"/>
                    <w:bottom w:val="none" w:sz="0" w:space="0" w:color="auto"/>
                    <w:right w:val="none" w:sz="0" w:space="0" w:color="auto"/>
                  </w:divBdr>
                </w:div>
                <w:div w:id="430318284">
                  <w:marLeft w:val="640"/>
                  <w:marRight w:val="0"/>
                  <w:marTop w:val="0"/>
                  <w:marBottom w:val="0"/>
                  <w:divBdr>
                    <w:top w:val="none" w:sz="0" w:space="0" w:color="auto"/>
                    <w:left w:val="none" w:sz="0" w:space="0" w:color="auto"/>
                    <w:bottom w:val="none" w:sz="0" w:space="0" w:color="auto"/>
                    <w:right w:val="none" w:sz="0" w:space="0" w:color="auto"/>
                  </w:divBdr>
                </w:div>
                <w:div w:id="676464249">
                  <w:marLeft w:val="640"/>
                  <w:marRight w:val="0"/>
                  <w:marTop w:val="0"/>
                  <w:marBottom w:val="0"/>
                  <w:divBdr>
                    <w:top w:val="none" w:sz="0" w:space="0" w:color="auto"/>
                    <w:left w:val="none" w:sz="0" w:space="0" w:color="auto"/>
                    <w:bottom w:val="none" w:sz="0" w:space="0" w:color="auto"/>
                    <w:right w:val="none" w:sz="0" w:space="0" w:color="auto"/>
                  </w:divBdr>
                </w:div>
                <w:div w:id="684090559">
                  <w:marLeft w:val="640"/>
                  <w:marRight w:val="0"/>
                  <w:marTop w:val="0"/>
                  <w:marBottom w:val="0"/>
                  <w:divBdr>
                    <w:top w:val="none" w:sz="0" w:space="0" w:color="auto"/>
                    <w:left w:val="none" w:sz="0" w:space="0" w:color="auto"/>
                    <w:bottom w:val="none" w:sz="0" w:space="0" w:color="auto"/>
                    <w:right w:val="none" w:sz="0" w:space="0" w:color="auto"/>
                  </w:divBdr>
                </w:div>
                <w:div w:id="750587631">
                  <w:marLeft w:val="640"/>
                  <w:marRight w:val="0"/>
                  <w:marTop w:val="0"/>
                  <w:marBottom w:val="0"/>
                  <w:divBdr>
                    <w:top w:val="none" w:sz="0" w:space="0" w:color="auto"/>
                    <w:left w:val="none" w:sz="0" w:space="0" w:color="auto"/>
                    <w:bottom w:val="none" w:sz="0" w:space="0" w:color="auto"/>
                    <w:right w:val="none" w:sz="0" w:space="0" w:color="auto"/>
                  </w:divBdr>
                </w:div>
                <w:div w:id="757947602">
                  <w:marLeft w:val="640"/>
                  <w:marRight w:val="0"/>
                  <w:marTop w:val="0"/>
                  <w:marBottom w:val="0"/>
                  <w:divBdr>
                    <w:top w:val="none" w:sz="0" w:space="0" w:color="auto"/>
                    <w:left w:val="none" w:sz="0" w:space="0" w:color="auto"/>
                    <w:bottom w:val="none" w:sz="0" w:space="0" w:color="auto"/>
                    <w:right w:val="none" w:sz="0" w:space="0" w:color="auto"/>
                  </w:divBdr>
                </w:div>
                <w:div w:id="827327573">
                  <w:marLeft w:val="640"/>
                  <w:marRight w:val="0"/>
                  <w:marTop w:val="0"/>
                  <w:marBottom w:val="0"/>
                  <w:divBdr>
                    <w:top w:val="none" w:sz="0" w:space="0" w:color="auto"/>
                    <w:left w:val="none" w:sz="0" w:space="0" w:color="auto"/>
                    <w:bottom w:val="none" w:sz="0" w:space="0" w:color="auto"/>
                    <w:right w:val="none" w:sz="0" w:space="0" w:color="auto"/>
                  </w:divBdr>
                </w:div>
                <w:div w:id="838891235">
                  <w:marLeft w:val="640"/>
                  <w:marRight w:val="0"/>
                  <w:marTop w:val="0"/>
                  <w:marBottom w:val="0"/>
                  <w:divBdr>
                    <w:top w:val="none" w:sz="0" w:space="0" w:color="auto"/>
                    <w:left w:val="none" w:sz="0" w:space="0" w:color="auto"/>
                    <w:bottom w:val="none" w:sz="0" w:space="0" w:color="auto"/>
                    <w:right w:val="none" w:sz="0" w:space="0" w:color="auto"/>
                  </w:divBdr>
                </w:div>
                <w:div w:id="958225059">
                  <w:marLeft w:val="640"/>
                  <w:marRight w:val="0"/>
                  <w:marTop w:val="0"/>
                  <w:marBottom w:val="0"/>
                  <w:divBdr>
                    <w:top w:val="none" w:sz="0" w:space="0" w:color="auto"/>
                    <w:left w:val="none" w:sz="0" w:space="0" w:color="auto"/>
                    <w:bottom w:val="none" w:sz="0" w:space="0" w:color="auto"/>
                    <w:right w:val="none" w:sz="0" w:space="0" w:color="auto"/>
                  </w:divBdr>
                </w:div>
                <w:div w:id="986785574">
                  <w:marLeft w:val="640"/>
                  <w:marRight w:val="0"/>
                  <w:marTop w:val="0"/>
                  <w:marBottom w:val="0"/>
                  <w:divBdr>
                    <w:top w:val="none" w:sz="0" w:space="0" w:color="auto"/>
                    <w:left w:val="none" w:sz="0" w:space="0" w:color="auto"/>
                    <w:bottom w:val="none" w:sz="0" w:space="0" w:color="auto"/>
                    <w:right w:val="none" w:sz="0" w:space="0" w:color="auto"/>
                  </w:divBdr>
                </w:div>
                <w:div w:id="1004166828">
                  <w:marLeft w:val="640"/>
                  <w:marRight w:val="0"/>
                  <w:marTop w:val="0"/>
                  <w:marBottom w:val="0"/>
                  <w:divBdr>
                    <w:top w:val="none" w:sz="0" w:space="0" w:color="auto"/>
                    <w:left w:val="none" w:sz="0" w:space="0" w:color="auto"/>
                    <w:bottom w:val="none" w:sz="0" w:space="0" w:color="auto"/>
                    <w:right w:val="none" w:sz="0" w:space="0" w:color="auto"/>
                  </w:divBdr>
                </w:div>
                <w:div w:id="1032607685">
                  <w:marLeft w:val="640"/>
                  <w:marRight w:val="0"/>
                  <w:marTop w:val="0"/>
                  <w:marBottom w:val="0"/>
                  <w:divBdr>
                    <w:top w:val="none" w:sz="0" w:space="0" w:color="auto"/>
                    <w:left w:val="none" w:sz="0" w:space="0" w:color="auto"/>
                    <w:bottom w:val="none" w:sz="0" w:space="0" w:color="auto"/>
                    <w:right w:val="none" w:sz="0" w:space="0" w:color="auto"/>
                  </w:divBdr>
                </w:div>
                <w:div w:id="1045372473">
                  <w:marLeft w:val="640"/>
                  <w:marRight w:val="0"/>
                  <w:marTop w:val="0"/>
                  <w:marBottom w:val="0"/>
                  <w:divBdr>
                    <w:top w:val="none" w:sz="0" w:space="0" w:color="auto"/>
                    <w:left w:val="none" w:sz="0" w:space="0" w:color="auto"/>
                    <w:bottom w:val="none" w:sz="0" w:space="0" w:color="auto"/>
                    <w:right w:val="none" w:sz="0" w:space="0" w:color="auto"/>
                  </w:divBdr>
                </w:div>
                <w:div w:id="1168208610">
                  <w:marLeft w:val="640"/>
                  <w:marRight w:val="0"/>
                  <w:marTop w:val="0"/>
                  <w:marBottom w:val="0"/>
                  <w:divBdr>
                    <w:top w:val="none" w:sz="0" w:space="0" w:color="auto"/>
                    <w:left w:val="none" w:sz="0" w:space="0" w:color="auto"/>
                    <w:bottom w:val="none" w:sz="0" w:space="0" w:color="auto"/>
                    <w:right w:val="none" w:sz="0" w:space="0" w:color="auto"/>
                  </w:divBdr>
                </w:div>
                <w:div w:id="1184978005">
                  <w:marLeft w:val="640"/>
                  <w:marRight w:val="0"/>
                  <w:marTop w:val="0"/>
                  <w:marBottom w:val="0"/>
                  <w:divBdr>
                    <w:top w:val="none" w:sz="0" w:space="0" w:color="auto"/>
                    <w:left w:val="none" w:sz="0" w:space="0" w:color="auto"/>
                    <w:bottom w:val="none" w:sz="0" w:space="0" w:color="auto"/>
                    <w:right w:val="none" w:sz="0" w:space="0" w:color="auto"/>
                  </w:divBdr>
                </w:div>
                <w:div w:id="1210218705">
                  <w:marLeft w:val="640"/>
                  <w:marRight w:val="0"/>
                  <w:marTop w:val="0"/>
                  <w:marBottom w:val="0"/>
                  <w:divBdr>
                    <w:top w:val="none" w:sz="0" w:space="0" w:color="auto"/>
                    <w:left w:val="none" w:sz="0" w:space="0" w:color="auto"/>
                    <w:bottom w:val="none" w:sz="0" w:space="0" w:color="auto"/>
                    <w:right w:val="none" w:sz="0" w:space="0" w:color="auto"/>
                  </w:divBdr>
                </w:div>
                <w:div w:id="1224366003">
                  <w:marLeft w:val="640"/>
                  <w:marRight w:val="0"/>
                  <w:marTop w:val="0"/>
                  <w:marBottom w:val="0"/>
                  <w:divBdr>
                    <w:top w:val="none" w:sz="0" w:space="0" w:color="auto"/>
                    <w:left w:val="none" w:sz="0" w:space="0" w:color="auto"/>
                    <w:bottom w:val="none" w:sz="0" w:space="0" w:color="auto"/>
                    <w:right w:val="none" w:sz="0" w:space="0" w:color="auto"/>
                  </w:divBdr>
                </w:div>
                <w:div w:id="1336765012">
                  <w:marLeft w:val="640"/>
                  <w:marRight w:val="0"/>
                  <w:marTop w:val="0"/>
                  <w:marBottom w:val="0"/>
                  <w:divBdr>
                    <w:top w:val="none" w:sz="0" w:space="0" w:color="auto"/>
                    <w:left w:val="none" w:sz="0" w:space="0" w:color="auto"/>
                    <w:bottom w:val="none" w:sz="0" w:space="0" w:color="auto"/>
                    <w:right w:val="none" w:sz="0" w:space="0" w:color="auto"/>
                  </w:divBdr>
                </w:div>
                <w:div w:id="1529105783">
                  <w:marLeft w:val="640"/>
                  <w:marRight w:val="0"/>
                  <w:marTop w:val="0"/>
                  <w:marBottom w:val="0"/>
                  <w:divBdr>
                    <w:top w:val="none" w:sz="0" w:space="0" w:color="auto"/>
                    <w:left w:val="none" w:sz="0" w:space="0" w:color="auto"/>
                    <w:bottom w:val="none" w:sz="0" w:space="0" w:color="auto"/>
                    <w:right w:val="none" w:sz="0" w:space="0" w:color="auto"/>
                  </w:divBdr>
                </w:div>
                <w:div w:id="1580292704">
                  <w:marLeft w:val="640"/>
                  <w:marRight w:val="0"/>
                  <w:marTop w:val="0"/>
                  <w:marBottom w:val="0"/>
                  <w:divBdr>
                    <w:top w:val="none" w:sz="0" w:space="0" w:color="auto"/>
                    <w:left w:val="none" w:sz="0" w:space="0" w:color="auto"/>
                    <w:bottom w:val="none" w:sz="0" w:space="0" w:color="auto"/>
                    <w:right w:val="none" w:sz="0" w:space="0" w:color="auto"/>
                  </w:divBdr>
                </w:div>
                <w:div w:id="1589079504">
                  <w:marLeft w:val="640"/>
                  <w:marRight w:val="0"/>
                  <w:marTop w:val="0"/>
                  <w:marBottom w:val="0"/>
                  <w:divBdr>
                    <w:top w:val="none" w:sz="0" w:space="0" w:color="auto"/>
                    <w:left w:val="none" w:sz="0" w:space="0" w:color="auto"/>
                    <w:bottom w:val="none" w:sz="0" w:space="0" w:color="auto"/>
                    <w:right w:val="none" w:sz="0" w:space="0" w:color="auto"/>
                  </w:divBdr>
                </w:div>
                <w:div w:id="1606032010">
                  <w:marLeft w:val="640"/>
                  <w:marRight w:val="0"/>
                  <w:marTop w:val="0"/>
                  <w:marBottom w:val="0"/>
                  <w:divBdr>
                    <w:top w:val="none" w:sz="0" w:space="0" w:color="auto"/>
                    <w:left w:val="none" w:sz="0" w:space="0" w:color="auto"/>
                    <w:bottom w:val="none" w:sz="0" w:space="0" w:color="auto"/>
                    <w:right w:val="none" w:sz="0" w:space="0" w:color="auto"/>
                  </w:divBdr>
                </w:div>
                <w:div w:id="1629581869">
                  <w:marLeft w:val="640"/>
                  <w:marRight w:val="0"/>
                  <w:marTop w:val="0"/>
                  <w:marBottom w:val="0"/>
                  <w:divBdr>
                    <w:top w:val="none" w:sz="0" w:space="0" w:color="auto"/>
                    <w:left w:val="none" w:sz="0" w:space="0" w:color="auto"/>
                    <w:bottom w:val="none" w:sz="0" w:space="0" w:color="auto"/>
                    <w:right w:val="none" w:sz="0" w:space="0" w:color="auto"/>
                  </w:divBdr>
                </w:div>
                <w:div w:id="1648122660">
                  <w:marLeft w:val="640"/>
                  <w:marRight w:val="0"/>
                  <w:marTop w:val="0"/>
                  <w:marBottom w:val="0"/>
                  <w:divBdr>
                    <w:top w:val="none" w:sz="0" w:space="0" w:color="auto"/>
                    <w:left w:val="none" w:sz="0" w:space="0" w:color="auto"/>
                    <w:bottom w:val="none" w:sz="0" w:space="0" w:color="auto"/>
                    <w:right w:val="none" w:sz="0" w:space="0" w:color="auto"/>
                  </w:divBdr>
                </w:div>
                <w:div w:id="1737315271">
                  <w:marLeft w:val="640"/>
                  <w:marRight w:val="0"/>
                  <w:marTop w:val="0"/>
                  <w:marBottom w:val="0"/>
                  <w:divBdr>
                    <w:top w:val="none" w:sz="0" w:space="0" w:color="auto"/>
                    <w:left w:val="none" w:sz="0" w:space="0" w:color="auto"/>
                    <w:bottom w:val="none" w:sz="0" w:space="0" w:color="auto"/>
                    <w:right w:val="none" w:sz="0" w:space="0" w:color="auto"/>
                  </w:divBdr>
                </w:div>
                <w:div w:id="1759979432">
                  <w:marLeft w:val="640"/>
                  <w:marRight w:val="0"/>
                  <w:marTop w:val="0"/>
                  <w:marBottom w:val="0"/>
                  <w:divBdr>
                    <w:top w:val="none" w:sz="0" w:space="0" w:color="auto"/>
                    <w:left w:val="none" w:sz="0" w:space="0" w:color="auto"/>
                    <w:bottom w:val="none" w:sz="0" w:space="0" w:color="auto"/>
                    <w:right w:val="none" w:sz="0" w:space="0" w:color="auto"/>
                  </w:divBdr>
                </w:div>
                <w:div w:id="1806316653">
                  <w:marLeft w:val="640"/>
                  <w:marRight w:val="0"/>
                  <w:marTop w:val="0"/>
                  <w:marBottom w:val="0"/>
                  <w:divBdr>
                    <w:top w:val="none" w:sz="0" w:space="0" w:color="auto"/>
                    <w:left w:val="none" w:sz="0" w:space="0" w:color="auto"/>
                    <w:bottom w:val="none" w:sz="0" w:space="0" w:color="auto"/>
                    <w:right w:val="none" w:sz="0" w:space="0" w:color="auto"/>
                  </w:divBdr>
                </w:div>
                <w:div w:id="1857956890">
                  <w:marLeft w:val="640"/>
                  <w:marRight w:val="0"/>
                  <w:marTop w:val="0"/>
                  <w:marBottom w:val="0"/>
                  <w:divBdr>
                    <w:top w:val="none" w:sz="0" w:space="0" w:color="auto"/>
                    <w:left w:val="none" w:sz="0" w:space="0" w:color="auto"/>
                    <w:bottom w:val="none" w:sz="0" w:space="0" w:color="auto"/>
                    <w:right w:val="none" w:sz="0" w:space="0" w:color="auto"/>
                  </w:divBdr>
                </w:div>
                <w:div w:id="1882087661">
                  <w:marLeft w:val="640"/>
                  <w:marRight w:val="0"/>
                  <w:marTop w:val="0"/>
                  <w:marBottom w:val="0"/>
                  <w:divBdr>
                    <w:top w:val="none" w:sz="0" w:space="0" w:color="auto"/>
                    <w:left w:val="none" w:sz="0" w:space="0" w:color="auto"/>
                    <w:bottom w:val="none" w:sz="0" w:space="0" w:color="auto"/>
                    <w:right w:val="none" w:sz="0" w:space="0" w:color="auto"/>
                  </w:divBdr>
                </w:div>
                <w:div w:id="1910576349">
                  <w:marLeft w:val="640"/>
                  <w:marRight w:val="0"/>
                  <w:marTop w:val="0"/>
                  <w:marBottom w:val="0"/>
                  <w:divBdr>
                    <w:top w:val="none" w:sz="0" w:space="0" w:color="auto"/>
                    <w:left w:val="none" w:sz="0" w:space="0" w:color="auto"/>
                    <w:bottom w:val="none" w:sz="0" w:space="0" w:color="auto"/>
                    <w:right w:val="none" w:sz="0" w:space="0" w:color="auto"/>
                  </w:divBdr>
                </w:div>
                <w:div w:id="1993410606">
                  <w:marLeft w:val="640"/>
                  <w:marRight w:val="0"/>
                  <w:marTop w:val="0"/>
                  <w:marBottom w:val="0"/>
                  <w:divBdr>
                    <w:top w:val="none" w:sz="0" w:space="0" w:color="auto"/>
                    <w:left w:val="none" w:sz="0" w:space="0" w:color="auto"/>
                    <w:bottom w:val="none" w:sz="0" w:space="0" w:color="auto"/>
                    <w:right w:val="none" w:sz="0" w:space="0" w:color="auto"/>
                  </w:divBdr>
                </w:div>
                <w:div w:id="1994137200">
                  <w:marLeft w:val="640"/>
                  <w:marRight w:val="0"/>
                  <w:marTop w:val="0"/>
                  <w:marBottom w:val="0"/>
                  <w:divBdr>
                    <w:top w:val="none" w:sz="0" w:space="0" w:color="auto"/>
                    <w:left w:val="none" w:sz="0" w:space="0" w:color="auto"/>
                    <w:bottom w:val="none" w:sz="0" w:space="0" w:color="auto"/>
                    <w:right w:val="none" w:sz="0" w:space="0" w:color="auto"/>
                  </w:divBdr>
                </w:div>
                <w:div w:id="2027554566">
                  <w:marLeft w:val="640"/>
                  <w:marRight w:val="0"/>
                  <w:marTop w:val="0"/>
                  <w:marBottom w:val="0"/>
                  <w:divBdr>
                    <w:top w:val="none" w:sz="0" w:space="0" w:color="auto"/>
                    <w:left w:val="none" w:sz="0" w:space="0" w:color="auto"/>
                    <w:bottom w:val="none" w:sz="0" w:space="0" w:color="auto"/>
                    <w:right w:val="none" w:sz="0" w:space="0" w:color="auto"/>
                  </w:divBdr>
                </w:div>
                <w:div w:id="2089768167">
                  <w:marLeft w:val="640"/>
                  <w:marRight w:val="0"/>
                  <w:marTop w:val="0"/>
                  <w:marBottom w:val="0"/>
                  <w:divBdr>
                    <w:top w:val="none" w:sz="0" w:space="0" w:color="auto"/>
                    <w:left w:val="none" w:sz="0" w:space="0" w:color="auto"/>
                    <w:bottom w:val="none" w:sz="0" w:space="0" w:color="auto"/>
                    <w:right w:val="none" w:sz="0" w:space="0" w:color="auto"/>
                  </w:divBdr>
                </w:div>
                <w:div w:id="2105375572">
                  <w:marLeft w:val="640"/>
                  <w:marRight w:val="0"/>
                  <w:marTop w:val="0"/>
                  <w:marBottom w:val="0"/>
                  <w:divBdr>
                    <w:top w:val="none" w:sz="0" w:space="0" w:color="auto"/>
                    <w:left w:val="none" w:sz="0" w:space="0" w:color="auto"/>
                    <w:bottom w:val="none" w:sz="0" w:space="0" w:color="auto"/>
                    <w:right w:val="none" w:sz="0" w:space="0" w:color="auto"/>
                  </w:divBdr>
                </w:div>
                <w:div w:id="2117216222">
                  <w:marLeft w:val="640"/>
                  <w:marRight w:val="0"/>
                  <w:marTop w:val="0"/>
                  <w:marBottom w:val="0"/>
                  <w:divBdr>
                    <w:top w:val="none" w:sz="0" w:space="0" w:color="auto"/>
                    <w:left w:val="none" w:sz="0" w:space="0" w:color="auto"/>
                    <w:bottom w:val="none" w:sz="0" w:space="0" w:color="auto"/>
                    <w:right w:val="none" w:sz="0" w:space="0" w:color="auto"/>
                  </w:divBdr>
                </w:div>
              </w:divsChild>
            </w:div>
            <w:div w:id="673802851">
              <w:marLeft w:val="0"/>
              <w:marRight w:val="0"/>
              <w:marTop w:val="0"/>
              <w:marBottom w:val="0"/>
              <w:divBdr>
                <w:top w:val="none" w:sz="0" w:space="0" w:color="auto"/>
                <w:left w:val="none" w:sz="0" w:space="0" w:color="auto"/>
                <w:bottom w:val="none" w:sz="0" w:space="0" w:color="auto"/>
                <w:right w:val="none" w:sz="0" w:space="0" w:color="auto"/>
              </w:divBdr>
              <w:divsChild>
                <w:div w:id="23337168">
                  <w:marLeft w:val="640"/>
                  <w:marRight w:val="0"/>
                  <w:marTop w:val="0"/>
                  <w:marBottom w:val="0"/>
                  <w:divBdr>
                    <w:top w:val="none" w:sz="0" w:space="0" w:color="auto"/>
                    <w:left w:val="none" w:sz="0" w:space="0" w:color="auto"/>
                    <w:bottom w:val="none" w:sz="0" w:space="0" w:color="auto"/>
                    <w:right w:val="none" w:sz="0" w:space="0" w:color="auto"/>
                  </w:divBdr>
                </w:div>
                <w:div w:id="152452134">
                  <w:marLeft w:val="640"/>
                  <w:marRight w:val="0"/>
                  <w:marTop w:val="0"/>
                  <w:marBottom w:val="0"/>
                  <w:divBdr>
                    <w:top w:val="none" w:sz="0" w:space="0" w:color="auto"/>
                    <w:left w:val="none" w:sz="0" w:space="0" w:color="auto"/>
                    <w:bottom w:val="none" w:sz="0" w:space="0" w:color="auto"/>
                    <w:right w:val="none" w:sz="0" w:space="0" w:color="auto"/>
                  </w:divBdr>
                </w:div>
                <w:div w:id="155610865">
                  <w:marLeft w:val="640"/>
                  <w:marRight w:val="0"/>
                  <w:marTop w:val="0"/>
                  <w:marBottom w:val="0"/>
                  <w:divBdr>
                    <w:top w:val="none" w:sz="0" w:space="0" w:color="auto"/>
                    <w:left w:val="none" w:sz="0" w:space="0" w:color="auto"/>
                    <w:bottom w:val="none" w:sz="0" w:space="0" w:color="auto"/>
                    <w:right w:val="none" w:sz="0" w:space="0" w:color="auto"/>
                  </w:divBdr>
                </w:div>
                <w:div w:id="328680053">
                  <w:marLeft w:val="640"/>
                  <w:marRight w:val="0"/>
                  <w:marTop w:val="0"/>
                  <w:marBottom w:val="0"/>
                  <w:divBdr>
                    <w:top w:val="none" w:sz="0" w:space="0" w:color="auto"/>
                    <w:left w:val="none" w:sz="0" w:space="0" w:color="auto"/>
                    <w:bottom w:val="none" w:sz="0" w:space="0" w:color="auto"/>
                    <w:right w:val="none" w:sz="0" w:space="0" w:color="auto"/>
                  </w:divBdr>
                </w:div>
                <w:div w:id="360320817">
                  <w:marLeft w:val="640"/>
                  <w:marRight w:val="0"/>
                  <w:marTop w:val="0"/>
                  <w:marBottom w:val="0"/>
                  <w:divBdr>
                    <w:top w:val="none" w:sz="0" w:space="0" w:color="auto"/>
                    <w:left w:val="none" w:sz="0" w:space="0" w:color="auto"/>
                    <w:bottom w:val="none" w:sz="0" w:space="0" w:color="auto"/>
                    <w:right w:val="none" w:sz="0" w:space="0" w:color="auto"/>
                  </w:divBdr>
                </w:div>
                <w:div w:id="377165289">
                  <w:marLeft w:val="640"/>
                  <w:marRight w:val="0"/>
                  <w:marTop w:val="0"/>
                  <w:marBottom w:val="0"/>
                  <w:divBdr>
                    <w:top w:val="none" w:sz="0" w:space="0" w:color="auto"/>
                    <w:left w:val="none" w:sz="0" w:space="0" w:color="auto"/>
                    <w:bottom w:val="none" w:sz="0" w:space="0" w:color="auto"/>
                    <w:right w:val="none" w:sz="0" w:space="0" w:color="auto"/>
                  </w:divBdr>
                </w:div>
                <w:div w:id="407852536">
                  <w:marLeft w:val="640"/>
                  <w:marRight w:val="0"/>
                  <w:marTop w:val="0"/>
                  <w:marBottom w:val="0"/>
                  <w:divBdr>
                    <w:top w:val="none" w:sz="0" w:space="0" w:color="auto"/>
                    <w:left w:val="none" w:sz="0" w:space="0" w:color="auto"/>
                    <w:bottom w:val="none" w:sz="0" w:space="0" w:color="auto"/>
                    <w:right w:val="none" w:sz="0" w:space="0" w:color="auto"/>
                  </w:divBdr>
                </w:div>
                <w:div w:id="473765666">
                  <w:marLeft w:val="640"/>
                  <w:marRight w:val="0"/>
                  <w:marTop w:val="0"/>
                  <w:marBottom w:val="0"/>
                  <w:divBdr>
                    <w:top w:val="none" w:sz="0" w:space="0" w:color="auto"/>
                    <w:left w:val="none" w:sz="0" w:space="0" w:color="auto"/>
                    <w:bottom w:val="none" w:sz="0" w:space="0" w:color="auto"/>
                    <w:right w:val="none" w:sz="0" w:space="0" w:color="auto"/>
                  </w:divBdr>
                </w:div>
                <w:div w:id="476262394">
                  <w:marLeft w:val="640"/>
                  <w:marRight w:val="0"/>
                  <w:marTop w:val="0"/>
                  <w:marBottom w:val="0"/>
                  <w:divBdr>
                    <w:top w:val="none" w:sz="0" w:space="0" w:color="auto"/>
                    <w:left w:val="none" w:sz="0" w:space="0" w:color="auto"/>
                    <w:bottom w:val="none" w:sz="0" w:space="0" w:color="auto"/>
                    <w:right w:val="none" w:sz="0" w:space="0" w:color="auto"/>
                  </w:divBdr>
                </w:div>
                <w:div w:id="508252391">
                  <w:marLeft w:val="640"/>
                  <w:marRight w:val="0"/>
                  <w:marTop w:val="0"/>
                  <w:marBottom w:val="0"/>
                  <w:divBdr>
                    <w:top w:val="none" w:sz="0" w:space="0" w:color="auto"/>
                    <w:left w:val="none" w:sz="0" w:space="0" w:color="auto"/>
                    <w:bottom w:val="none" w:sz="0" w:space="0" w:color="auto"/>
                    <w:right w:val="none" w:sz="0" w:space="0" w:color="auto"/>
                  </w:divBdr>
                </w:div>
                <w:div w:id="549851607">
                  <w:marLeft w:val="640"/>
                  <w:marRight w:val="0"/>
                  <w:marTop w:val="0"/>
                  <w:marBottom w:val="0"/>
                  <w:divBdr>
                    <w:top w:val="none" w:sz="0" w:space="0" w:color="auto"/>
                    <w:left w:val="none" w:sz="0" w:space="0" w:color="auto"/>
                    <w:bottom w:val="none" w:sz="0" w:space="0" w:color="auto"/>
                    <w:right w:val="none" w:sz="0" w:space="0" w:color="auto"/>
                  </w:divBdr>
                </w:div>
                <w:div w:id="582645443">
                  <w:marLeft w:val="640"/>
                  <w:marRight w:val="0"/>
                  <w:marTop w:val="0"/>
                  <w:marBottom w:val="0"/>
                  <w:divBdr>
                    <w:top w:val="none" w:sz="0" w:space="0" w:color="auto"/>
                    <w:left w:val="none" w:sz="0" w:space="0" w:color="auto"/>
                    <w:bottom w:val="none" w:sz="0" w:space="0" w:color="auto"/>
                    <w:right w:val="none" w:sz="0" w:space="0" w:color="auto"/>
                  </w:divBdr>
                </w:div>
                <w:div w:id="599802889">
                  <w:marLeft w:val="640"/>
                  <w:marRight w:val="0"/>
                  <w:marTop w:val="0"/>
                  <w:marBottom w:val="0"/>
                  <w:divBdr>
                    <w:top w:val="none" w:sz="0" w:space="0" w:color="auto"/>
                    <w:left w:val="none" w:sz="0" w:space="0" w:color="auto"/>
                    <w:bottom w:val="none" w:sz="0" w:space="0" w:color="auto"/>
                    <w:right w:val="none" w:sz="0" w:space="0" w:color="auto"/>
                  </w:divBdr>
                </w:div>
                <w:div w:id="609820365">
                  <w:marLeft w:val="640"/>
                  <w:marRight w:val="0"/>
                  <w:marTop w:val="0"/>
                  <w:marBottom w:val="0"/>
                  <w:divBdr>
                    <w:top w:val="none" w:sz="0" w:space="0" w:color="auto"/>
                    <w:left w:val="none" w:sz="0" w:space="0" w:color="auto"/>
                    <w:bottom w:val="none" w:sz="0" w:space="0" w:color="auto"/>
                    <w:right w:val="none" w:sz="0" w:space="0" w:color="auto"/>
                  </w:divBdr>
                </w:div>
                <w:div w:id="655886162">
                  <w:marLeft w:val="640"/>
                  <w:marRight w:val="0"/>
                  <w:marTop w:val="0"/>
                  <w:marBottom w:val="0"/>
                  <w:divBdr>
                    <w:top w:val="none" w:sz="0" w:space="0" w:color="auto"/>
                    <w:left w:val="none" w:sz="0" w:space="0" w:color="auto"/>
                    <w:bottom w:val="none" w:sz="0" w:space="0" w:color="auto"/>
                    <w:right w:val="none" w:sz="0" w:space="0" w:color="auto"/>
                  </w:divBdr>
                </w:div>
                <w:div w:id="714694889">
                  <w:marLeft w:val="640"/>
                  <w:marRight w:val="0"/>
                  <w:marTop w:val="0"/>
                  <w:marBottom w:val="0"/>
                  <w:divBdr>
                    <w:top w:val="none" w:sz="0" w:space="0" w:color="auto"/>
                    <w:left w:val="none" w:sz="0" w:space="0" w:color="auto"/>
                    <w:bottom w:val="none" w:sz="0" w:space="0" w:color="auto"/>
                    <w:right w:val="none" w:sz="0" w:space="0" w:color="auto"/>
                  </w:divBdr>
                </w:div>
                <w:div w:id="719403930">
                  <w:marLeft w:val="640"/>
                  <w:marRight w:val="0"/>
                  <w:marTop w:val="0"/>
                  <w:marBottom w:val="0"/>
                  <w:divBdr>
                    <w:top w:val="none" w:sz="0" w:space="0" w:color="auto"/>
                    <w:left w:val="none" w:sz="0" w:space="0" w:color="auto"/>
                    <w:bottom w:val="none" w:sz="0" w:space="0" w:color="auto"/>
                    <w:right w:val="none" w:sz="0" w:space="0" w:color="auto"/>
                  </w:divBdr>
                </w:div>
                <w:div w:id="831145474">
                  <w:marLeft w:val="640"/>
                  <w:marRight w:val="0"/>
                  <w:marTop w:val="0"/>
                  <w:marBottom w:val="0"/>
                  <w:divBdr>
                    <w:top w:val="none" w:sz="0" w:space="0" w:color="auto"/>
                    <w:left w:val="none" w:sz="0" w:space="0" w:color="auto"/>
                    <w:bottom w:val="none" w:sz="0" w:space="0" w:color="auto"/>
                    <w:right w:val="none" w:sz="0" w:space="0" w:color="auto"/>
                  </w:divBdr>
                </w:div>
                <w:div w:id="908883529">
                  <w:marLeft w:val="640"/>
                  <w:marRight w:val="0"/>
                  <w:marTop w:val="0"/>
                  <w:marBottom w:val="0"/>
                  <w:divBdr>
                    <w:top w:val="none" w:sz="0" w:space="0" w:color="auto"/>
                    <w:left w:val="none" w:sz="0" w:space="0" w:color="auto"/>
                    <w:bottom w:val="none" w:sz="0" w:space="0" w:color="auto"/>
                    <w:right w:val="none" w:sz="0" w:space="0" w:color="auto"/>
                  </w:divBdr>
                </w:div>
                <w:div w:id="922184544">
                  <w:marLeft w:val="640"/>
                  <w:marRight w:val="0"/>
                  <w:marTop w:val="0"/>
                  <w:marBottom w:val="0"/>
                  <w:divBdr>
                    <w:top w:val="none" w:sz="0" w:space="0" w:color="auto"/>
                    <w:left w:val="none" w:sz="0" w:space="0" w:color="auto"/>
                    <w:bottom w:val="none" w:sz="0" w:space="0" w:color="auto"/>
                    <w:right w:val="none" w:sz="0" w:space="0" w:color="auto"/>
                  </w:divBdr>
                </w:div>
                <w:div w:id="939725943">
                  <w:marLeft w:val="640"/>
                  <w:marRight w:val="0"/>
                  <w:marTop w:val="0"/>
                  <w:marBottom w:val="0"/>
                  <w:divBdr>
                    <w:top w:val="none" w:sz="0" w:space="0" w:color="auto"/>
                    <w:left w:val="none" w:sz="0" w:space="0" w:color="auto"/>
                    <w:bottom w:val="none" w:sz="0" w:space="0" w:color="auto"/>
                    <w:right w:val="none" w:sz="0" w:space="0" w:color="auto"/>
                  </w:divBdr>
                </w:div>
                <w:div w:id="993677097">
                  <w:marLeft w:val="640"/>
                  <w:marRight w:val="0"/>
                  <w:marTop w:val="0"/>
                  <w:marBottom w:val="0"/>
                  <w:divBdr>
                    <w:top w:val="none" w:sz="0" w:space="0" w:color="auto"/>
                    <w:left w:val="none" w:sz="0" w:space="0" w:color="auto"/>
                    <w:bottom w:val="none" w:sz="0" w:space="0" w:color="auto"/>
                    <w:right w:val="none" w:sz="0" w:space="0" w:color="auto"/>
                  </w:divBdr>
                </w:div>
                <w:div w:id="995845407">
                  <w:marLeft w:val="640"/>
                  <w:marRight w:val="0"/>
                  <w:marTop w:val="0"/>
                  <w:marBottom w:val="0"/>
                  <w:divBdr>
                    <w:top w:val="none" w:sz="0" w:space="0" w:color="auto"/>
                    <w:left w:val="none" w:sz="0" w:space="0" w:color="auto"/>
                    <w:bottom w:val="none" w:sz="0" w:space="0" w:color="auto"/>
                    <w:right w:val="none" w:sz="0" w:space="0" w:color="auto"/>
                  </w:divBdr>
                </w:div>
                <w:div w:id="1047026665">
                  <w:marLeft w:val="640"/>
                  <w:marRight w:val="0"/>
                  <w:marTop w:val="0"/>
                  <w:marBottom w:val="0"/>
                  <w:divBdr>
                    <w:top w:val="none" w:sz="0" w:space="0" w:color="auto"/>
                    <w:left w:val="none" w:sz="0" w:space="0" w:color="auto"/>
                    <w:bottom w:val="none" w:sz="0" w:space="0" w:color="auto"/>
                    <w:right w:val="none" w:sz="0" w:space="0" w:color="auto"/>
                  </w:divBdr>
                </w:div>
                <w:div w:id="1056247508">
                  <w:marLeft w:val="640"/>
                  <w:marRight w:val="0"/>
                  <w:marTop w:val="0"/>
                  <w:marBottom w:val="0"/>
                  <w:divBdr>
                    <w:top w:val="none" w:sz="0" w:space="0" w:color="auto"/>
                    <w:left w:val="none" w:sz="0" w:space="0" w:color="auto"/>
                    <w:bottom w:val="none" w:sz="0" w:space="0" w:color="auto"/>
                    <w:right w:val="none" w:sz="0" w:space="0" w:color="auto"/>
                  </w:divBdr>
                </w:div>
                <w:div w:id="1204634909">
                  <w:marLeft w:val="640"/>
                  <w:marRight w:val="0"/>
                  <w:marTop w:val="0"/>
                  <w:marBottom w:val="0"/>
                  <w:divBdr>
                    <w:top w:val="none" w:sz="0" w:space="0" w:color="auto"/>
                    <w:left w:val="none" w:sz="0" w:space="0" w:color="auto"/>
                    <w:bottom w:val="none" w:sz="0" w:space="0" w:color="auto"/>
                    <w:right w:val="none" w:sz="0" w:space="0" w:color="auto"/>
                  </w:divBdr>
                </w:div>
                <w:div w:id="1284191021">
                  <w:marLeft w:val="640"/>
                  <w:marRight w:val="0"/>
                  <w:marTop w:val="0"/>
                  <w:marBottom w:val="0"/>
                  <w:divBdr>
                    <w:top w:val="none" w:sz="0" w:space="0" w:color="auto"/>
                    <w:left w:val="none" w:sz="0" w:space="0" w:color="auto"/>
                    <w:bottom w:val="none" w:sz="0" w:space="0" w:color="auto"/>
                    <w:right w:val="none" w:sz="0" w:space="0" w:color="auto"/>
                  </w:divBdr>
                </w:div>
                <w:div w:id="1288656169">
                  <w:marLeft w:val="640"/>
                  <w:marRight w:val="0"/>
                  <w:marTop w:val="0"/>
                  <w:marBottom w:val="0"/>
                  <w:divBdr>
                    <w:top w:val="none" w:sz="0" w:space="0" w:color="auto"/>
                    <w:left w:val="none" w:sz="0" w:space="0" w:color="auto"/>
                    <w:bottom w:val="none" w:sz="0" w:space="0" w:color="auto"/>
                    <w:right w:val="none" w:sz="0" w:space="0" w:color="auto"/>
                  </w:divBdr>
                </w:div>
                <w:div w:id="1425146861">
                  <w:marLeft w:val="640"/>
                  <w:marRight w:val="0"/>
                  <w:marTop w:val="0"/>
                  <w:marBottom w:val="0"/>
                  <w:divBdr>
                    <w:top w:val="none" w:sz="0" w:space="0" w:color="auto"/>
                    <w:left w:val="none" w:sz="0" w:space="0" w:color="auto"/>
                    <w:bottom w:val="none" w:sz="0" w:space="0" w:color="auto"/>
                    <w:right w:val="none" w:sz="0" w:space="0" w:color="auto"/>
                  </w:divBdr>
                </w:div>
                <w:div w:id="1437364839">
                  <w:marLeft w:val="640"/>
                  <w:marRight w:val="0"/>
                  <w:marTop w:val="0"/>
                  <w:marBottom w:val="0"/>
                  <w:divBdr>
                    <w:top w:val="none" w:sz="0" w:space="0" w:color="auto"/>
                    <w:left w:val="none" w:sz="0" w:space="0" w:color="auto"/>
                    <w:bottom w:val="none" w:sz="0" w:space="0" w:color="auto"/>
                    <w:right w:val="none" w:sz="0" w:space="0" w:color="auto"/>
                  </w:divBdr>
                </w:div>
                <w:div w:id="1473211637">
                  <w:marLeft w:val="640"/>
                  <w:marRight w:val="0"/>
                  <w:marTop w:val="0"/>
                  <w:marBottom w:val="0"/>
                  <w:divBdr>
                    <w:top w:val="none" w:sz="0" w:space="0" w:color="auto"/>
                    <w:left w:val="none" w:sz="0" w:space="0" w:color="auto"/>
                    <w:bottom w:val="none" w:sz="0" w:space="0" w:color="auto"/>
                    <w:right w:val="none" w:sz="0" w:space="0" w:color="auto"/>
                  </w:divBdr>
                </w:div>
                <w:div w:id="1602646676">
                  <w:marLeft w:val="640"/>
                  <w:marRight w:val="0"/>
                  <w:marTop w:val="0"/>
                  <w:marBottom w:val="0"/>
                  <w:divBdr>
                    <w:top w:val="none" w:sz="0" w:space="0" w:color="auto"/>
                    <w:left w:val="none" w:sz="0" w:space="0" w:color="auto"/>
                    <w:bottom w:val="none" w:sz="0" w:space="0" w:color="auto"/>
                    <w:right w:val="none" w:sz="0" w:space="0" w:color="auto"/>
                  </w:divBdr>
                </w:div>
                <w:div w:id="1695417658">
                  <w:marLeft w:val="640"/>
                  <w:marRight w:val="0"/>
                  <w:marTop w:val="0"/>
                  <w:marBottom w:val="0"/>
                  <w:divBdr>
                    <w:top w:val="none" w:sz="0" w:space="0" w:color="auto"/>
                    <w:left w:val="none" w:sz="0" w:space="0" w:color="auto"/>
                    <w:bottom w:val="none" w:sz="0" w:space="0" w:color="auto"/>
                    <w:right w:val="none" w:sz="0" w:space="0" w:color="auto"/>
                  </w:divBdr>
                </w:div>
                <w:div w:id="1739009852">
                  <w:marLeft w:val="640"/>
                  <w:marRight w:val="0"/>
                  <w:marTop w:val="0"/>
                  <w:marBottom w:val="0"/>
                  <w:divBdr>
                    <w:top w:val="none" w:sz="0" w:space="0" w:color="auto"/>
                    <w:left w:val="none" w:sz="0" w:space="0" w:color="auto"/>
                    <w:bottom w:val="none" w:sz="0" w:space="0" w:color="auto"/>
                    <w:right w:val="none" w:sz="0" w:space="0" w:color="auto"/>
                  </w:divBdr>
                </w:div>
                <w:div w:id="1776903604">
                  <w:marLeft w:val="640"/>
                  <w:marRight w:val="0"/>
                  <w:marTop w:val="0"/>
                  <w:marBottom w:val="0"/>
                  <w:divBdr>
                    <w:top w:val="none" w:sz="0" w:space="0" w:color="auto"/>
                    <w:left w:val="none" w:sz="0" w:space="0" w:color="auto"/>
                    <w:bottom w:val="none" w:sz="0" w:space="0" w:color="auto"/>
                    <w:right w:val="none" w:sz="0" w:space="0" w:color="auto"/>
                  </w:divBdr>
                </w:div>
                <w:div w:id="1783527624">
                  <w:marLeft w:val="640"/>
                  <w:marRight w:val="0"/>
                  <w:marTop w:val="0"/>
                  <w:marBottom w:val="0"/>
                  <w:divBdr>
                    <w:top w:val="none" w:sz="0" w:space="0" w:color="auto"/>
                    <w:left w:val="none" w:sz="0" w:space="0" w:color="auto"/>
                    <w:bottom w:val="none" w:sz="0" w:space="0" w:color="auto"/>
                    <w:right w:val="none" w:sz="0" w:space="0" w:color="auto"/>
                  </w:divBdr>
                </w:div>
                <w:div w:id="1839927538">
                  <w:marLeft w:val="640"/>
                  <w:marRight w:val="0"/>
                  <w:marTop w:val="0"/>
                  <w:marBottom w:val="0"/>
                  <w:divBdr>
                    <w:top w:val="none" w:sz="0" w:space="0" w:color="auto"/>
                    <w:left w:val="none" w:sz="0" w:space="0" w:color="auto"/>
                    <w:bottom w:val="none" w:sz="0" w:space="0" w:color="auto"/>
                    <w:right w:val="none" w:sz="0" w:space="0" w:color="auto"/>
                  </w:divBdr>
                </w:div>
                <w:div w:id="1962032667">
                  <w:marLeft w:val="640"/>
                  <w:marRight w:val="0"/>
                  <w:marTop w:val="0"/>
                  <w:marBottom w:val="0"/>
                  <w:divBdr>
                    <w:top w:val="none" w:sz="0" w:space="0" w:color="auto"/>
                    <w:left w:val="none" w:sz="0" w:space="0" w:color="auto"/>
                    <w:bottom w:val="none" w:sz="0" w:space="0" w:color="auto"/>
                    <w:right w:val="none" w:sz="0" w:space="0" w:color="auto"/>
                  </w:divBdr>
                </w:div>
                <w:div w:id="1975670368">
                  <w:marLeft w:val="640"/>
                  <w:marRight w:val="0"/>
                  <w:marTop w:val="0"/>
                  <w:marBottom w:val="0"/>
                  <w:divBdr>
                    <w:top w:val="none" w:sz="0" w:space="0" w:color="auto"/>
                    <w:left w:val="none" w:sz="0" w:space="0" w:color="auto"/>
                    <w:bottom w:val="none" w:sz="0" w:space="0" w:color="auto"/>
                    <w:right w:val="none" w:sz="0" w:space="0" w:color="auto"/>
                  </w:divBdr>
                </w:div>
                <w:div w:id="2055695972">
                  <w:marLeft w:val="640"/>
                  <w:marRight w:val="0"/>
                  <w:marTop w:val="0"/>
                  <w:marBottom w:val="0"/>
                  <w:divBdr>
                    <w:top w:val="none" w:sz="0" w:space="0" w:color="auto"/>
                    <w:left w:val="none" w:sz="0" w:space="0" w:color="auto"/>
                    <w:bottom w:val="none" w:sz="0" w:space="0" w:color="auto"/>
                    <w:right w:val="none" w:sz="0" w:space="0" w:color="auto"/>
                  </w:divBdr>
                </w:div>
                <w:div w:id="2111194945">
                  <w:marLeft w:val="640"/>
                  <w:marRight w:val="0"/>
                  <w:marTop w:val="0"/>
                  <w:marBottom w:val="0"/>
                  <w:divBdr>
                    <w:top w:val="none" w:sz="0" w:space="0" w:color="auto"/>
                    <w:left w:val="none" w:sz="0" w:space="0" w:color="auto"/>
                    <w:bottom w:val="none" w:sz="0" w:space="0" w:color="auto"/>
                    <w:right w:val="none" w:sz="0" w:space="0" w:color="auto"/>
                  </w:divBdr>
                </w:div>
              </w:divsChild>
            </w:div>
            <w:div w:id="709260068">
              <w:marLeft w:val="0"/>
              <w:marRight w:val="0"/>
              <w:marTop w:val="0"/>
              <w:marBottom w:val="0"/>
              <w:divBdr>
                <w:top w:val="none" w:sz="0" w:space="0" w:color="auto"/>
                <w:left w:val="none" w:sz="0" w:space="0" w:color="auto"/>
                <w:bottom w:val="none" w:sz="0" w:space="0" w:color="auto"/>
                <w:right w:val="none" w:sz="0" w:space="0" w:color="auto"/>
              </w:divBdr>
              <w:divsChild>
                <w:div w:id="133645271">
                  <w:marLeft w:val="640"/>
                  <w:marRight w:val="0"/>
                  <w:marTop w:val="0"/>
                  <w:marBottom w:val="0"/>
                  <w:divBdr>
                    <w:top w:val="none" w:sz="0" w:space="0" w:color="auto"/>
                    <w:left w:val="none" w:sz="0" w:space="0" w:color="auto"/>
                    <w:bottom w:val="none" w:sz="0" w:space="0" w:color="auto"/>
                    <w:right w:val="none" w:sz="0" w:space="0" w:color="auto"/>
                  </w:divBdr>
                </w:div>
                <w:div w:id="205340893">
                  <w:marLeft w:val="640"/>
                  <w:marRight w:val="0"/>
                  <w:marTop w:val="0"/>
                  <w:marBottom w:val="0"/>
                  <w:divBdr>
                    <w:top w:val="none" w:sz="0" w:space="0" w:color="auto"/>
                    <w:left w:val="none" w:sz="0" w:space="0" w:color="auto"/>
                    <w:bottom w:val="none" w:sz="0" w:space="0" w:color="auto"/>
                    <w:right w:val="none" w:sz="0" w:space="0" w:color="auto"/>
                  </w:divBdr>
                </w:div>
                <w:div w:id="213975825">
                  <w:marLeft w:val="640"/>
                  <w:marRight w:val="0"/>
                  <w:marTop w:val="0"/>
                  <w:marBottom w:val="0"/>
                  <w:divBdr>
                    <w:top w:val="none" w:sz="0" w:space="0" w:color="auto"/>
                    <w:left w:val="none" w:sz="0" w:space="0" w:color="auto"/>
                    <w:bottom w:val="none" w:sz="0" w:space="0" w:color="auto"/>
                    <w:right w:val="none" w:sz="0" w:space="0" w:color="auto"/>
                  </w:divBdr>
                </w:div>
                <w:div w:id="230237596">
                  <w:marLeft w:val="640"/>
                  <w:marRight w:val="0"/>
                  <w:marTop w:val="0"/>
                  <w:marBottom w:val="0"/>
                  <w:divBdr>
                    <w:top w:val="none" w:sz="0" w:space="0" w:color="auto"/>
                    <w:left w:val="none" w:sz="0" w:space="0" w:color="auto"/>
                    <w:bottom w:val="none" w:sz="0" w:space="0" w:color="auto"/>
                    <w:right w:val="none" w:sz="0" w:space="0" w:color="auto"/>
                  </w:divBdr>
                </w:div>
                <w:div w:id="302390475">
                  <w:marLeft w:val="640"/>
                  <w:marRight w:val="0"/>
                  <w:marTop w:val="0"/>
                  <w:marBottom w:val="0"/>
                  <w:divBdr>
                    <w:top w:val="none" w:sz="0" w:space="0" w:color="auto"/>
                    <w:left w:val="none" w:sz="0" w:space="0" w:color="auto"/>
                    <w:bottom w:val="none" w:sz="0" w:space="0" w:color="auto"/>
                    <w:right w:val="none" w:sz="0" w:space="0" w:color="auto"/>
                  </w:divBdr>
                </w:div>
                <w:div w:id="430666427">
                  <w:marLeft w:val="640"/>
                  <w:marRight w:val="0"/>
                  <w:marTop w:val="0"/>
                  <w:marBottom w:val="0"/>
                  <w:divBdr>
                    <w:top w:val="none" w:sz="0" w:space="0" w:color="auto"/>
                    <w:left w:val="none" w:sz="0" w:space="0" w:color="auto"/>
                    <w:bottom w:val="none" w:sz="0" w:space="0" w:color="auto"/>
                    <w:right w:val="none" w:sz="0" w:space="0" w:color="auto"/>
                  </w:divBdr>
                </w:div>
                <w:div w:id="482309186">
                  <w:marLeft w:val="640"/>
                  <w:marRight w:val="0"/>
                  <w:marTop w:val="0"/>
                  <w:marBottom w:val="0"/>
                  <w:divBdr>
                    <w:top w:val="none" w:sz="0" w:space="0" w:color="auto"/>
                    <w:left w:val="none" w:sz="0" w:space="0" w:color="auto"/>
                    <w:bottom w:val="none" w:sz="0" w:space="0" w:color="auto"/>
                    <w:right w:val="none" w:sz="0" w:space="0" w:color="auto"/>
                  </w:divBdr>
                </w:div>
                <w:div w:id="489641919">
                  <w:marLeft w:val="640"/>
                  <w:marRight w:val="0"/>
                  <w:marTop w:val="0"/>
                  <w:marBottom w:val="0"/>
                  <w:divBdr>
                    <w:top w:val="none" w:sz="0" w:space="0" w:color="auto"/>
                    <w:left w:val="none" w:sz="0" w:space="0" w:color="auto"/>
                    <w:bottom w:val="none" w:sz="0" w:space="0" w:color="auto"/>
                    <w:right w:val="none" w:sz="0" w:space="0" w:color="auto"/>
                  </w:divBdr>
                </w:div>
                <w:div w:id="506142531">
                  <w:marLeft w:val="640"/>
                  <w:marRight w:val="0"/>
                  <w:marTop w:val="0"/>
                  <w:marBottom w:val="0"/>
                  <w:divBdr>
                    <w:top w:val="none" w:sz="0" w:space="0" w:color="auto"/>
                    <w:left w:val="none" w:sz="0" w:space="0" w:color="auto"/>
                    <w:bottom w:val="none" w:sz="0" w:space="0" w:color="auto"/>
                    <w:right w:val="none" w:sz="0" w:space="0" w:color="auto"/>
                  </w:divBdr>
                </w:div>
                <w:div w:id="551237830">
                  <w:marLeft w:val="640"/>
                  <w:marRight w:val="0"/>
                  <w:marTop w:val="0"/>
                  <w:marBottom w:val="0"/>
                  <w:divBdr>
                    <w:top w:val="none" w:sz="0" w:space="0" w:color="auto"/>
                    <w:left w:val="none" w:sz="0" w:space="0" w:color="auto"/>
                    <w:bottom w:val="none" w:sz="0" w:space="0" w:color="auto"/>
                    <w:right w:val="none" w:sz="0" w:space="0" w:color="auto"/>
                  </w:divBdr>
                </w:div>
                <w:div w:id="559170592">
                  <w:marLeft w:val="640"/>
                  <w:marRight w:val="0"/>
                  <w:marTop w:val="0"/>
                  <w:marBottom w:val="0"/>
                  <w:divBdr>
                    <w:top w:val="none" w:sz="0" w:space="0" w:color="auto"/>
                    <w:left w:val="none" w:sz="0" w:space="0" w:color="auto"/>
                    <w:bottom w:val="none" w:sz="0" w:space="0" w:color="auto"/>
                    <w:right w:val="none" w:sz="0" w:space="0" w:color="auto"/>
                  </w:divBdr>
                </w:div>
                <w:div w:id="625349881">
                  <w:marLeft w:val="640"/>
                  <w:marRight w:val="0"/>
                  <w:marTop w:val="0"/>
                  <w:marBottom w:val="0"/>
                  <w:divBdr>
                    <w:top w:val="none" w:sz="0" w:space="0" w:color="auto"/>
                    <w:left w:val="none" w:sz="0" w:space="0" w:color="auto"/>
                    <w:bottom w:val="none" w:sz="0" w:space="0" w:color="auto"/>
                    <w:right w:val="none" w:sz="0" w:space="0" w:color="auto"/>
                  </w:divBdr>
                </w:div>
                <w:div w:id="658197746">
                  <w:marLeft w:val="640"/>
                  <w:marRight w:val="0"/>
                  <w:marTop w:val="0"/>
                  <w:marBottom w:val="0"/>
                  <w:divBdr>
                    <w:top w:val="none" w:sz="0" w:space="0" w:color="auto"/>
                    <w:left w:val="none" w:sz="0" w:space="0" w:color="auto"/>
                    <w:bottom w:val="none" w:sz="0" w:space="0" w:color="auto"/>
                    <w:right w:val="none" w:sz="0" w:space="0" w:color="auto"/>
                  </w:divBdr>
                </w:div>
                <w:div w:id="747925035">
                  <w:marLeft w:val="640"/>
                  <w:marRight w:val="0"/>
                  <w:marTop w:val="0"/>
                  <w:marBottom w:val="0"/>
                  <w:divBdr>
                    <w:top w:val="none" w:sz="0" w:space="0" w:color="auto"/>
                    <w:left w:val="none" w:sz="0" w:space="0" w:color="auto"/>
                    <w:bottom w:val="none" w:sz="0" w:space="0" w:color="auto"/>
                    <w:right w:val="none" w:sz="0" w:space="0" w:color="auto"/>
                  </w:divBdr>
                </w:div>
                <w:div w:id="758066133">
                  <w:marLeft w:val="640"/>
                  <w:marRight w:val="0"/>
                  <w:marTop w:val="0"/>
                  <w:marBottom w:val="0"/>
                  <w:divBdr>
                    <w:top w:val="none" w:sz="0" w:space="0" w:color="auto"/>
                    <w:left w:val="none" w:sz="0" w:space="0" w:color="auto"/>
                    <w:bottom w:val="none" w:sz="0" w:space="0" w:color="auto"/>
                    <w:right w:val="none" w:sz="0" w:space="0" w:color="auto"/>
                  </w:divBdr>
                </w:div>
                <w:div w:id="810712108">
                  <w:marLeft w:val="640"/>
                  <w:marRight w:val="0"/>
                  <w:marTop w:val="0"/>
                  <w:marBottom w:val="0"/>
                  <w:divBdr>
                    <w:top w:val="none" w:sz="0" w:space="0" w:color="auto"/>
                    <w:left w:val="none" w:sz="0" w:space="0" w:color="auto"/>
                    <w:bottom w:val="none" w:sz="0" w:space="0" w:color="auto"/>
                    <w:right w:val="none" w:sz="0" w:space="0" w:color="auto"/>
                  </w:divBdr>
                </w:div>
                <w:div w:id="875510796">
                  <w:marLeft w:val="640"/>
                  <w:marRight w:val="0"/>
                  <w:marTop w:val="0"/>
                  <w:marBottom w:val="0"/>
                  <w:divBdr>
                    <w:top w:val="none" w:sz="0" w:space="0" w:color="auto"/>
                    <w:left w:val="none" w:sz="0" w:space="0" w:color="auto"/>
                    <w:bottom w:val="none" w:sz="0" w:space="0" w:color="auto"/>
                    <w:right w:val="none" w:sz="0" w:space="0" w:color="auto"/>
                  </w:divBdr>
                </w:div>
                <w:div w:id="896742330">
                  <w:marLeft w:val="640"/>
                  <w:marRight w:val="0"/>
                  <w:marTop w:val="0"/>
                  <w:marBottom w:val="0"/>
                  <w:divBdr>
                    <w:top w:val="none" w:sz="0" w:space="0" w:color="auto"/>
                    <w:left w:val="none" w:sz="0" w:space="0" w:color="auto"/>
                    <w:bottom w:val="none" w:sz="0" w:space="0" w:color="auto"/>
                    <w:right w:val="none" w:sz="0" w:space="0" w:color="auto"/>
                  </w:divBdr>
                </w:div>
                <w:div w:id="899024950">
                  <w:marLeft w:val="640"/>
                  <w:marRight w:val="0"/>
                  <w:marTop w:val="0"/>
                  <w:marBottom w:val="0"/>
                  <w:divBdr>
                    <w:top w:val="none" w:sz="0" w:space="0" w:color="auto"/>
                    <w:left w:val="none" w:sz="0" w:space="0" w:color="auto"/>
                    <w:bottom w:val="none" w:sz="0" w:space="0" w:color="auto"/>
                    <w:right w:val="none" w:sz="0" w:space="0" w:color="auto"/>
                  </w:divBdr>
                </w:div>
                <w:div w:id="918560637">
                  <w:marLeft w:val="640"/>
                  <w:marRight w:val="0"/>
                  <w:marTop w:val="0"/>
                  <w:marBottom w:val="0"/>
                  <w:divBdr>
                    <w:top w:val="none" w:sz="0" w:space="0" w:color="auto"/>
                    <w:left w:val="none" w:sz="0" w:space="0" w:color="auto"/>
                    <w:bottom w:val="none" w:sz="0" w:space="0" w:color="auto"/>
                    <w:right w:val="none" w:sz="0" w:space="0" w:color="auto"/>
                  </w:divBdr>
                </w:div>
                <w:div w:id="996500524">
                  <w:marLeft w:val="640"/>
                  <w:marRight w:val="0"/>
                  <w:marTop w:val="0"/>
                  <w:marBottom w:val="0"/>
                  <w:divBdr>
                    <w:top w:val="none" w:sz="0" w:space="0" w:color="auto"/>
                    <w:left w:val="none" w:sz="0" w:space="0" w:color="auto"/>
                    <w:bottom w:val="none" w:sz="0" w:space="0" w:color="auto"/>
                    <w:right w:val="none" w:sz="0" w:space="0" w:color="auto"/>
                  </w:divBdr>
                </w:div>
                <w:div w:id="1039236343">
                  <w:marLeft w:val="640"/>
                  <w:marRight w:val="0"/>
                  <w:marTop w:val="0"/>
                  <w:marBottom w:val="0"/>
                  <w:divBdr>
                    <w:top w:val="none" w:sz="0" w:space="0" w:color="auto"/>
                    <w:left w:val="none" w:sz="0" w:space="0" w:color="auto"/>
                    <w:bottom w:val="none" w:sz="0" w:space="0" w:color="auto"/>
                    <w:right w:val="none" w:sz="0" w:space="0" w:color="auto"/>
                  </w:divBdr>
                </w:div>
                <w:div w:id="1059134864">
                  <w:marLeft w:val="640"/>
                  <w:marRight w:val="0"/>
                  <w:marTop w:val="0"/>
                  <w:marBottom w:val="0"/>
                  <w:divBdr>
                    <w:top w:val="none" w:sz="0" w:space="0" w:color="auto"/>
                    <w:left w:val="none" w:sz="0" w:space="0" w:color="auto"/>
                    <w:bottom w:val="none" w:sz="0" w:space="0" w:color="auto"/>
                    <w:right w:val="none" w:sz="0" w:space="0" w:color="auto"/>
                  </w:divBdr>
                </w:div>
                <w:div w:id="1223101639">
                  <w:marLeft w:val="640"/>
                  <w:marRight w:val="0"/>
                  <w:marTop w:val="0"/>
                  <w:marBottom w:val="0"/>
                  <w:divBdr>
                    <w:top w:val="none" w:sz="0" w:space="0" w:color="auto"/>
                    <w:left w:val="none" w:sz="0" w:space="0" w:color="auto"/>
                    <w:bottom w:val="none" w:sz="0" w:space="0" w:color="auto"/>
                    <w:right w:val="none" w:sz="0" w:space="0" w:color="auto"/>
                  </w:divBdr>
                </w:div>
                <w:div w:id="1256480334">
                  <w:marLeft w:val="640"/>
                  <w:marRight w:val="0"/>
                  <w:marTop w:val="0"/>
                  <w:marBottom w:val="0"/>
                  <w:divBdr>
                    <w:top w:val="none" w:sz="0" w:space="0" w:color="auto"/>
                    <w:left w:val="none" w:sz="0" w:space="0" w:color="auto"/>
                    <w:bottom w:val="none" w:sz="0" w:space="0" w:color="auto"/>
                    <w:right w:val="none" w:sz="0" w:space="0" w:color="auto"/>
                  </w:divBdr>
                </w:div>
                <w:div w:id="1314525091">
                  <w:marLeft w:val="640"/>
                  <w:marRight w:val="0"/>
                  <w:marTop w:val="0"/>
                  <w:marBottom w:val="0"/>
                  <w:divBdr>
                    <w:top w:val="none" w:sz="0" w:space="0" w:color="auto"/>
                    <w:left w:val="none" w:sz="0" w:space="0" w:color="auto"/>
                    <w:bottom w:val="none" w:sz="0" w:space="0" w:color="auto"/>
                    <w:right w:val="none" w:sz="0" w:space="0" w:color="auto"/>
                  </w:divBdr>
                </w:div>
                <w:div w:id="1342439780">
                  <w:marLeft w:val="640"/>
                  <w:marRight w:val="0"/>
                  <w:marTop w:val="0"/>
                  <w:marBottom w:val="0"/>
                  <w:divBdr>
                    <w:top w:val="none" w:sz="0" w:space="0" w:color="auto"/>
                    <w:left w:val="none" w:sz="0" w:space="0" w:color="auto"/>
                    <w:bottom w:val="none" w:sz="0" w:space="0" w:color="auto"/>
                    <w:right w:val="none" w:sz="0" w:space="0" w:color="auto"/>
                  </w:divBdr>
                </w:div>
                <w:div w:id="1630352297">
                  <w:marLeft w:val="640"/>
                  <w:marRight w:val="0"/>
                  <w:marTop w:val="0"/>
                  <w:marBottom w:val="0"/>
                  <w:divBdr>
                    <w:top w:val="none" w:sz="0" w:space="0" w:color="auto"/>
                    <w:left w:val="none" w:sz="0" w:space="0" w:color="auto"/>
                    <w:bottom w:val="none" w:sz="0" w:space="0" w:color="auto"/>
                    <w:right w:val="none" w:sz="0" w:space="0" w:color="auto"/>
                  </w:divBdr>
                </w:div>
                <w:div w:id="1633903794">
                  <w:marLeft w:val="640"/>
                  <w:marRight w:val="0"/>
                  <w:marTop w:val="0"/>
                  <w:marBottom w:val="0"/>
                  <w:divBdr>
                    <w:top w:val="none" w:sz="0" w:space="0" w:color="auto"/>
                    <w:left w:val="none" w:sz="0" w:space="0" w:color="auto"/>
                    <w:bottom w:val="none" w:sz="0" w:space="0" w:color="auto"/>
                    <w:right w:val="none" w:sz="0" w:space="0" w:color="auto"/>
                  </w:divBdr>
                </w:div>
                <w:div w:id="1710375983">
                  <w:marLeft w:val="640"/>
                  <w:marRight w:val="0"/>
                  <w:marTop w:val="0"/>
                  <w:marBottom w:val="0"/>
                  <w:divBdr>
                    <w:top w:val="none" w:sz="0" w:space="0" w:color="auto"/>
                    <w:left w:val="none" w:sz="0" w:space="0" w:color="auto"/>
                    <w:bottom w:val="none" w:sz="0" w:space="0" w:color="auto"/>
                    <w:right w:val="none" w:sz="0" w:space="0" w:color="auto"/>
                  </w:divBdr>
                </w:div>
                <w:div w:id="1790081755">
                  <w:marLeft w:val="640"/>
                  <w:marRight w:val="0"/>
                  <w:marTop w:val="0"/>
                  <w:marBottom w:val="0"/>
                  <w:divBdr>
                    <w:top w:val="none" w:sz="0" w:space="0" w:color="auto"/>
                    <w:left w:val="none" w:sz="0" w:space="0" w:color="auto"/>
                    <w:bottom w:val="none" w:sz="0" w:space="0" w:color="auto"/>
                    <w:right w:val="none" w:sz="0" w:space="0" w:color="auto"/>
                  </w:divBdr>
                </w:div>
                <w:div w:id="1811438548">
                  <w:marLeft w:val="640"/>
                  <w:marRight w:val="0"/>
                  <w:marTop w:val="0"/>
                  <w:marBottom w:val="0"/>
                  <w:divBdr>
                    <w:top w:val="none" w:sz="0" w:space="0" w:color="auto"/>
                    <w:left w:val="none" w:sz="0" w:space="0" w:color="auto"/>
                    <w:bottom w:val="none" w:sz="0" w:space="0" w:color="auto"/>
                    <w:right w:val="none" w:sz="0" w:space="0" w:color="auto"/>
                  </w:divBdr>
                </w:div>
                <w:div w:id="1834762055">
                  <w:marLeft w:val="640"/>
                  <w:marRight w:val="0"/>
                  <w:marTop w:val="0"/>
                  <w:marBottom w:val="0"/>
                  <w:divBdr>
                    <w:top w:val="none" w:sz="0" w:space="0" w:color="auto"/>
                    <w:left w:val="none" w:sz="0" w:space="0" w:color="auto"/>
                    <w:bottom w:val="none" w:sz="0" w:space="0" w:color="auto"/>
                    <w:right w:val="none" w:sz="0" w:space="0" w:color="auto"/>
                  </w:divBdr>
                </w:div>
                <w:div w:id="1910142427">
                  <w:marLeft w:val="640"/>
                  <w:marRight w:val="0"/>
                  <w:marTop w:val="0"/>
                  <w:marBottom w:val="0"/>
                  <w:divBdr>
                    <w:top w:val="none" w:sz="0" w:space="0" w:color="auto"/>
                    <w:left w:val="none" w:sz="0" w:space="0" w:color="auto"/>
                    <w:bottom w:val="none" w:sz="0" w:space="0" w:color="auto"/>
                    <w:right w:val="none" w:sz="0" w:space="0" w:color="auto"/>
                  </w:divBdr>
                </w:div>
                <w:div w:id="1929926640">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37462806">
                  <w:marLeft w:val="640"/>
                  <w:marRight w:val="0"/>
                  <w:marTop w:val="0"/>
                  <w:marBottom w:val="0"/>
                  <w:divBdr>
                    <w:top w:val="none" w:sz="0" w:space="0" w:color="auto"/>
                    <w:left w:val="none" w:sz="0" w:space="0" w:color="auto"/>
                    <w:bottom w:val="none" w:sz="0" w:space="0" w:color="auto"/>
                    <w:right w:val="none" w:sz="0" w:space="0" w:color="auto"/>
                  </w:divBdr>
                </w:div>
                <w:div w:id="2047295740">
                  <w:marLeft w:val="640"/>
                  <w:marRight w:val="0"/>
                  <w:marTop w:val="0"/>
                  <w:marBottom w:val="0"/>
                  <w:divBdr>
                    <w:top w:val="none" w:sz="0" w:space="0" w:color="auto"/>
                    <w:left w:val="none" w:sz="0" w:space="0" w:color="auto"/>
                    <w:bottom w:val="none" w:sz="0" w:space="0" w:color="auto"/>
                    <w:right w:val="none" w:sz="0" w:space="0" w:color="auto"/>
                  </w:divBdr>
                </w:div>
                <w:div w:id="2058697001">
                  <w:marLeft w:val="640"/>
                  <w:marRight w:val="0"/>
                  <w:marTop w:val="0"/>
                  <w:marBottom w:val="0"/>
                  <w:divBdr>
                    <w:top w:val="none" w:sz="0" w:space="0" w:color="auto"/>
                    <w:left w:val="none" w:sz="0" w:space="0" w:color="auto"/>
                    <w:bottom w:val="none" w:sz="0" w:space="0" w:color="auto"/>
                    <w:right w:val="none" w:sz="0" w:space="0" w:color="auto"/>
                  </w:divBdr>
                </w:div>
                <w:div w:id="2067873215">
                  <w:marLeft w:val="640"/>
                  <w:marRight w:val="0"/>
                  <w:marTop w:val="0"/>
                  <w:marBottom w:val="0"/>
                  <w:divBdr>
                    <w:top w:val="none" w:sz="0" w:space="0" w:color="auto"/>
                    <w:left w:val="none" w:sz="0" w:space="0" w:color="auto"/>
                    <w:bottom w:val="none" w:sz="0" w:space="0" w:color="auto"/>
                    <w:right w:val="none" w:sz="0" w:space="0" w:color="auto"/>
                  </w:divBdr>
                </w:div>
                <w:div w:id="2113233612">
                  <w:marLeft w:val="640"/>
                  <w:marRight w:val="0"/>
                  <w:marTop w:val="0"/>
                  <w:marBottom w:val="0"/>
                  <w:divBdr>
                    <w:top w:val="none" w:sz="0" w:space="0" w:color="auto"/>
                    <w:left w:val="none" w:sz="0" w:space="0" w:color="auto"/>
                    <w:bottom w:val="none" w:sz="0" w:space="0" w:color="auto"/>
                    <w:right w:val="none" w:sz="0" w:space="0" w:color="auto"/>
                  </w:divBdr>
                </w:div>
                <w:div w:id="2123064045">
                  <w:marLeft w:val="640"/>
                  <w:marRight w:val="0"/>
                  <w:marTop w:val="0"/>
                  <w:marBottom w:val="0"/>
                  <w:divBdr>
                    <w:top w:val="none" w:sz="0" w:space="0" w:color="auto"/>
                    <w:left w:val="none" w:sz="0" w:space="0" w:color="auto"/>
                    <w:bottom w:val="none" w:sz="0" w:space="0" w:color="auto"/>
                    <w:right w:val="none" w:sz="0" w:space="0" w:color="auto"/>
                  </w:divBdr>
                </w:div>
              </w:divsChild>
            </w:div>
            <w:div w:id="934019224">
              <w:marLeft w:val="0"/>
              <w:marRight w:val="0"/>
              <w:marTop w:val="0"/>
              <w:marBottom w:val="0"/>
              <w:divBdr>
                <w:top w:val="none" w:sz="0" w:space="0" w:color="auto"/>
                <w:left w:val="none" w:sz="0" w:space="0" w:color="auto"/>
                <w:bottom w:val="none" w:sz="0" w:space="0" w:color="auto"/>
                <w:right w:val="none" w:sz="0" w:space="0" w:color="auto"/>
              </w:divBdr>
              <w:divsChild>
                <w:div w:id="39601244">
                  <w:marLeft w:val="640"/>
                  <w:marRight w:val="0"/>
                  <w:marTop w:val="0"/>
                  <w:marBottom w:val="0"/>
                  <w:divBdr>
                    <w:top w:val="none" w:sz="0" w:space="0" w:color="auto"/>
                    <w:left w:val="none" w:sz="0" w:space="0" w:color="auto"/>
                    <w:bottom w:val="none" w:sz="0" w:space="0" w:color="auto"/>
                    <w:right w:val="none" w:sz="0" w:space="0" w:color="auto"/>
                  </w:divBdr>
                </w:div>
                <w:div w:id="191304265">
                  <w:marLeft w:val="640"/>
                  <w:marRight w:val="0"/>
                  <w:marTop w:val="0"/>
                  <w:marBottom w:val="0"/>
                  <w:divBdr>
                    <w:top w:val="none" w:sz="0" w:space="0" w:color="auto"/>
                    <w:left w:val="none" w:sz="0" w:space="0" w:color="auto"/>
                    <w:bottom w:val="none" w:sz="0" w:space="0" w:color="auto"/>
                    <w:right w:val="none" w:sz="0" w:space="0" w:color="auto"/>
                  </w:divBdr>
                </w:div>
                <w:div w:id="230893133">
                  <w:marLeft w:val="640"/>
                  <w:marRight w:val="0"/>
                  <w:marTop w:val="0"/>
                  <w:marBottom w:val="0"/>
                  <w:divBdr>
                    <w:top w:val="none" w:sz="0" w:space="0" w:color="auto"/>
                    <w:left w:val="none" w:sz="0" w:space="0" w:color="auto"/>
                    <w:bottom w:val="none" w:sz="0" w:space="0" w:color="auto"/>
                    <w:right w:val="none" w:sz="0" w:space="0" w:color="auto"/>
                  </w:divBdr>
                </w:div>
                <w:div w:id="245699641">
                  <w:marLeft w:val="640"/>
                  <w:marRight w:val="0"/>
                  <w:marTop w:val="0"/>
                  <w:marBottom w:val="0"/>
                  <w:divBdr>
                    <w:top w:val="none" w:sz="0" w:space="0" w:color="auto"/>
                    <w:left w:val="none" w:sz="0" w:space="0" w:color="auto"/>
                    <w:bottom w:val="none" w:sz="0" w:space="0" w:color="auto"/>
                    <w:right w:val="none" w:sz="0" w:space="0" w:color="auto"/>
                  </w:divBdr>
                </w:div>
                <w:div w:id="259728593">
                  <w:marLeft w:val="640"/>
                  <w:marRight w:val="0"/>
                  <w:marTop w:val="0"/>
                  <w:marBottom w:val="0"/>
                  <w:divBdr>
                    <w:top w:val="none" w:sz="0" w:space="0" w:color="auto"/>
                    <w:left w:val="none" w:sz="0" w:space="0" w:color="auto"/>
                    <w:bottom w:val="none" w:sz="0" w:space="0" w:color="auto"/>
                    <w:right w:val="none" w:sz="0" w:space="0" w:color="auto"/>
                  </w:divBdr>
                </w:div>
                <w:div w:id="284436160">
                  <w:marLeft w:val="640"/>
                  <w:marRight w:val="0"/>
                  <w:marTop w:val="0"/>
                  <w:marBottom w:val="0"/>
                  <w:divBdr>
                    <w:top w:val="none" w:sz="0" w:space="0" w:color="auto"/>
                    <w:left w:val="none" w:sz="0" w:space="0" w:color="auto"/>
                    <w:bottom w:val="none" w:sz="0" w:space="0" w:color="auto"/>
                    <w:right w:val="none" w:sz="0" w:space="0" w:color="auto"/>
                  </w:divBdr>
                </w:div>
                <w:div w:id="350036636">
                  <w:marLeft w:val="640"/>
                  <w:marRight w:val="0"/>
                  <w:marTop w:val="0"/>
                  <w:marBottom w:val="0"/>
                  <w:divBdr>
                    <w:top w:val="none" w:sz="0" w:space="0" w:color="auto"/>
                    <w:left w:val="none" w:sz="0" w:space="0" w:color="auto"/>
                    <w:bottom w:val="none" w:sz="0" w:space="0" w:color="auto"/>
                    <w:right w:val="none" w:sz="0" w:space="0" w:color="auto"/>
                  </w:divBdr>
                </w:div>
                <w:div w:id="431821316">
                  <w:marLeft w:val="640"/>
                  <w:marRight w:val="0"/>
                  <w:marTop w:val="0"/>
                  <w:marBottom w:val="0"/>
                  <w:divBdr>
                    <w:top w:val="none" w:sz="0" w:space="0" w:color="auto"/>
                    <w:left w:val="none" w:sz="0" w:space="0" w:color="auto"/>
                    <w:bottom w:val="none" w:sz="0" w:space="0" w:color="auto"/>
                    <w:right w:val="none" w:sz="0" w:space="0" w:color="auto"/>
                  </w:divBdr>
                </w:div>
                <w:div w:id="434520993">
                  <w:marLeft w:val="640"/>
                  <w:marRight w:val="0"/>
                  <w:marTop w:val="0"/>
                  <w:marBottom w:val="0"/>
                  <w:divBdr>
                    <w:top w:val="none" w:sz="0" w:space="0" w:color="auto"/>
                    <w:left w:val="none" w:sz="0" w:space="0" w:color="auto"/>
                    <w:bottom w:val="none" w:sz="0" w:space="0" w:color="auto"/>
                    <w:right w:val="none" w:sz="0" w:space="0" w:color="auto"/>
                  </w:divBdr>
                </w:div>
                <w:div w:id="437263262">
                  <w:marLeft w:val="640"/>
                  <w:marRight w:val="0"/>
                  <w:marTop w:val="0"/>
                  <w:marBottom w:val="0"/>
                  <w:divBdr>
                    <w:top w:val="none" w:sz="0" w:space="0" w:color="auto"/>
                    <w:left w:val="none" w:sz="0" w:space="0" w:color="auto"/>
                    <w:bottom w:val="none" w:sz="0" w:space="0" w:color="auto"/>
                    <w:right w:val="none" w:sz="0" w:space="0" w:color="auto"/>
                  </w:divBdr>
                </w:div>
                <w:div w:id="448597280">
                  <w:marLeft w:val="640"/>
                  <w:marRight w:val="0"/>
                  <w:marTop w:val="0"/>
                  <w:marBottom w:val="0"/>
                  <w:divBdr>
                    <w:top w:val="none" w:sz="0" w:space="0" w:color="auto"/>
                    <w:left w:val="none" w:sz="0" w:space="0" w:color="auto"/>
                    <w:bottom w:val="none" w:sz="0" w:space="0" w:color="auto"/>
                    <w:right w:val="none" w:sz="0" w:space="0" w:color="auto"/>
                  </w:divBdr>
                </w:div>
                <w:div w:id="449667525">
                  <w:marLeft w:val="640"/>
                  <w:marRight w:val="0"/>
                  <w:marTop w:val="0"/>
                  <w:marBottom w:val="0"/>
                  <w:divBdr>
                    <w:top w:val="none" w:sz="0" w:space="0" w:color="auto"/>
                    <w:left w:val="none" w:sz="0" w:space="0" w:color="auto"/>
                    <w:bottom w:val="none" w:sz="0" w:space="0" w:color="auto"/>
                    <w:right w:val="none" w:sz="0" w:space="0" w:color="auto"/>
                  </w:divBdr>
                </w:div>
                <w:div w:id="627395093">
                  <w:marLeft w:val="640"/>
                  <w:marRight w:val="0"/>
                  <w:marTop w:val="0"/>
                  <w:marBottom w:val="0"/>
                  <w:divBdr>
                    <w:top w:val="none" w:sz="0" w:space="0" w:color="auto"/>
                    <w:left w:val="none" w:sz="0" w:space="0" w:color="auto"/>
                    <w:bottom w:val="none" w:sz="0" w:space="0" w:color="auto"/>
                    <w:right w:val="none" w:sz="0" w:space="0" w:color="auto"/>
                  </w:divBdr>
                </w:div>
                <w:div w:id="712459047">
                  <w:marLeft w:val="640"/>
                  <w:marRight w:val="0"/>
                  <w:marTop w:val="0"/>
                  <w:marBottom w:val="0"/>
                  <w:divBdr>
                    <w:top w:val="none" w:sz="0" w:space="0" w:color="auto"/>
                    <w:left w:val="none" w:sz="0" w:space="0" w:color="auto"/>
                    <w:bottom w:val="none" w:sz="0" w:space="0" w:color="auto"/>
                    <w:right w:val="none" w:sz="0" w:space="0" w:color="auto"/>
                  </w:divBdr>
                </w:div>
                <w:div w:id="720203812">
                  <w:marLeft w:val="640"/>
                  <w:marRight w:val="0"/>
                  <w:marTop w:val="0"/>
                  <w:marBottom w:val="0"/>
                  <w:divBdr>
                    <w:top w:val="none" w:sz="0" w:space="0" w:color="auto"/>
                    <w:left w:val="none" w:sz="0" w:space="0" w:color="auto"/>
                    <w:bottom w:val="none" w:sz="0" w:space="0" w:color="auto"/>
                    <w:right w:val="none" w:sz="0" w:space="0" w:color="auto"/>
                  </w:divBdr>
                </w:div>
                <w:div w:id="732703227">
                  <w:marLeft w:val="640"/>
                  <w:marRight w:val="0"/>
                  <w:marTop w:val="0"/>
                  <w:marBottom w:val="0"/>
                  <w:divBdr>
                    <w:top w:val="none" w:sz="0" w:space="0" w:color="auto"/>
                    <w:left w:val="none" w:sz="0" w:space="0" w:color="auto"/>
                    <w:bottom w:val="none" w:sz="0" w:space="0" w:color="auto"/>
                    <w:right w:val="none" w:sz="0" w:space="0" w:color="auto"/>
                  </w:divBdr>
                </w:div>
                <w:div w:id="736512495">
                  <w:marLeft w:val="640"/>
                  <w:marRight w:val="0"/>
                  <w:marTop w:val="0"/>
                  <w:marBottom w:val="0"/>
                  <w:divBdr>
                    <w:top w:val="none" w:sz="0" w:space="0" w:color="auto"/>
                    <w:left w:val="none" w:sz="0" w:space="0" w:color="auto"/>
                    <w:bottom w:val="none" w:sz="0" w:space="0" w:color="auto"/>
                    <w:right w:val="none" w:sz="0" w:space="0" w:color="auto"/>
                  </w:divBdr>
                </w:div>
                <w:div w:id="807867098">
                  <w:marLeft w:val="640"/>
                  <w:marRight w:val="0"/>
                  <w:marTop w:val="0"/>
                  <w:marBottom w:val="0"/>
                  <w:divBdr>
                    <w:top w:val="none" w:sz="0" w:space="0" w:color="auto"/>
                    <w:left w:val="none" w:sz="0" w:space="0" w:color="auto"/>
                    <w:bottom w:val="none" w:sz="0" w:space="0" w:color="auto"/>
                    <w:right w:val="none" w:sz="0" w:space="0" w:color="auto"/>
                  </w:divBdr>
                </w:div>
                <w:div w:id="1036807815">
                  <w:marLeft w:val="640"/>
                  <w:marRight w:val="0"/>
                  <w:marTop w:val="0"/>
                  <w:marBottom w:val="0"/>
                  <w:divBdr>
                    <w:top w:val="none" w:sz="0" w:space="0" w:color="auto"/>
                    <w:left w:val="none" w:sz="0" w:space="0" w:color="auto"/>
                    <w:bottom w:val="none" w:sz="0" w:space="0" w:color="auto"/>
                    <w:right w:val="none" w:sz="0" w:space="0" w:color="auto"/>
                  </w:divBdr>
                </w:div>
                <w:div w:id="1058431885">
                  <w:marLeft w:val="640"/>
                  <w:marRight w:val="0"/>
                  <w:marTop w:val="0"/>
                  <w:marBottom w:val="0"/>
                  <w:divBdr>
                    <w:top w:val="none" w:sz="0" w:space="0" w:color="auto"/>
                    <w:left w:val="none" w:sz="0" w:space="0" w:color="auto"/>
                    <w:bottom w:val="none" w:sz="0" w:space="0" w:color="auto"/>
                    <w:right w:val="none" w:sz="0" w:space="0" w:color="auto"/>
                  </w:divBdr>
                </w:div>
                <w:div w:id="1117748956">
                  <w:marLeft w:val="640"/>
                  <w:marRight w:val="0"/>
                  <w:marTop w:val="0"/>
                  <w:marBottom w:val="0"/>
                  <w:divBdr>
                    <w:top w:val="none" w:sz="0" w:space="0" w:color="auto"/>
                    <w:left w:val="none" w:sz="0" w:space="0" w:color="auto"/>
                    <w:bottom w:val="none" w:sz="0" w:space="0" w:color="auto"/>
                    <w:right w:val="none" w:sz="0" w:space="0" w:color="auto"/>
                  </w:divBdr>
                </w:div>
                <w:div w:id="1124425547">
                  <w:marLeft w:val="640"/>
                  <w:marRight w:val="0"/>
                  <w:marTop w:val="0"/>
                  <w:marBottom w:val="0"/>
                  <w:divBdr>
                    <w:top w:val="none" w:sz="0" w:space="0" w:color="auto"/>
                    <w:left w:val="none" w:sz="0" w:space="0" w:color="auto"/>
                    <w:bottom w:val="none" w:sz="0" w:space="0" w:color="auto"/>
                    <w:right w:val="none" w:sz="0" w:space="0" w:color="auto"/>
                  </w:divBdr>
                </w:div>
                <w:div w:id="1158307423">
                  <w:marLeft w:val="640"/>
                  <w:marRight w:val="0"/>
                  <w:marTop w:val="0"/>
                  <w:marBottom w:val="0"/>
                  <w:divBdr>
                    <w:top w:val="none" w:sz="0" w:space="0" w:color="auto"/>
                    <w:left w:val="none" w:sz="0" w:space="0" w:color="auto"/>
                    <w:bottom w:val="none" w:sz="0" w:space="0" w:color="auto"/>
                    <w:right w:val="none" w:sz="0" w:space="0" w:color="auto"/>
                  </w:divBdr>
                </w:div>
                <w:div w:id="1177842963">
                  <w:marLeft w:val="640"/>
                  <w:marRight w:val="0"/>
                  <w:marTop w:val="0"/>
                  <w:marBottom w:val="0"/>
                  <w:divBdr>
                    <w:top w:val="none" w:sz="0" w:space="0" w:color="auto"/>
                    <w:left w:val="none" w:sz="0" w:space="0" w:color="auto"/>
                    <w:bottom w:val="none" w:sz="0" w:space="0" w:color="auto"/>
                    <w:right w:val="none" w:sz="0" w:space="0" w:color="auto"/>
                  </w:divBdr>
                </w:div>
                <w:div w:id="1178615310">
                  <w:marLeft w:val="640"/>
                  <w:marRight w:val="0"/>
                  <w:marTop w:val="0"/>
                  <w:marBottom w:val="0"/>
                  <w:divBdr>
                    <w:top w:val="none" w:sz="0" w:space="0" w:color="auto"/>
                    <w:left w:val="none" w:sz="0" w:space="0" w:color="auto"/>
                    <w:bottom w:val="none" w:sz="0" w:space="0" w:color="auto"/>
                    <w:right w:val="none" w:sz="0" w:space="0" w:color="auto"/>
                  </w:divBdr>
                </w:div>
                <w:div w:id="1220242410">
                  <w:marLeft w:val="640"/>
                  <w:marRight w:val="0"/>
                  <w:marTop w:val="0"/>
                  <w:marBottom w:val="0"/>
                  <w:divBdr>
                    <w:top w:val="none" w:sz="0" w:space="0" w:color="auto"/>
                    <w:left w:val="none" w:sz="0" w:space="0" w:color="auto"/>
                    <w:bottom w:val="none" w:sz="0" w:space="0" w:color="auto"/>
                    <w:right w:val="none" w:sz="0" w:space="0" w:color="auto"/>
                  </w:divBdr>
                </w:div>
                <w:div w:id="1342204060">
                  <w:marLeft w:val="640"/>
                  <w:marRight w:val="0"/>
                  <w:marTop w:val="0"/>
                  <w:marBottom w:val="0"/>
                  <w:divBdr>
                    <w:top w:val="none" w:sz="0" w:space="0" w:color="auto"/>
                    <w:left w:val="none" w:sz="0" w:space="0" w:color="auto"/>
                    <w:bottom w:val="none" w:sz="0" w:space="0" w:color="auto"/>
                    <w:right w:val="none" w:sz="0" w:space="0" w:color="auto"/>
                  </w:divBdr>
                </w:div>
                <w:div w:id="1485001344">
                  <w:marLeft w:val="640"/>
                  <w:marRight w:val="0"/>
                  <w:marTop w:val="0"/>
                  <w:marBottom w:val="0"/>
                  <w:divBdr>
                    <w:top w:val="none" w:sz="0" w:space="0" w:color="auto"/>
                    <w:left w:val="none" w:sz="0" w:space="0" w:color="auto"/>
                    <w:bottom w:val="none" w:sz="0" w:space="0" w:color="auto"/>
                    <w:right w:val="none" w:sz="0" w:space="0" w:color="auto"/>
                  </w:divBdr>
                </w:div>
                <w:div w:id="1507094034">
                  <w:marLeft w:val="640"/>
                  <w:marRight w:val="0"/>
                  <w:marTop w:val="0"/>
                  <w:marBottom w:val="0"/>
                  <w:divBdr>
                    <w:top w:val="none" w:sz="0" w:space="0" w:color="auto"/>
                    <w:left w:val="none" w:sz="0" w:space="0" w:color="auto"/>
                    <w:bottom w:val="none" w:sz="0" w:space="0" w:color="auto"/>
                    <w:right w:val="none" w:sz="0" w:space="0" w:color="auto"/>
                  </w:divBdr>
                </w:div>
                <w:div w:id="1549879363">
                  <w:marLeft w:val="640"/>
                  <w:marRight w:val="0"/>
                  <w:marTop w:val="0"/>
                  <w:marBottom w:val="0"/>
                  <w:divBdr>
                    <w:top w:val="none" w:sz="0" w:space="0" w:color="auto"/>
                    <w:left w:val="none" w:sz="0" w:space="0" w:color="auto"/>
                    <w:bottom w:val="none" w:sz="0" w:space="0" w:color="auto"/>
                    <w:right w:val="none" w:sz="0" w:space="0" w:color="auto"/>
                  </w:divBdr>
                </w:div>
                <w:div w:id="1588885847">
                  <w:marLeft w:val="640"/>
                  <w:marRight w:val="0"/>
                  <w:marTop w:val="0"/>
                  <w:marBottom w:val="0"/>
                  <w:divBdr>
                    <w:top w:val="none" w:sz="0" w:space="0" w:color="auto"/>
                    <w:left w:val="none" w:sz="0" w:space="0" w:color="auto"/>
                    <w:bottom w:val="none" w:sz="0" w:space="0" w:color="auto"/>
                    <w:right w:val="none" w:sz="0" w:space="0" w:color="auto"/>
                  </w:divBdr>
                </w:div>
                <w:div w:id="1670667965">
                  <w:marLeft w:val="640"/>
                  <w:marRight w:val="0"/>
                  <w:marTop w:val="0"/>
                  <w:marBottom w:val="0"/>
                  <w:divBdr>
                    <w:top w:val="none" w:sz="0" w:space="0" w:color="auto"/>
                    <w:left w:val="none" w:sz="0" w:space="0" w:color="auto"/>
                    <w:bottom w:val="none" w:sz="0" w:space="0" w:color="auto"/>
                    <w:right w:val="none" w:sz="0" w:space="0" w:color="auto"/>
                  </w:divBdr>
                </w:div>
                <w:div w:id="1679967020">
                  <w:marLeft w:val="640"/>
                  <w:marRight w:val="0"/>
                  <w:marTop w:val="0"/>
                  <w:marBottom w:val="0"/>
                  <w:divBdr>
                    <w:top w:val="none" w:sz="0" w:space="0" w:color="auto"/>
                    <w:left w:val="none" w:sz="0" w:space="0" w:color="auto"/>
                    <w:bottom w:val="none" w:sz="0" w:space="0" w:color="auto"/>
                    <w:right w:val="none" w:sz="0" w:space="0" w:color="auto"/>
                  </w:divBdr>
                </w:div>
                <w:div w:id="1680619813">
                  <w:marLeft w:val="640"/>
                  <w:marRight w:val="0"/>
                  <w:marTop w:val="0"/>
                  <w:marBottom w:val="0"/>
                  <w:divBdr>
                    <w:top w:val="none" w:sz="0" w:space="0" w:color="auto"/>
                    <w:left w:val="none" w:sz="0" w:space="0" w:color="auto"/>
                    <w:bottom w:val="none" w:sz="0" w:space="0" w:color="auto"/>
                    <w:right w:val="none" w:sz="0" w:space="0" w:color="auto"/>
                  </w:divBdr>
                </w:div>
                <w:div w:id="1771855574">
                  <w:marLeft w:val="640"/>
                  <w:marRight w:val="0"/>
                  <w:marTop w:val="0"/>
                  <w:marBottom w:val="0"/>
                  <w:divBdr>
                    <w:top w:val="none" w:sz="0" w:space="0" w:color="auto"/>
                    <w:left w:val="none" w:sz="0" w:space="0" w:color="auto"/>
                    <w:bottom w:val="none" w:sz="0" w:space="0" w:color="auto"/>
                    <w:right w:val="none" w:sz="0" w:space="0" w:color="auto"/>
                  </w:divBdr>
                </w:div>
                <w:div w:id="1805003777">
                  <w:marLeft w:val="640"/>
                  <w:marRight w:val="0"/>
                  <w:marTop w:val="0"/>
                  <w:marBottom w:val="0"/>
                  <w:divBdr>
                    <w:top w:val="none" w:sz="0" w:space="0" w:color="auto"/>
                    <w:left w:val="none" w:sz="0" w:space="0" w:color="auto"/>
                    <w:bottom w:val="none" w:sz="0" w:space="0" w:color="auto"/>
                    <w:right w:val="none" w:sz="0" w:space="0" w:color="auto"/>
                  </w:divBdr>
                </w:div>
                <w:div w:id="1884558635">
                  <w:marLeft w:val="640"/>
                  <w:marRight w:val="0"/>
                  <w:marTop w:val="0"/>
                  <w:marBottom w:val="0"/>
                  <w:divBdr>
                    <w:top w:val="none" w:sz="0" w:space="0" w:color="auto"/>
                    <w:left w:val="none" w:sz="0" w:space="0" w:color="auto"/>
                    <w:bottom w:val="none" w:sz="0" w:space="0" w:color="auto"/>
                    <w:right w:val="none" w:sz="0" w:space="0" w:color="auto"/>
                  </w:divBdr>
                </w:div>
                <w:div w:id="1900743603">
                  <w:marLeft w:val="640"/>
                  <w:marRight w:val="0"/>
                  <w:marTop w:val="0"/>
                  <w:marBottom w:val="0"/>
                  <w:divBdr>
                    <w:top w:val="none" w:sz="0" w:space="0" w:color="auto"/>
                    <w:left w:val="none" w:sz="0" w:space="0" w:color="auto"/>
                    <w:bottom w:val="none" w:sz="0" w:space="0" w:color="auto"/>
                    <w:right w:val="none" w:sz="0" w:space="0" w:color="auto"/>
                  </w:divBdr>
                </w:div>
                <w:div w:id="1969310597">
                  <w:marLeft w:val="640"/>
                  <w:marRight w:val="0"/>
                  <w:marTop w:val="0"/>
                  <w:marBottom w:val="0"/>
                  <w:divBdr>
                    <w:top w:val="none" w:sz="0" w:space="0" w:color="auto"/>
                    <w:left w:val="none" w:sz="0" w:space="0" w:color="auto"/>
                    <w:bottom w:val="none" w:sz="0" w:space="0" w:color="auto"/>
                    <w:right w:val="none" w:sz="0" w:space="0" w:color="auto"/>
                  </w:divBdr>
                </w:div>
                <w:div w:id="1983460261">
                  <w:marLeft w:val="640"/>
                  <w:marRight w:val="0"/>
                  <w:marTop w:val="0"/>
                  <w:marBottom w:val="0"/>
                  <w:divBdr>
                    <w:top w:val="none" w:sz="0" w:space="0" w:color="auto"/>
                    <w:left w:val="none" w:sz="0" w:space="0" w:color="auto"/>
                    <w:bottom w:val="none" w:sz="0" w:space="0" w:color="auto"/>
                    <w:right w:val="none" w:sz="0" w:space="0" w:color="auto"/>
                  </w:divBdr>
                </w:div>
                <w:div w:id="2029528870">
                  <w:marLeft w:val="640"/>
                  <w:marRight w:val="0"/>
                  <w:marTop w:val="0"/>
                  <w:marBottom w:val="0"/>
                  <w:divBdr>
                    <w:top w:val="none" w:sz="0" w:space="0" w:color="auto"/>
                    <w:left w:val="none" w:sz="0" w:space="0" w:color="auto"/>
                    <w:bottom w:val="none" w:sz="0" w:space="0" w:color="auto"/>
                    <w:right w:val="none" w:sz="0" w:space="0" w:color="auto"/>
                  </w:divBdr>
                </w:div>
                <w:div w:id="2043551468">
                  <w:marLeft w:val="640"/>
                  <w:marRight w:val="0"/>
                  <w:marTop w:val="0"/>
                  <w:marBottom w:val="0"/>
                  <w:divBdr>
                    <w:top w:val="none" w:sz="0" w:space="0" w:color="auto"/>
                    <w:left w:val="none" w:sz="0" w:space="0" w:color="auto"/>
                    <w:bottom w:val="none" w:sz="0" w:space="0" w:color="auto"/>
                    <w:right w:val="none" w:sz="0" w:space="0" w:color="auto"/>
                  </w:divBdr>
                </w:div>
              </w:divsChild>
            </w:div>
            <w:div w:id="1638029178">
              <w:marLeft w:val="0"/>
              <w:marRight w:val="0"/>
              <w:marTop w:val="0"/>
              <w:marBottom w:val="0"/>
              <w:divBdr>
                <w:top w:val="none" w:sz="0" w:space="0" w:color="auto"/>
                <w:left w:val="none" w:sz="0" w:space="0" w:color="auto"/>
                <w:bottom w:val="none" w:sz="0" w:space="0" w:color="auto"/>
                <w:right w:val="none" w:sz="0" w:space="0" w:color="auto"/>
              </w:divBdr>
              <w:divsChild>
                <w:div w:id="200941044">
                  <w:marLeft w:val="640"/>
                  <w:marRight w:val="0"/>
                  <w:marTop w:val="0"/>
                  <w:marBottom w:val="0"/>
                  <w:divBdr>
                    <w:top w:val="none" w:sz="0" w:space="0" w:color="auto"/>
                    <w:left w:val="none" w:sz="0" w:space="0" w:color="auto"/>
                    <w:bottom w:val="none" w:sz="0" w:space="0" w:color="auto"/>
                    <w:right w:val="none" w:sz="0" w:space="0" w:color="auto"/>
                  </w:divBdr>
                </w:div>
                <w:div w:id="246770915">
                  <w:marLeft w:val="640"/>
                  <w:marRight w:val="0"/>
                  <w:marTop w:val="0"/>
                  <w:marBottom w:val="0"/>
                  <w:divBdr>
                    <w:top w:val="none" w:sz="0" w:space="0" w:color="auto"/>
                    <w:left w:val="none" w:sz="0" w:space="0" w:color="auto"/>
                    <w:bottom w:val="none" w:sz="0" w:space="0" w:color="auto"/>
                    <w:right w:val="none" w:sz="0" w:space="0" w:color="auto"/>
                  </w:divBdr>
                </w:div>
                <w:div w:id="261113932">
                  <w:marLeft w:val="640"/>
                  <w:marRight w:val="0"/>
                  <w:marTop w:val="0"/>
                  <w:marBottom w:val="0"/>
                  <w:divBdr>
                    <w:top w:val="none" w:sz="0" w:space="0" w:color="auto"/>
                    <w:left w:val="none" w:sz="0" w:space="0" w:color="auto"/>
                    <w:bottom w:val="none" w:sz="0" w:space="0" w:color="auto"/>
                    <w:right w:val="none" w:sz="0" w:space="0" w:color="auto"/>
                  </w:divBdr>
                </w:div>
                <w:div w:id="442456676">
                  <w:marLeft w:val="640"/>
                  <w:marRight w:val="0"/>
                  <w:marTop w:val="0"/>
                  <w:marBottom w:val="0"/>
                  <w:divBdr>
                    <w:top w:val="none" w:sz="0" w:space="0" w:color="auto"/>
                    <w:left w:val="none" w:sz="0" w:space="0" w:color="auto"/>
                    <w:bottom w:val="none" w:sz="0" w:space="0" w:color="auto"/>
                    <w:right w:val="none" w:sz="0" w:space="0" w:color="auto"/>
                  </w:divBdr>
                </w:div>
                <w:div w:id="512956353">
                  <w:marLeft w:val="640"/>
                  <w:marRight w:val="0"/>
                  <w:marTop w:val="0"/>
                  <w:marBottom w:val="0"/>
                  <w:divBdr>
                    <w:top w:val="none" w:sz="0" w:space="0" w:color="auto"/>
                    <w:left w:val="none" w:sz="0" w:space="0" w:color="auto"/>
                    <w:bottom w:val="none" w:sz="0" w:space="0" w:color="auto"/>
                    <w:right w:val="none" w:sz="0" w:space="0" w:color="auto"/>
                  </w:divBdr>
                </w:div>
                <w:div w:id="679282423">
                  <w:marLeft w:val="640"/>
                  <w:marRight w:val="0"/>
                  <w:marTop w:val="0"/>
                  <w:marBottom w:val="0"/>
                  <w:divBdr>
                    <w:top w:val="none" w:sz="0" w:space="0" w:color="auto"/>
                    <w:left w:val="none" w:sz="0" w:space="0" w:color="auto"/>
                    <w:bottom w:val="none" w:sz="0" w:space="0" w:color="auto"/>
                    <w:right w:val="none" w:sz="0" w:space="0" w:color="auto"/>
                  </w:divBdr>
                </w:div>
                <w:div w:id="679939971">
                  <w:marLeft w:val="640"/>
                  <w:marRight w:val="0"/>
                  <w:marTop w:val="0"/>
                  <w:marBottom w:val="0"/>
                  <w:divBdr>
                    <w:top w:val="none" w:sz="0" w:space="0" w:color="auto"/>
                    <w:left w:val="none" w:sz="0" w:space="0" w:color="auto"/>
                    <w:bottom w:val="none" w:sz="0" w:space="0" w:color="auto"/>
                    <w:right w:val="none" w:sz="0" w:space="0" w:color="auto"/>
                  </w:divBdr>
                </w:div>
                <w:div w:id="683363097">
                  <w:marLeft w:val="640"/>
                  <w:marRight w:val="0"/>
                  <w:marTop w:val="0"/>
                  <w:marBottom w:val="0"/>
                  <w:divBdr>
                    <w:top w:val="none" w:sz="0" w:space="0" w:color="auto"/>
                    <w:left w:val="none" w:sz="0" w:space="0" w:color="auto"/>
                    <w:bottom w:val="none" w:sz="0" w:space="0" w:color="auto"/>
                    <w:right w:val="none" w:sz="0" w:space="0" w:color="auto"/>
                  </w:divBdr>
                </w:div>
                <w:div w:id="687951357">
                  <w:marLeft w:val="640"/>
                  <w:marRight w:val="0"/>
                  <w:marTop w:val="0"/>
                  <w:marBottom w:val="0"/>
                  <w:divBdr>
                    <w:top w:val="none" w:sz="0" w:space="0" w:color="auto"/>
                    <w:left w:val="none" w:sz="0" w:space="0" w:color="auto"/>
                    <w:bottom w:val="none" w:sz="0" w:space="0" w:color="auto"/>
                    <w:right w:val="none" w:sz="0" w:space="0" w:color="auto"/>
                  </w:divBdr>
                </w:div>
                <w:div w:id="708800399">
                  <w:marLeft w:val="640"/>
                  <w:marRight w:val="0"/>
                  <w:marTop w:val="0"/>
                  <w:marBottom w:val="0"/>
                  <w:divBdr>
                    <w:top w:val="none" w:sz="0" w:space="0" w:color="auto"/>
                    <w:left w:val="none" w:sz="0" w:space="0" w:color="auto"/>
                    <w:bottom w:val="none" w:sz="0" w:space="0" w:color="auto"/>
                    <w:right w:val="none" w:sz="0" w:space="0" w:color="auto"/>
                  </w:divBdr>
                </w:div>
                <w:div w:id="845943115">
                  <w:marLeft w:val="640"/>
                  <w:marRight w:val="0"/>
                  <w:marTop w:val="0"/>
                  <w:marBottom w:val="0"/>
                  <w:divBdr>
                    <w:top w:val="none" w:sz="0" w:space="0" w:color="auto"/>
                    <w:left w:val="none" w:sz="0" w:space="0" w:color="auto"/>
                    <w:bottom w:val="none" w:sz="0" w:space="0" w:color="auto"/>
                    <w:right w:val="none" w:sz="0" w:space="0" w:color="auto"/>
                  </w:divBdr>
                </w:div>
                <w:div w:id="864178882">
                  <w:marLeft w:val="640"/>
                  <w:marRight w:val="0"/>
                  <w:marTop w:val="0"/>
                  <w:marBottom w:val="0"/>
                  <w:divBdr>
                    <w:top w:val="none" w:sz="0" w:space="0" w:color="auto"/>
                    <w:left w:val="none" w:sz="0" w:space="0" w:color="auto"/>
                    <w:bottom w:val="none" w:sz="0" w:space="0" w:color="auto"/>
                    <w:right w:val="none" w:sz="0" w:space="0" w:color="auto"/>
                  </w:divBdr>
                </w:div>
                <w:div w:id="866219766">
                  <w:marLeft w:val="640"/>
                  <w:marRight w:val="0"/>
                  <w:marTop w:val="0"/>
                  <w:marBottom w:val="0"/>
                  <w:divBdr>
                    <w:top w:val="none" w:sz="0" w:space="0" w:color="auto"/>
                    <w:left w:val="none" w:sz="0" w:space="0" w:color="auto"/>
                    <w:bottom w:val="none" w:sz="0" w:space="0" w:color="auto"/>
                    <w:right w:val="none" w:sz="0" w:space="0" w:color="auto"/>
                  </w:divBdr>
                </w:div>
                <w:div w:id="929267023">
                  <w:marLeft w:val="640"/>
                  <w:marRight w:val="0"/>
                  <w:marTop w:val="0"/>
                  <w:marBottom w:val="0"/>
                  <w:divBdr>
                    <w:top w:val="none" w:sz="0" w:space="0" w:color="auto"/>
                    <w:left w:val="none" w:sz="0" w:space="0" w:color="auto"/>
                    <w:bottom w:val="none" w:sz="0" w:space="0" w:color="auto"/>
                    <w:right w:val="none" w:sz="0" w:space="0" w:color="auto"/>
                  </w:divBdr>
                </w:div>
                <w:div w:id="945649783">
                  <w:marLeft w:val="640"/>
                  <w:marRight w:val="0"/>
                  <w:marTop w:val="0"/>
                  <w:marBottom w:val="0"/>
                  <w:divBdr>
                    <w:top w:val="none" w:sz="0" w:space="0" w:color="auto"/>
                    <w:left w:val="none" w:sz="0" w:space="0" w:color="auto"/>
                    <w:bottom w:val="none" w:sz="0" w:space="0" w:color="auto"/>
                    <w:right w:val="none" w:sz="0" w:space="0" w:color="auto"/>
                  </w:divBdr>
                </w:div>
                <w:div w:id="959147113">
                  <w:marLeft w:val="640"/>
                  <w:marRight w:val="0"/>
                  <w:marTop w:val="0"/>
                  <w:marBottom w:val="0"/>
                  <w:divBdr>
                    <w:top w:val="none" w:sz="0" w:space="0" w:color="auto"/>
                    <w:left w:val="none" w:sz="0" w:space="0" w:color="auto"/>
                    <w:bottom w:val="none" w:sz="0" w:space="0" w:color="auto"/>
                    <w:right w:val="none" w:sz="0" w:space="0" w:color="auto"/>
                  </w:divBdr>
                </w:div>
                <w:div w:id="991444447">
                  <w:marLeft w:val="640"/>
                  <w:marRight w:val="0"/>
                  <w:marTop w:val="0"/>
                  <w:marBottom w:val="0"/>
                  <w:divBdr>
                    <w:top w:val="none" w:sz="0" w:space="0" w:color="auto"/>
                    <w:left w:val="none" w:sz="0" w:space="0" w:color="auto"/>
                    <w:bottom w:val="none" w:sz="0" w:space="0" w:color="auto"/>
                    <w:right w:val="none" w:sz="0" w:space="0" w:color="auto"/>
                  </w:divBdr>
                </w:div>
                <w:div w:id="1007246596">
                  <w:marLeft w:val="640"/>
                  <w:marRight w:val="0"/>
                  <w:marTop w:val="0"/>
                  <w:marBottom w:val="0"/>
                  <w:divBdr>
                    <w:top w:val="none" w:sz="0" w:space="0" w:color="auto"/>
                    <w:left w:val="none" w:sz="0" w:space="0" w:color="auto"/>
                    <w:bottom w:val="none" w:sz="0" w:space="0" w:color="auto"/>
                    <w:right w:val="none" w:sz="0" w:space="0" w:color="auto"/>
                  </w:divBdr>
                </w:div>
                <w:div w:id="1031372164">
                  <w:marLeft w:val="640"/>
                  <w:marRight w:val="0"/>
                  <w:marTop w:val="0"/>
                  <w:marBottom w:val="0"/>
                  <w:divBdr>
                    <w:top w:val="none" w:sz="0" w:space="0" w:color="auto"/>
                    <w:left w:val="none" w:sz="0" w:space="0" w:color="auto"/>
                    <w:bottom w:val="none" w:sz="0" w:space="0" w:color="auto"/>
                    <w:right w:val="none" w:sz="0" w:space="0" w:color="auto"/>
                  </w:divBdr>
                </w:div>
                <w:div w:id="1093282279">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273321219">
                  <w:marLeft w:val="640"/>
                  <w:marRight w:val="0"/>
                  <w:marTop w:val="0"/>
                  <w:marBottom w:val="0"/>
                  <w:divBdr>
                    <w:top w:val="none" w:sz="0" w:space="0" w:color="auto"/>
                    <w:left w:val="none" w:sz="0" w:space="0" w:color="auto"/>
                    <w:bottom w:val="none" w:sz="0" w:space="0" w:color="auto"/>
                    <w:right w:val="none" w:sz="0" w:space="0" w:color="auto"/>
                  </w:divBdr>
                </w:div>
                <w:div w:id="1383676775">
                  <w:marLeft w:val="640"/>
                  <w:marRight w:val="0"/>
                  <w:marTop w:val="0"/>
                  <w:marBottom w:val="0"/>
                  <w:divBdr>
                    <w:top w:val="none" w:sz="0" w:space="0" w:color="auto"/>
                    <w:left w:val="none" w:sz="0" w:space="0" w:color="auto"/>
                    <w:bottom w:val="none" w:sz="0" w:space="0" w:color="auto"/>
                    <w:right w:val="none" w:sz="0" w:space="0" w:color="auto"/>
                  </w:divBdr>
                </w:div>
                <w:div w:id="1517890859">
                  <w:marLeft w:val="640"/>
                  <w:marRight w:val="0"/>
                  <w:marTop w:val="0"/>
                  <w:marBottom w:val="0"/>
                  <w:divBdr>
                    <w:top w:val="none" w:sz="0" w:space="0" w:color="auto"/>
                    <w:left w:val="none" w:sz="0" w:space="0" w:color="auto"/>
                    <w:bottom w:val="none" w:sz="0" w:space="0" w:color="auto"/>
                    <w:right w:val="none" w:sz="0" w:space="0" w:color="auto"/>
                  </w:divBdr>
                </w:div>
                <w:div w:id="1525366849">
                  <w:marLeft w:val="640"/>
                  <w:marRight w:val="0"/>
                  <w:marTop w:val="0"/>
                  <w:marBottom w:val="0"/>
                  <w:divBdr>
                    <w:top w:val="none" w:sz="0" w:space="0" w:color="auto"/>
                    <w:left w:val="none" w:sz="0" w:space="0" w:color="auto"/>
                    <w:bottom w:val="none" w:sz="0" w:space="0" w:color="auto"/>
                    <w:right w:val="none" w:sz="0" w:space="0" w:color="auto"/>
                  </w:divBdr>
                </w:div>
                <w:div w:id="1538733048">
                  <w:marLeft w:val="640"/>
                  <w:marRight w:val="0"/>
                  <w:marTop w:val="0"/>
                  <w:marBottom w:val="0"/>
                  <w:divBdr>
                    <w:top w:val="none" w:sz="0" w:space="0" w:color="auto"/>
                    <w:left w:val="none" w:sz="0" w:space="0" w:color="auto"/>
                    <w:bottom w:val="none" w:sz="0" w:space="0" w:color="auto"/>
                    <w:right w:val="none" w:sz="0" w:space="0" w:color="auto"/>
                  </w:divBdr>
                </w:div>
                <w:div w:id="1574464139">
                  <w:marLeft w:val="640"/>
                  <w:marRight w:val="0"/>
                  <w:marTop w:val="0"/>
                  <w:marBottom w:val="0"/>
                  <w:divBdr>
                    <w:top w:val="none" w:sz="0" w:space="0" w:color="auto"/>
                    <w:left w:val="none" w:sz="0" w:space="0" w:color="auto"/>
                    <w:bottom w:val="none" w:sz="0" w:space="0" w:color="auto"/>
                    <w:right w:val="none" w:sz="0" w:space="0" w:color="auto"/>
                  </w:divBdr>
                </w:div>
                <w:div w:id="1724790029">
                  <w:marLeft w:val="640"/>
                  <w:marRight w:val="0"/>
                  <w:marTop w:val="0"/>
                  <w:marBottom w:val="0"/>
                  <w:divBdr>
                    <w:top w:val="none" w:sz="0" w:space="0" w:color="auto"/>
                    <w:left w:val="none" w:sz="0" w:space="0" w:color="auto"/>
                    <w:bottom w:val="none" w:sz="0" w:space="0" w:color="auto"/>
                    <w:right w:val="none" w:sz="0" w:space="0" w:color="auto"/>
                  </w:divBdr>
                </w:div>
                <w:div w:id="1728801981">
                  <w:marLeft w:val="640"/>
                  <w:marRight w:val="0"/>
                  <w:marTop w:val="0"/>
                  <w:marBottom w:val="0"/>
                  <w:divBdr>
                    <w:top w:val="none" w:sz="0" w:space="0" w:color="auto"/>
                    <w:left w:val="none" w:sz="0" w:space="0" w:color="auto"/>
                    <w:bottom w:val="none" w:sz="0" w:space="0" w:color="auto"/>
                    <w:right w:val="none" w:sz="0" w:space="0" w:color="auto"/>
                  </w:divBdr>
                </w:div>
                <w:div w:id="1777365577">
                  <w:marLeft w:val="640"/>
                  <w:marRight w:val="0"/>
                  <w:marTop w:val="0"/>
                  <w:marBottom w:val="0"/>
                  <w:divBdr>
                    <w:top w:val="none" w:sz="0" w:space="0" w:color="auto"/>
                    <w:left w:val="none" w:sz="0" w:space="0" w:color="auto"/>
                    <w:bottom w:val="none" w:sz="0" w:space="0" w:color="auto"/>
                    <w:right w:val="none" w:sz="0" w:space="0" w:color="auto"/>
                  </w:divBdr>
                </w:div>
                <w:div w:id="1837652731">
                  <w:marLeft w:val="640"/>
                  <w:marRight w:val="0"/>
                  <w:marTop w:val="0"/>
                  <w:marBottom w:val="0"/>
                  <w:divBdr>
                    <w:top w:val="none" w:sz="0" w:space="0" w:color="auto"/>
                    <w:left w:val="none" w:sz="0" w:space="0" w:color="auto"/>
                    <w:bottom w:val="none" w:sz="0" w:space="0" w:color="auto"/>
                    <w:right w:val="none" w:sz="0" w:space="0" w:color="auto"/>
                  </w:divBdr>
                </w:div>
                <w:div w:id="1902248139">
                  <w:marLeft w:val="640"/>
                  <w:marRight w:val="0"/>
                  <w:marTop w:val="0"/>
                  <w:marBottom w:val="0"/>
                  <w:divBdr>
                    <w:top w:val="none" w:sz="0" w:space="0" w:color="auto"/>
                    <w:left w:val="none" w:sz="0" w:space="0" w:color="auto"/>
                    <w:bottom w:val="none" w:sz="0" w:space="0" w:color="auto"/>
                    <w:right w:val="none" w:sz="0" w:space="0" w:color="auto"/>
                  </w:divBdr>
                </w:div>
                <w:div w:id="1948192534">
                  <w:marLeft w:val="640"/>
                  <w:marRight w:val="0"/>
                  <w:marTop w:val="0"/>
                  <w:marBottom w:val="0"/>
                  <w:divBdr>
                    <w:top w:val="none" w:sz="0" w:space="0" w:color="auto"/>
                    <w:left w:val="none" w:sz="0" w:space="0" w:color="auto"/>
                    <w:bottom w:val="none" w:sz="0" w:space="0" w:color="auto"/>
                    <w:right w:val="none" w:sz="0" w:space="0" w:color="auto"/>
                  </w:divBdr>
                </w:div>
                <w:div w:id="1958682856">
                  <w:marLeft w:val="640"/>
                  <w:marRight w:val="0"/>
                  <w:marTop w:val="0"/>
                  <w:marBottom w:val="0"/>
                  <w:divBdr>
                    <w:top w:val="none" w:sz="0" w:space="0" w:color="auto"/>
                    <w:left w:val="none" w:sz="0" w:space="0" w:color="auto"/>
                    <w:bottom w:val="none" w:sz="0" w:space="0" w:color="auto"/>
                    <w:right w:val="none" w:sz="0" w:space="0" w:color="auto"/>
                  </w:divBdr>
                </w:div>
                <w:div w:id="1974485285">
                  <w:marLeft w:val="640"/>
                  <w:marRight w:val="0"/>
                  <w:marTop w:val="0"/>
                  <w:marBottom w:val="0"/>
                  <w:divBdr>
                    <w:top w:val="none" w:sz="0" w:space="0" w:color="auto"/>
                    <w:left w:val="none" w:sz="0" w:space="0" w:color="auto"/>
                    <w:bottom w:val="none" w:sz="0" w:space="0" w:color="auto"/>
                    <w:right w:val="none" w:sz="0" w:space="0" w:color="auto"/>
                  </w:divBdr>
                </w:div>
                <w:div w:id="2002461076">
                  <w:marLeft w:val="640"/>
                  <w:marRight w:val="0"/>
                  <w:marTop w:val="0"/>
                  <w:marBottom w:val="0"/>
                  <w:divBdr>
                    <w:top w:val="none" w:sz="0" w:space="0" w:color="auto"/>
                    <w:left w:val="none" w:sz="0" w:space="0" w:color="auto"/>
                    <w:bottom w:val="none" w:sz="0" w:space="0" w:color="auto"/>
                    <w:right w:val="none" w:sz="0" w:space="0" w:color="auto"/>
                  </w:divBdr>
                </w:div>
                <w:div w:id="2005936216">
                  <w:marLeft w:val="640"/>
                  <w:marRight w:val="0"/>
                  <w:marTop w:val="0"/>
                  <w:marBottom w:val="0"/>
                  <w:divBdr>
                    <w:top w:val="none" w:sz="0" w:space="0" w:color="auto"/>
                    <w:left w:val="none" w:sz="0" w:space="0" w:color="auto"/>
                    <w:bottom w:val="none" w:sz="0" w:space="0" w:color="auto"/>
                    <w:right w:val="none" w:sz="0" w:space="0" w:color="auto"/>
                  </w:divBdr>
                </w:div>
                <w:div w:id="2013558929">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2105762313">
                  <w:marLeft w:val="640"/>
                  <w:marRight w:val="0"/>
                  <w:marTop w:val="0"/>
                  <w:marBottom w:val="0"/>
                  <w:divBdr>
                    <w:top w:val="none" w:sz="0" w:space="0" w:color="auto"/>
                    <w:left w:val="none" w:sz="0" w:space="0" w:color="auto"/>
                    <w:bottom w:val="none" w:sz="0" w:space="0" w:color="auto"/>
                    <w:right w:val="none" w:sz="0" w:space="0" w:color="auto"/>
                  </w:divBdr>
                </w:div>
                <w:div w:id="2122145111">
                  <w:marLeft w:val="640"/>
                  <w:marRight w:val="0"/>
                  <w:marTop w:val="0"/>
                  <w:marBottom w:val="0"/>
                  <w:divBdr>
                    <w:top w:val="none" w:sz="0" w:space="0" w:color="auto"/>
                    <w:left w:val="none" w:sz="0" w:space="0" w:color="auto"/>
                    <w:bottom w:val="none" w:sz="0" w:space="0" w:color="auto"/>
                    <w:right w:val="none" w:sz="0" w:space="0" w:color="auto"/>
                  </w:divBdr>
                </w:div>
                <w:div w:id="2124808561">
                  <w:marLeft w:val="640"/>
                  <w:marRight w:val="0"/>
                  <w:marTop w:val="0"/>
                  <w:marBottom w:val="0"/>
                  <w:divBdr>
                    <w:top w:val="none" w:sz="0" w:space="0" w:color="auto"/>
                    <w:left w:val="none" w:sz="0" w:space="0" w:color="auto"/>
                    <w:bottom w:val="none" w:sz="0" w:space="0" w:color="auto"/>
                    <w:right w:val="none" w:sz="0" w:space="0" w:color="auto"/>
                  </w:divBdr>
                </w:div>
              </w:divsChild>
            </w:div>
            <w:div w:id="1685091265">
              <w:marLeft w:val="0"/>
              <w:marRight w:val="0"/>
              <w:marTop w:val="0"/>
              <w:marBottom w:val="0"/>
              <w:divBdr>
                <w:top w:val="none" w:sz="0" w:space="0" w:color="auto"/>
                <w:left w:val="none" w:sz="0" w:space="0" w:color="auto"/>
                <w:bottom w:val="none" w:sz="0" w:space="0" w:color="auto"/>
                <w:right w:val="none" w:sz="0" w:space="0" w:color="auto"/>
              </w:divBdr>
              <w:divsChild>
                <w:div w:id="8068923">
                  <w:marLeft w:val="640"/>
                  <w:marRight w:val="0"/>
                  <w:marTop w:val="0"/>
                  <w:marBottom w:val="0"/>
                  <w:divBdr>
                    <w:top w:val="none" w:sz="0" w:space="0" w:color="auto"/>
                    <w:left w:val="none" w:sz="0" w:space="0" w:color="auto"/>
                    <w:bottom w:val="none" w:sz="0" w:space="0" w:color="auto"/>
                    <w:right w:val="none" w:sz="0" w:space="0" w:color="auto"/>
                  </w:divBdr>
                </w:div>
                <w:div w:id="154492685">
                  <w:marLeft w:val="640"/>
                  <w:marRight w:val="0"/>
                  <w:marTop w:val="0"/>
                  <w:marBottom w:val="0"/>
                  <w:divBdr>
                    <w:top w:val="none" w:sz="0" w:space="0" w:color="auto"/>
                    <w:left w:val="none" w:sz="0" w:space="0" w:color="auto"/>
                    <w:bottom w:val="none" w:sz="0" w:space="0" w:color="auto"/>
                    <w:right w:val="none" w:sz="0" w:space="0" w:color="auto"/>
                  </w:divBdr>
                </w:div>
                <w:div w:id="233245713">
                  <w:marLeft w:val="640"/>
                  <w:marRight w:val="0"/>
                  <w:marTop w:val="0"/>
                  <w:marBottom w:val="0"/>
                  <w:divBdr>
                    <w:top w:val="none" w:sz="0" w:space="0" w:color="auto"/>
                    <w:left w:val="none" w:sz="0" w:space="0" w:color="auto"/>
                    <w:bottom w:val="none" w:sz="0" w:space="0" w:color="auto"/>
                    <w:right w:val="none" w:sz="0" w:space="0" w:color="auto"/>
                  </w:divBdr>
                </w:div>
                <w:div w:id="287590573">
                  <w:marLeft w:val="640"/>
                  <w:marRight w:val="0"/>
                  <w:marTop w:val="0"/>
                  <w:marBottom w:val="0"/>
                  <w:divBdr>
                    <w:top w:val="none" w:sz="0" w:space="0" w:color="auto"/>
                    <w:left w:val="none" w:sz="0" w:space="0" w:color="auto"/>
                    <w:bottom w:val="none" w:sz="0" w:space="0" w:color="auto"/>
                    <w:right w:val="none" w:sz="0" w:space="0" w:color="auto"/>
                  </w:divBdr>
                </w:div>
                <w:div w:id="288560125">
                  <w:marLeft w:val="640"/>
                  <w:marRight w:val="0"/>
                  <w:marTop w:val="0"/>
                  <w:marBottom w:val="0"/>
                  <w:divBdr>
                    <w:top w:val="none" w:sz="0" w:space="0" w:color="auto"/>
                    <w:left w:val="none" w:sz="0" w:space="0" w:color="auto"/>
                    <w:bottom w:val="none" w:sz="0" w:space="0" w:color="auto"/>
                    <w:right w:val="none" w:sz="0" w:space="0" w:color="auto"/>
                  </w:divBdr>
                </w:div>
                <w:div w:id="360479963">
                  <w:marLeft w:val="640"/>
                  <w:marRight w:val="0"/>
                  <w:marTop w:val="0"/>
                  <w:marBottom w:val="0"/>
                  <w:divBdr>
                    <w:top w:val="none" w:sz="0" w:space="0" w:color="auto"/>
                    <w:left w:val="none" w:sz="0" w:space="0" w:color="auto"/>
                    <w:bottom w:val="none" w:sz="0" w:space="0" w:color="auto"/>
                    <w:right w:val="none" w:sz="0" w:space="0" w:color="auto"/>
                  </w:divBdr>
                </w:div>
                <w:div w:id="404425042">
                  <w:marLeft w:val="640"/>
                  <w:marRight w:val="0"/>
                  <w:marTop w:val="0"/>
                  <w:marBottom w:val="0"/>
                  <w:divBdr>
                    <w:top w:val="none" w:sz="0" w:space="0" w:color="auto"/>
                    <w:left w:val="none" w:sz="0" w:space="0" w:color="auto"/>
                    <w:bottom w:val="none" w:sz="0" w:space="0" w:color="auto"/>
                    <w:right w:val="none" w:sz="0" w:space="0" w:color="auto"/>
                  </w:divBdr>
                </w:div>
                <w:div w:id="405809721">
                  <w:marLeft w:val="640"/>
                  <w:marRight w:val="0"/>
                  <w:marTop w:val="0"/>
                  <w:marBottom w:val="0"/>
                  <w:divBdr>
                    <w:top w:val="none" w:sz="0" w:space="0" w:color="auto"/>
                    <w:left w:val="none" w:sz="0" w:space="0" w:color="auto"/>
                    <w:bottom w:val="none" w:sz="0" w:space="0" w:color="auto"/>
                    <w:right w:val="none" w:sz="0" w:space="0" w:color="auto"/>
                  </w:divBdr>
                </w:div>
                <w:div w:id="454982324">
                  <w:marLeft w:val="640"/>
                  <w:marRight w:val="0"/>
                  <w:marTop w:val="0"/>
                  <w:marBottom w:val="0"/>
                  <w:divBdr>
                    <w:top w:val="none" w:sz="0" w:space="0" w:color="auto"/>
                    <w:left w:val="none" w:sz="0" w:space="0" w:color="auto"/>
                    <w:bottom w:val="none" w:sz="0" w:space="0" w:color="auto"/>
                    <w:right w:val="none" w:sz="0" w:space="0" w:color="auto"/>
                  </w:divBdr>
                </w:div>
                <w:div w:id="483005954">
                  <w:marLeft w:val="640"/>
                  <w:marRight w:val="0"/>
                  <w:marTop w:val="0"/>
                  <w:marBottom w:val="0"/>
                  <w:divBdr>
                    <w:top w:val="none" w:sz="0" w:space="0" w:color="auto"/>
                    <w:left w:val="none" w:sz="0" w:space="0" w:color="auto"/>
                    <w:bottom w:val="none" w:sz="0" w:space="0" w:color="auto"/>
                    <w:right w:val="none" w:sz="0" w:space="0" w:color="auto"/>
                  </w:divBdr>
                </w:div>
                <w:div w:id="549616527">
                  <w:marLeft w:val="640"/>
                  <w:marRight w:val="0"/>
                  <w:marTop w:val="0"/>
                  <w:marBottom w:val="0"/>
                  <w:divBdr>
                    <w:top w:val="none" w:sz="0" w:space="0" w:color="auto"/>
                    <w:left w:val="none" w:sz="0" w:space="0" w:color="auto"/>
                    <w:bottom w:val="none" w:sz="0" w:space="0" w:color="auto"/>
                    <w:right w:val="none" w:sz="0" w:space="0" w:color="auto"/>
                  </w:divBdr>
                </w:div>
                <w:div w:id="600652382">
                  <w:marLeft w:val="640"/>
                  <w:marRight w:val="0"/>
                  <w:marTop w:val="0"/>
                  <w:marBottom w:val="0"/>
                  <w:divBdr>
                    <w:top w:val="none" w:sz="0" w:space="0" w:color="auto"/>
                    <w:left w:val="none" w:sz="0" w:space="0" w:color="auto"/>
                    <w:bottom w:val="none" w:sz="0" w:space="0" w:color="auto"/>
                    <w:right w:val="none" w:sz="0" w:space="0" w:color="auto"/>
                  </w:divBdr>
                </w:div>
                <w:div w:id="640504463">
                  <w:marLeft w:val="640"/>
                  <w:marRight w:val="0"/>
                  <w:marTop w:val="0"/>
                  <w:marBottom w:val="0"/>
                  <w:divBdr>
                    <w:top w:val="none" w:sz="0" w:space="0" w:color="auto"/>
                    <w:left w:val="none" w:sz="0" w:space="0" w:color="auto"/>
                    <w:bottom w:val="none" w:sz="0" w:space="0" w:color="auto"/>
                    <w:right w:val="none" w:sz="0" w:space="0" w:color="auto"/>
                  </w:divBdr>
                </w:div>
                <w:div w:id="663508852">
                  <w:marLeft w:val="640"/>
                  <w:marRight w:val="0"/>
                  <w:marTop w:val="0"/>
                  <w:marBottom w:val="0"/>
                  <w:divBdr>
                    <w:top w:val="none" w:sz="0" w:space="0" w:color="auto"/>
                    <w:left w:val="none" w:sz="0" w:space="0" w:color="auto"/>
                    <w:bottom w:val="none" w:sz="0" w:space="0" w:color="auto"/>
                    <w:right w:val="none" w:sz="0" w:space="0" w:color="auto"/>
                  </w:divBdr>
                </w:div>
                <w:div w:id="734822149">
                  <w:marLeft w:val="640"/>
                  <w:marRight w:val="0"/>
                  <w:marTop w:val="0"/>
                  <w:marBottom w:val="0"/>
                  <w:divBdr>
                    <w:top w:val="none" w:sz="0" w:space="0" w:color="auto"/>
                    <w:left w:val="none" w:sz="0" w:space="0" w:color="auto"/>
                    <w:bottom w:val="none" w:sz="0" w:space="0" w:color="auto"/>
                    <w:right w:val="none" w:sz="0" w:space="0" w:color="auto"/>
                  </w:divBdr>
                </w:div>
                <w:div w:id="758209642">
                  <w:marLeft w:val="640"/>
                  <w:marRight w:val="0"/>
                  <w:marTop w:val="0"/>
                  <w:marBottom w:val="0"/>
                  <w:divBdr>
                    <w:top w:val="none" w:sz="0" w:space="0" w:color="auto"/>
                    <w:left w:val="none" w:sz="0" w:space="0" w:color="auto"/>
                    <w:bottom w:val="none" w:sz="0" w:space="0" w:color="auto"/>
                    <w:right w:val="none" w:sz="0" w:space="0" w:color="auto"/>
                  </w:divBdr>
                </w:div>
                <w:div w:id="887690259">
                  <w:marLeft w:val="640"/>
                  <w:marRight w:val="0"/>
                  <w:marTop w:val="0"/>
                  <w:marBottom w:val="0"/>
                  <w:divBdr>
                    <w:top w:val="none" w:sz="0" w:space="0" w:color="auto"/>
                    <w:left w:val="none" w:sz="0" w:space="0" w:color="auto"/>
                    <w:bottom w:val="none" w:sz="0" w:space="0" w:color="auto"/>
                    <w:right w:val="none" w:sz="0" w:space="0" w:color="auto"/>
                  </w:divBdr>
                </w:div>
                <w:div w:id="1006371251">
                  <w:marLeft w:val="640"/>
                  <w:marRight w:val="0"/>
                  <w:marTop w:val="0"/>
                  <w:marBottom w:val="0"/>
                  <w:divBdr>
                    <w:top w:val="none" w:sz="0" w:space="0" w:color="auto"/>
                    <w:left w:val="none" w:sz="0" w:space="0" w:color="auto"/>
                    <w:bottom w:val="none" w:sz="0" w:space="0" w:color="auto"/>
                    <w:right w:val="none" w:sz="0" w:space="0" w:color="auto"/>
                  </w:divBdr>
                </w:div>
                <w:div w:id="1100183101">
                  <w:marLeft w:val="640"/>
                  <w:marRight w:val="0"/>
                  <w:marTop w:val="0"/>
                  <w:marBottom w:val="0"/>
                  <w:divBdr>
                    <w:top w:val="none" w:sz="0" w:space="0" w:color="auto"/>
                    <w:left w:val="none" w:sz="0" w:space="0" w:color="auto"/>
                    <w:bottom w:val="none" w:sz="0" w:space="0" w:color="auto"/>
                    <w:right w:val="none" w:sz="0" w:space="0" w:color="auto"/>
                  </w:divBdr>
                </w:div>
                <w:div w:id="1126776258">
                  <w:marLeft w:val="640"/>
                  <w:marRight w:val="0"/>
                  <w:marTop w:val="0"/>
                  <w:marBottom w:val="0"/>
                  <w:divBdr>
                    <w:top w:val="none" w:sz="0" w:space="0" w:color="auto"/>
                    <w:left w:val="none" w:sz="0" w:space="0" w:color="auto"/>
                    <w:bottom w:val="none" w:sz="0" w:space="0" w:color="auto"/>
                    <w:right w:val="none" w:sz="0" w:space="0" w:color="auto"/>
                  </w:divBdr>
                </w:div>
                <w:div w:id="1196842705">
                  <w:marLeft w:val="640"/>
                  <w:marRight w:val="0"/>
                  <w:marTop w:val="0"/>
                  <w:marBottom w:val="0"/>
                  <w:divBdr>
                    <w:top w:val="none" w:sz="0" w:space="0" w:color="auto"/>
                    <w:left w:val="none" w:sz="0" w:space="0" w:color="auto"/>
                    <w:bottom w:val="none" w:sz="0" w:space="0" w:color="auto"/>
                    <w:right w:val="none" w:sz="0" w:space="0" w:color="auto"/>
                  </w:divBdr>
                </w:div>
                <w:div w:id="1205874261">
                  <w:marLeft w:val="640"/>
                  <w:marRight w:val="0"/>
                  <w:marTop w:val="0"/>
                  <w:marBottom w:val="0"/>
                  <w:divBdr>
                    <w:top w:val="none" w:sz="0" w:space="0" w:color="auto"/>
                    <w:left w:val="none" w:sz="0" w:space="0" w:color="auto"/>
                    <w:bottom w:val="none" w:sz="0" w:space="0" w:color="auto"/>
                    <w:right w:val="none" w:sz="0" w:space="0" w:color="auto"/>
                  </w:divBdr>
                </w:div>
                <w:div w:id="1220435300">
                  <w:marLeft w:val="640"/>
                  <w:marRight w:val="0"/>
                  <w:marTop w:val="0"/>
                  <w:marBottom w:val="0"/>
                  <w:divBdr>
                    <w:top w:val="none" w:sz="0" w:space="0" w:color="auto"/>
                    <w:left w:val="none" w:sz="0" w:space="0" w:color="auto"/>
                    <w:bottom w:val="none" w:sz="0" w:space="0" w:color="auto"/>
                    <w:right w:val="none" w:sz="0" w:space="0" w:color="auto"/>
                  </w:divBdr>
                </w:div>
                <w:div w:id="1326661614">
                  <w:marLeft w:val="640"/>
                  <w:marRight w:val="0"/>
                  <w:marTop w:val="0"/>
                  <w:marBottom w:val="0"/>
                  <w:divBdr>
                    <w:top w:val="none" w:sz="0" w:space="0" w:color="auto"/>
                    <w:left w:val="none" w:sz="0" w:space="0" w:color="auto"/>
                    <w:bottom w:val="none" w:sz="0" w:space="0" w:color="auto"/>
                    <w:right w:val="none" w:sz="0" w:space="0" w:color="auto"/>
                  </w:divBdr>
                </w:div>
                <w:div w:id="1350763506">
                  <w:marLeft w:val="640"/>
                  <w:marRight w:val="0"/>
                  <w:marTop w:val="0"/>
                  <w:marBottom w:val="0"/>
                  <w:divBdr>
                    <w:top w:val="none" w:sz="0" w:space="0" w:color="auto"/>
                    <w:left w:val="none" w:sz="0" w:space="0" w:color="auto"/>
                    <w:bottom w:val="none" w:sz="0" w:space="0" w:color="auto"/>
                    <w:right w:val="none" w:sz="0" w:space="0" w:color="auto"/>
                  </w:divBdr>
                </w:div>
                <w:div w:id="1436897252">
                  <w:marLeft w:val="640"/>
                  <w:marRight w:val="0"/>
                  <w:marTop w:val="0"/>
                  <w:marBottom w:val="0"/>
                  <w:divBdr>
                    <w:top w:val="none" w:sz="0" w:space="0" w:color="auto"/>
                    <w:left w:val="none" w:sz="0" w:space="0" w:color="auto"/>
                    <w:bottom w:val="none" w:sz="0" w:space="0" w:color="auto"/>
                    <w:right w:val="none" w:sz="0" w:space="0" w:color="auto"/>
                  </w:divBdr>
                </w:div>
                <w:div w:id="1464885777">
                  <w:marLeft w:val="640"/>
                  <w:marRight w:val="0"/>
                  <w:marTop w:val="0"/>
                  <w:marBottom w:val="0"/>
                  <w:divBdr>
                    <w:top w:val="none" w:sz="0" w:space="0" w:color="auto"/>
                    <w:left w:val="none" w:sz="0" w:space="0" w:color="auto"/>
                    <w:bottom w:val="none" w:sz="0" w:space="0" w:color="auto"/>
                    <w:right w:val="none" w:sz="0" w:space="0" w:color="auto"/>
                  </w:divBdr>
                </w:div>
                <w:div w:id="1480882093">
                  <w:marLeft w:val="640"/>
                  <w:marRight w:val="0"/>
                  <w:marTop w:val="0"/>
                  <w:marBottom w:val="0"/>
                  <w:divBdr>
                    <w:top w:val="none" w:sz="0" w:space="0" w:color="auto"/>
                    <w:left w:val="none" w:sz="0" w:space="0" w:color="auto"/>
                    <w:bottom w:val="none" w:sz="0" w:space="0" w:color="auto"/>
                    <w:right w:val="none" w:sz="0" w:space="0" w:color="auto"/>
                  </w:divBdr>
                </w:div>
                <w:div w:id="1584753941">
                  <w:marLeft w:val="640"/>
                  <w:marRight w:val="0"/>
                  <w:marTop w:val="0"/>
                  <w:marBottom w:val="0"/>
                  <w:divBdr>
                    <w:top w:val="none" w:sz="0" w:space="0" w:color="auto"/>
                    <w:left w:val="none" w:sz="0" w:space="0" w:color="auto"/>
                    <w:bottom w:val="none" w:sz="0" w:space="0" w:color="auto"/>
                    <w:right w:val="none" w:sz="0" w:space="0" w:color="auto"/>
                  </w:divBdr>
                </w:div>
                <w:div w:id="1611475961">
                  <w:marLeft w:val="640"/>
                  <w:marRight w:val="0"/>
                  <w:marTop w:val="0"/>
                  <w:marBottom w:val="0"/>
                  <w:divBdr>
                    <w:top w:val="none" w:sz="0" w:space="0" w:color="auto"/>
                    <w:left w:val="none" w:sz="0" w:space="0" w:color="auto"/>
                    <w:bottom w:val="none" w:sz="0" w:space="0" w:color="auto"/>
                    <w:right w:val="none" w:sz="0" w:space="0" w:color="auto"/>
                  </w:divBdr>
                </w:div>
                <w:div w:id="1718316341">
                  <w:marLeft w:val="640"/>
                  <w:marRight w:val="0"/>
                  <w:marTop w:val="0"/>
                  <w:marBottom w:val="0"/>
                  <w:divBdr>
                    <w:top w:val="none" w:sz="0" w:space="0" w:color="auto"/>
                    <w:left w:val="none" w:sz="0" w:space="0" w:color="auto"/>
                    <w:bottom w:val="none" w:sz="0" w:space="0" w:color="auto"/>
                    <w:right w:val="none" w:sz="0" w:space="0" w:color="auto"/>
                  </w:divBdr>
                </w:div>
                <w:div w:id="1804734508">
                  <w:marLeft w:val="640"/>
                  <w:marRight w:val="0"/>
                  <w:marTop w:val="0"/>
                  <w:marBottom w:val="0"/>
                  <w:divBdr>
                    <w:top w:val="none" w:sz="0" w:space="0" w:color="auto"/>
                    <w:left w:val="none" w:sz="0" w:space="0" w:color="auto"/>
                    <w:bottom w:val="none" w:sz="0" w:space="0" w:color="auto"/>
                    <w:right w:val="none" w:sz="0" w:space="0" w:color="auto"/>
                  </w:divBdr>
                </w:div>
                <w:div w:id="1875195890">
                  <w:marLeft w:val="640"/>
                  <w:marRight w:val="0"/>
                  <w:marTop w:val="0"/>
                  <w:marBottom w:val="0"/>
                  <w:divBdr>
                    <w:top w:val="none" w:sz="0" w:space="0" w:color="auto"/>
                    <w:left w:val="none" w:sz="0" w:space="0" w:color="auto"/>
                    <w:bottom w:val="none" w:sz="0" w:space="0" w:color="auto"/>
                    <w:right w:val="none" w:sz="0" w:space="0" w:color="auto"/>
                  </w:divBdr>
                </w:div>
                <w:div w:id="1903371932">
                  <w:marLeft w:val="640"/>
                  <w:marRight w:val="0"/>
                  <w:marTop w:val="0"/>
                  <w:marBottom w:val="0"/>
                  <w:divBdr>
                    <w:top w:val="none" w:sz="0" w:space="0" w:color="auto"/>
                    <w:left w:val="none" w:sz="0" w:space="0" w:color="auto"/>
                    <w:bottom w:val="none" w:sz="0" w:space="0" w:color="auto"/>
                    <w:right w:val="none" w:sz="0" w:space="0" w:color="auto"/>
                  </w:divBdr>
                </w:div>
                <w:div w:id="1904095869">
                  <w:marLeft w:val="640"/>
                  <w:marRight w:val="0"/>
                  <w:marTop w:val="0"/>
                  <w:marBottom w:val="0"/>
                  <w:divBdr>
                    <w:top w:val="none" w:sz="0" w:space="0" w:color="auto"/>
                    <w:left w:val="none" w:sz="0" w:space="0" w:color="auto"/>
                    <w:bottom w:val="none" w:sz="0" w:space="0" w:color="auto"/>
                    <w:right w:val="none" w:sz="0" w:space="0" w:color="auto"/>
                  </w:divBdr>
                </w:div>
                <w:div w:id="1905018898">
                  <w:marLeft w:val="640"/>
                  <w:marRight w:val="0"/>
                  <w:marTop w:val="0"/>
                  <w:marBottom w:val="0"/>
                  <w:divBdr>
                    <w:top w:val="none" w:sz="0" w:space="0" w:color="auto"/>
                    <w:left w:val="none" w:sz="0" w:space="0" w:color="auto"/>
                    <w:bottom w:val="none" w:sz="0" w:space="0" w:color="auto"/>
                    <w:right w:val="none" w:sz="0" w:space="0" w:color="auto"/>
                  </w:divBdr>
                </w:div>
                <w:div w:id="1919055097">
                  <w:marLeft w:val="640"/>
                  <w:marRight w:val="0"/>
                  <w:marTop w:val="0"/>
                  <w:marBottom w:val="0"/>
                  <w:divBdr>
                    <w:top w:val="none" w:sz="0" w:space="0" w:color="auto"/>
                    <w:left w:val="none" w:sz="0" w:space="0" w:color="auto"/>
                    <w:bottom w:val="none" w:sz="0" w:space="0" w:color="auto"/>
                    <w:right w:val="none" w:sz="0" w:space="0" w:color="auto"/>
                  </w:divBdr>
                </w:div>
                <w:div w:id="1932932712">
                  <w:marLeft w:val="640"/>
                  <w:marRight w:val="0"/>
                  <w:marTop w:val="0"/>
                  <w:marBottom w:val="0"/>
                  <w:divBdr>
                    <w:top w:val="none" w:sz="0" w:space="0" w:color="auto"/>
                    <w:left w:val="none" w:sz="0" w:space="0" w:color="auto"/>
                    <w:bottom w:val="none" w:sz="0" w:space="0" w:color="auto"/>
                    <w:right w:val="none" w:sz="0" w:space="0" w:color="auto"/>
                  </w:divBdr>
                </w:div>
                <w:div w:id="2057581215">
                  <w:marLeft w:val="640"/>
                  <w:marRight w:val="0"/>
                  <w:marTop w:val="0"/>
                  <w:marBottom w:val="0"/>
                  <w:divBdr>
                    <w:top w:val="none" w:sz="0" w:space="0" w:color="auto"/>
                    <w:left w:val="none" w:sz="0" w:space="0" w:color="auto"/>
                    <w:bottom w:val="none" w:sz="0" w:space="0" w:color="auto"/>
                    <w:right w:val="none" w:sz="0" w:space="0" w:color="auto"/>
                  </w:divBdr>
                </w:div>
                <w:div w:id="2059158544">
                  <w:marLeft w:val="640"/>
                  <w:marRight w:val="0"/>
                  <w:marTop w:val="0"/>
                  <w:marBottom w:val="0"/>
                  <w:divBdr>
                    <w:top w:val="none" w:sz="0" w:space="0" w:color="auto"/>
                    <w:left w:val="none" w:sz="0" w:space="0" w:color="auto"/>
                    <w:bottom w:val="none" w:sz="0" w:space="0" w:color="auto"/>
                    <w:right w:val="none" w:sz="0" w:space="0" w:color="auto"/>
                  </w:divBdr>
                </w:div>
                <w:div w:id="2065449808">
                  <w:marLeft w:val="640"/>
                  <w:marRight w:val="0"/>
                  <w:marTop w:val="0"/>
                  <w:marBottom w:val="0"/>
                  <w:divBdr>
                    <w:top w:val="none" w:sz="0" w:space="0" w:color="auto"/>
                    <w:left w:val="none" w:sz="0" w:space="0" w:color="auto"/>
                    <w:bottom w:val="none" w:sz="0" w:space="0" w:color="auto"/>
                    <w:right w:val="none" w:sz="0" w:space="0" w:color="auto"/>
                  </w:divBdr>
                </w:div>
              </w:divsChild>
            </w:div>
            <w:div w:id="1715688113">
              <w:marLeft w:val="0"/>
              <w:marRight w:val="0"/>
              <w:marTop w:val="0"/>
              <w:marBottom w:val="0"/>
              <w:divBdr>
                <w:top w:val="none" w:sz="0" w:space="0" w:color="auto"/>
                <w:left w:val="none" w:sz="0" w:space="0" w:color="auto"/>
                <w:bottom w:val="none" w:sz="0" w:space="0" w:color="auto"/>
                <w:right w:val="none" w:sz="0" w:space="0" w:color="auto"/>
              </w:divBdr>
              <w:divsChild>
                <w:div w:id="45028966">
                  <w:marLeft w:val="640"/>
                  <w:marRight w:val="0"/>
                  <w:marTop w:val="0"/>
                  <w:marBottom w:val="0"/>
                  <w:divBdr>
                    <w:top w:val="none" w:sz="0" w:space="0" w:color="auto"/>
                    <w:left w:val="none" w:sz="0" w:space="0" w:color="auto"/>
                    <w:bottom w:val="none" w:sz="0" w:space="0" w:color="auto"/>
                    <w:right w:val="none" w:sz="0" w:space="0" w:color="auto"/>
                  </w:divBdr>
                </w:div>
                <w:div w:id="73823164">
                  <w:marLeft w:val="640"/>
                  <w:marRight w:val="0"/>
                  <w:marTop w:val="0"/>
                  <w:marBottom w:val="0"/>
                  <w:divBdr>
                    <w:top w:val="none" w:sz="0" w:space="0" w:color="auto"/>
                    <w:left w:val="none" w:sz="0" w:space="0" w:color="auto"/>
                    <w:bottom w:val="none" w:sz="0" w:space="0" w:color="auto"/>
                    <w:right w:val="none" w:sz="0" w:space="0" w:color="auto"/>
                  </w:divBdr>
                </w:div>
                <w:div w:id="86003003">
                  <w:marLeft w:val="640"/>
                  <w:marRight w:val="0"/>
                  <w:marTop w:val="0"/>
                  <w:marBottom w:val="0"/>
                  <w:divBdr>
                    <w:top w:val="none" w:sz="0" w:space="0" w:color="auto"/>
                    <w:left w:val="none" w:sz="0" w:space="0" w:color="auto"/>
                    <w:bottom w:val="none" w:sz="0" w:space="0" w:color="auto"/>
                    <w:right w:val="none" w:sz="0" w:space="0" w:color="auto"/>
                  </w:divBdr>
                </w:div>
                <w:div w:id="139419769">
                  <w:marLeft w:val="640"/>
                  <w:marRight w:val="0"/>
                  <w:marTop w:val="0"/>
                  <w:marBottom w:val="0"/>
                  <w:divBdr>
                    <w:top w:val="none" w:sz="0" w:space="0" w:color="auto"/>
                    <w:left w:val="none" w:sz="0" w:space="0" w:color="auto"/>
                    <w:bottom w:val="none" w:sz="0" w:space="0" w:color="auto"/>
                    <w:right w:val="none" w:sz="0" w:space="0" w:color="auto"/>
                  </w:divBdr>
                </w:div>
                <w:div w:id="193426545">
                  <w:marLeft w:val="640"/>
                  <w:marRight w:val="0"/>
                  <w:marTop w:val="0"/>
                  <w:marBottom w:val="0"/>
                  <w:divBdr>
                    <w:top w:val="none" w:sz="0" w:space="0" w:color="auto"/>
                    <w:left w:val="none" w:sz="0" w:space="0" w:color="auto"/>
                    <w:bottom w:val="none" w:sz="0" w:space="0" w:color="auto"/>
                    <w:right w:val="none" w:sz="0" w:space="0" w:color="auto"/>
                  </w:divBdr>
                </w:div>
                <w:div w:id="205289915">
                  <w:marLeft w:val="640"/>
                  <w:marRight w:val="0"/>
                  <w:marTop w:val="0"/>
                  <w:marBottom w:val="0"/>
                  <w:divBdr>
                    <w:top w:val="none" w:sz="0" w:space="0" w:color="auto"/>
                    <w:left w:val="none" w:sz="0" w:space="0" w:color="auto"/>
                    <w:bottom w:val="none" w:sz="0" w:space="0" w:color="auto"/>
                    <w:right w:val="none" w:sz="0" w:space="0" w:color="auto"/>
                  </w:divBdr>
                </w:div>
                <w:div w:id="253756450">
                  <w:marLeft w:val="640"/>
                  <w:marRight w:val="0"/>
                  <w:marTop w:val="0"/>
                  <w:marBottom w:val="0"/>
                  <w:divBdr>
                    <w:top w:val="none" w:sz="0" w:space="0" w:color="auto"/>
                    <w:left w:val="none" w:sz="0" w:space="0" w:color="auto"/>
                    <w:bottom w:val="none" w:sz="0" w:space="0" w:color="auto"/>
                    <w:right w:val="none" w:sz="0" w:space="0" w:color="auto"/>
                  </w:divBdr>
                </w:div>
                <w:div w:id="298002185">
                  <w:marLeft w:val="640"/>
                  <w:marRight w:val="0"/>
                  <w:marTop w:val="0"/>
                  <w:marBottom w:val="0"/>
                  <w:divBdr>
                    <w:top w:val="none" w:sz="0" w:space="0" w:color="auto"/>
                    <w:left w:val="none" w:sz="0" w:space="0" w:color="auto"/>
                    <w:bottom w:val="none" w:sz="0" w:space="0" w:color="auto"/>
                    <w:right w:val="none" w:sz="0" w:space="0" w:color="auto"/>
                  </w:divBdr>
                </w:div>
                <w:div w:id="370764406">
                  <w:marLeft w:val="640"/>
                  <w:marRight w:val="0"/>
                  <w:marTop w:val="0"/>
                  <w:marBottom w:val="0"/>
                  <w:divBdr>
                    <w:top w:val="none" w:sz="0" w:space="0" w:color="auto"/>
                    <w:left w:val="none" w:sz="0" w:space="0" w:color="auto"/>
                    <w:bottom w:val="none" w:sz="0" w:space="0" w:color="auto"/>
                    <w:right w:val="none" w:sz="0" w:space="0" w:color="auto"/>
                  </w:divBdr>
                </w:div>
                <w:div w:id="422841435">
                  <w:marLeft w:val="640"/>
                  <w:marRight w:val="0"/>
                  <w:marTop w:val="0"/>
                  <w:marBottom w:val="0"/>
                  <w:divBdr>
                    <w:top w:val="none" w:sz="0" w:space="0" w:color="auto"/>
                    <w:left w:val="none" w:sz="0" w:space="0" w:color="auto"/>
                    <w:bottom w:val="none" w:sz="0" w:space="0" w:color="auto"/>
                    <w:right w:val="none" w:sz="0" w:space="0" w:color="auto"/>
                  </w:divBdr>
                </w:div>
                <w:div w:id="430970944">
                  <w:marLeft w:val="640"/>
                  <w:marRight w:val="0"/>
                  <w:marTop w:val="0"/>
                  <w:marBottom w:val="0"/>
                  <w:divBdr>
                    <w:top w:val="none" w:sz="0" w:space="0" w:color="auto"/>
                    <w:left w:val="none" w:sz="0" w:space="0" w:color="auto"/>
                    <w:bottom w:val="none" w:sz="0" w:space="0" w:color="auto"/>
                    <w:right w:val="none" w:sz="0" w:space="0" w:color="auto"/>
                  </w:divBdr>
                </w:div>
                <w:div w:id="466045924">
                  <w:marLeft w:val="640"/>
                  <w:marRight w:val="0"/>
                  <w:marTop w:val="0"/>
                  <w:marBottom w:val="0"/>
                  <w:divBdr>
                    <w:top w:val="none" w:sz="0" w:space="0" w:color="auto"/>
                    <w:left w:val="none" w:sz="0" w:space="0" w:color="auto"/>
                    <w:bottom w:val="none" w:sz="0" w:space="0" w:color="auto"/>
                    <w:right w:val="none" w:sz="0" w:space="0" w:color="auto"/>
                  </w:divBdr>
                </w:div>
                <w:div w:id="489903732">
                  <w:marLeft w:val="640"/>
                  <w:marRight w:val="0"/>
                  <w:marTop w:val="0"/>
                  <w:marBottom w:val="0"/>
                  <w:divBdr>
                    <w:top w:val="none" w:sz="0" w:space="0" w:color="auto"/>
                    <w:left w:val="none" w:sz="0" w:space="0" w:color="auto"/>
                    <w:bottom w:val="none" w:sz="0" w:space="0" w:color="auto"/>
                    <w:right w:val="none" w:sz="0" w:space="0" w:color="auto"/>
                  </w:divBdr>
                </w:div>
                <w:div w:id="492452601">
                  <w:marLeft w:val="640"/>
                  <w:marRight w:val="0"/>
                  <w:marTop w:val="0"/>
                  <w:marBottom w:val="0"/>
                  <w:divBdr>
                    <w:top w:val="none" w:sz="0" w:space="0" w:color="auto"/>
                    <w:left w:val="none" w:sz="0" w:space="0" w:color="auto"/>
                    <w:bottom w:val="none" w:sz="0" w:space="0" w:color="auto"/>
                    <w:right w:val="none" w:sz="0" w:space="0" w:color="auto"/>
                  </w:divBdr>
                </w:div>
                <w:div w:id="517694623">
                  <w:marLeft w:val="640"/>
                  <w:marRight w:val="0"/>
                  <w:marTop w:val="0"/>
                  <w:marBottom w:val="0"/>
                  <w:divBdr>
                    <w:top w:val="none" w:sz="0" w:space="0" w:color="auto"/>
                    <w:left w:val="none" w:sz="0" w:space="0" w:color="auto"/>
                    <w:bottom w:val="none" w:sz="0" w:space="0" w:color="auto"/>
                    <w:right w:val="none" w:sz="0" w:space="0" w:color="auto"/>
                  </w:divBdr>
                </w:div>
                <w:div w:id="577135870">
                  <w:marLeft w:val="640"/>
                  <w:marRight w:val="0"/>
                  <w:marTop w:val="0"/>
                  <w:marBottom w:val="0"/>
                  <w:divBdr>
                    <w:top w:val="none" w:sz="0" w:space="0" w:color="auto"/>
                    <w:left w:val="none" w:sz="0" w:space="0" w:color="auto"/>
                    <w:bottom w:val="none" w:sz="0" w:space="0" w:color="auto"/>
                    <w:right w:val="none" w:sz="0" w:space="0" w:color="auto"/>
                  </w:divBdr>
                </w:div>
                <w:div w:id="695741785">
                  <w:marLeft w:val="640"/>
                  <w:marRight w:val="0"/>
                  <w:marTop w:val="0"/>
                  <w:marBottom w:val="0"/>
                  <w:divBdr>
                    <w:top w:val="none" w:sz="0" w:space="0" w:color="auto"/>
                    <w:left w:val="none" w:sz="0" w:space="0" w:color="auto"/>
                    <w:bottom w:val="none" w:sz="0" w:space="0" w:color="auto"/>
                    <w:right w:val="none" w:sz="0" w:space="0" w:color="auto"/>
                  </w:divBdr>
                </w:div>
                <w:div w:id="710419756">
                  <w:marLeft w:val="640"/>
                  <w:marRight w:val="0"/>
                  <w:marTop w:val="0"/>
                  <w:marBottom w:val="0"/>
                  <w:divBdr>
                    <w:top w:val="none" w:sz="0" w:space="0" w:color="auto"/>
                    <w:left w:val="none" w:sz="0" w:space="0" w:color="auto"/>
                    <w:bottom w:val="none" w:sz="0" w:space="0" w:color="auto"/>
                    <w:right w:val="none" w:sz="0" w:space="0" w:color="auto"/>
                  </w:divBdr>
                </w:div>
                <w:div w:id="741635273">
                  <w:marLeft w:val="640"/>
                  <w:marRight w:val="0"/>
                  <w:marTop w:val="0"/>
                  <w:marBottom w:val="0"/>
                  <w:divBdr>
                    <w:top w:val="none" w:sz="0" w:space="0" w:color="auto"/>
                    <w:left w:val="none" w:sz="0" w:space="0" w:color="auto"/>
                    <w:bottom w:val="none" w:sz="0" w:space="0" w:color="auto"/>
                    <w:right w:val="none" w:sz="0" w:space="0" w:color="auto"/>
                  </w:divBdr>
                </w:div>
                <w:div w:id="790199964">
                  <w:marLeft w:val="640"/>
                  <w:marRight w:val="0"/>
                  <w:marTop w:val="0"/>
                  <w:marBottom w:val="0"/>
                  <w:divBdr>
                    <w:top w:val="none" w:sz="0" w:space="0" w:color="auto"/>
                    <w:left w:val="none" w:sz="0" w:space="0" w:color="auto"/>
                    <w:bottom w:val="none" w:sz="0" w:space="0" w:color="auto"/>
                    <w:right w:val="none" w:sz="0" w:space="0" w:color="auto"/>
                  </w:divBdr>
                </w:div>
                <w:div w:id="850725605">
                  <w:marLeft w:val="640"/>
                  <w:marRight w:val="0"/>
                  <w:marTop w:val="0"/>
                  <w:marBottom w:val="0"/>
                  <w:divBdr>
                    <w:top w:val="none" w:sz="0" w:space="0" w:color="auto"/>
                    <w:left w:val="none" w:sz="0" w:space="0" w:color="auto"/>
                    <w:bottom w:val="none" w:sz="0" w:space="0" w:color="auto"/>
                    <w:right w:val="none" w:sz="0" w:space="0" w:color="auto"/>
                  </w:divBdr>
                </w:div>
                <w:div w:id="884487686">
                  <w:marLeft w:val="640"/>
                  <w:marRight w:val="0"/>
                  <w:marTop w:val="0"/>
                  <w:marBottom w:val="0"/>
                  <w:divBdr>
                    <w:top w:val="none" w:sz="0" w:space="0" w:color="auto"/>
                    <w:left w:val="none" w:sz="0" w:space="0" w:color="auto"/>
                    <w:bottom w:val="none" w:sz="0" w:space="0" w:color="auto"/>
                    <w:right w:val="none" w:sz="0" w:space="0" w:color="auto"/>
                  </w:divBdr>
                </w:div>
                <w:div w:id="920522852">
                  <w:marLeft w:val="640"/>
                  <w:marRight w:val="0"/>
                  <w:marTop w:val="0"/>
                  <w:marBottom w:val="0"/>
                  <w:divBdr>
                    <w:top w:val="none" w:sz="0" w:space="0" w:color="auto"/>
                    <w:left w:val="none" w:sz="0" w:space="0" w:color="auto"/>
                    <w:bottom w:val="none" w:sz="0" w:space="0" w:color="auto"/>
                    <w:right w:val="none" w:sz="0" w:space="0" w:color="auto"/>
                  </w:divBdr>
                </w:div>
                <w:div w:id="987242199">
                  <w:marLeft w:val="640"/>
                  <w:marRight w:val="0"/>
                  <w:marTop w:val="0"/>
                  <w:marBottom w:val="0"/>
                  <w:divBdr>
                    <w:top w:val="none" w:sz="0" w:space="0" w:color="auto"/>
                    <w:left w:val="none" w:sz="0" w:space="0" w:color="auto"/>
                    <w:bottom w:val="none" w:sz="0" w:space="0" w:color="auto"/>
                    <w:right w:val="none" w:sz="0" w:space="0" w:color="auto"/>
                  </w:divBdr>
                </w:div>
                <w:div w:id="1138717833">
                  <w:marLeft w:val="640"/>
                  <w:marRight w:val="0"/>
                  <w:marTop w:val="0"/>
                  <w:marBottom w:val="0"/>
                  <w:divBdr>
                    <w:top w:val="none" w:sz="0" w:space="0" w:color="auto"/>
                    <w:left w:val="none" w:sz="0" w:space="0" w:color="auto"/>
                    <w:bottom w:val="none" w:sz="0" w:space="0" w:color="auto"/>
                    <w:right w:val="none" w:sz="0" w:space="0" w:color="auto"/>
                  </w:divBdr>
                </w:div>
                <w:div w:id="1201092923">
                  <w:marLeft w:val="640"/>
                  <w:marRight w:val="0"/>
                  <w:marTop w:val="0"/>
                  <w:marBottom w:val="0"/>
                  <w:divBdr>
                    <w:top w:val="none" w:sz="0" w:space="0" w:color="auto"/>
                    <w:left w:val="none" w:sz="0" w:space="0" w:color="auto"/>
                    <w:bottom w:val="none" w:sz="0" w:space="0" w:color="auto"/>
                    <w:right w:val="none" w:sz="0" w:space="0" w:color="auto"/>
                  </w:divBdr>
                </w:div>
                <w:div w:id="1232929133">
                  <w:marLeft w:val="640"/>
                  <w:marRight w:val="0"/>
                  <w:marTop w:val="0"/>
                  <w:marBottom w:val="0"/>
                  <w:divBdr>
                    <w:top w:val="none" w:sz="0" w:space="0" w:color="auto"/>
                    <w:left w:val="none" w:sz="0" w:space="0" w:color="auto"/>
                    <w:bottom w:val="none" w:sz="0" w:space="0" w:color="auto"/>
                    <w:right w:val="none" w:sz="0" w:space="0" w:color="auto"/>
                  </w:divBdr>
                </w:div>
                <w:div w:id="1263800062">
                  <w:marLeft w:val="640"/>
                  <w:marRight w:val="0"/>
                  <w:marTop w:val="0"/>
                  <w:marBottom w:val="0"/>
                  <w:divBdr>
                    <w:top w:val="none" w:sz="0" w:space="0" w:color="auto"/>
                    <w:left w:val="none" w:sz="0" w:space="0" w:color="auto"/>
                    <w:bottom w:val="none" w:sz="0" w:space="0" w:color="auto"/>
                    <w:right w:val="none" w:sz="0" w:space="0" w:color="auto"/>
                  </w:divBdr>
                </w:div>
                <w:div w:id="1287736555">
                  <w:marLeft w:val="640"/>
                  <w:marRight w:val="0"/>
                  <w:marTop w:val="0"/>
                  <w:marBottom w:val="0"/>
                  <w:divBdr>
                    <w:top w:val="none" w:sz="0" w:space="0" w:color="auto"/>
                    <w:left w:val="none" w:sz="0" w:space="0" w:color="auto"/>
                    <w:bottom w:val="none" w:sz="0" w:space="0" w:color="auto"/>
                    <w:right w:val="none" w:sz="0" w:space="0" w:color="auto"/>
                  </w:divBdr>
                </w:div>
                <w:div w:id="1310674434">
                  <w:marLeft w:val="640"/>
                  <w:marRight w:val="0"/>
                  <w:marTop w:val="0"/>
                  <w:marBottom w:val="0"/>
                  <w:divBdr>
                    <w:top w:val="none" w:sz="0" w:space="0" w:color="auto"/>
                    <w:left w:val="none" w:sz="0" w:space="0" w:color="auto"/>
                    <w:bottom w:val="none" w:sz="0" w:space="0" w:color="auto"/>
                    <w:right w:val="none" w:sz="0" w:space="0" w:color="auto"/>
                  </w:divBdr>
                </w:div>
                <w:div w:id="1381129400">
                  <w:marLeft w:val="640"/>
                  <w:marRight w:val="0"/>
                  <w:marTop w:val="0"/>
                  <w:marBottom w:val="0"/>
                  <w:divBdr>
                    <w:top w:val="none" w:sz="0" w:space="0" w:color="auto"/>
                    <w:left w:val="none" w:sz="0" w:space="0" w:color="auto"/>
                    <w:bottom w:val="none" w:sz="0" w:space="0" w:color="auto"/>
                    <w:right w:val="none" w:sz="0" w:space="0" w:color="auto"/>
                  </w:divBdr>
                </w:div>
                <w:div w:id="1405445568">
                  <w:marLeft w:val="640"/>
                  <w:marRight w:val="0"/>
                  <w:marTop w:val="0"/>
                  <w:marBottom w:val="0"/>
                  <w:divBdr>
                    <w:top w:val="none" w:sz="0" w:space="0" w:color="auto"/>
                    <w:left w:val="none" w:sz="0" w:space="0" w:color="auto"/>
                    <w:bottom w:val="none" w:sz="0" w:space="0" w:color="auto"/>
                    <w:right w:val="none" w:sz="0" w:space="0" w:color="auto"/>
                  </w:divBdr>
                </w:div>
                <w:div w:id="1425766350">
                  <w:marLeft w:val="640"/>
                  <w:marRight w:val="0"/>
                  <w:marTop w:val="0"/>
                  <w:marBottom w:val="0"/>
                  <w:divBdr>
                    <w:top w:val="none" w:sz="0" w:space="0" w:color="auto"/>
                    <w:left w:val="none" w:sz="0" w:space="0" w:color="auto"/>
                    <w:bottom w:val="none" w:sz="0" w:space="0" w:color="auto"/>
                    <w:right w:val="none" w:sz="0" w:space="0" w:color="auto"/>
                  </w:divBdr>
                </w:div>
                <w:div w:id="1454665668">
                  <w:marLeft w:val="640"/>
                  <w:marRight w:val="0"/>
                  <w:marTop w:val="0"/>
                  <w:marBottom w:val="0"/>
                  <w:divBdr>
                    <w:top w:val="none" w:sz="0" w:space="0" w:color="auto"/>
                    <w:left w:val="none" w:sz="0" w:space="0" w:color="auto"/>
                    <w:bottom w:val="none" w:sz="0" w:space="0" w:color="auto"/>
                    <w:right w:val="none" w:sz="0" w:space="0" w:color="auto"/>
                  </w:divBdr>
                </w:div>
                <w:div w:id="1472402227">
                  <w:marLeft w:val="640"/>
                  <w:marRight w:val="0"/>
                  <w:marTop w:val="0"/>
                  <w:marBottom w:val="0"/>
                  <w:divBdr>
                    <w:top w:val="none" w:sz="0" w:space="0" w:color="auto"/>
                    <w:left w:val="none" w:sz="0" w:space="0" w:color="auto"/>
                    <w:bottom w:val="none" w:sz="0" w:space="0" w:color="auto"/>
                    <w:right w:val="none" w:sz="0" w:space="0" w:color="auto"/>
                  </w:divBdr>
                </w:div>
                <w:div w:id="1500653520">
                  <w:marLeft w:val="640"/>
                  <w:marRight w:val="0"/>
                  <w:marTop w:val="0"/>
                  <w:marBottom w:val="0"/>
                  <w:divBdr>
                    <w:top w:val="none" w:sz="0" w:space="0" w:color="auto"/>
                    <w:left w:val="none" w:sz="0" w:space="0" w:color="auto"/>
                    <w:bottom w:val="none" w:sz="0" w:space="0" w:color="auto"/>
                    <w:right w:val="none" w:sz="0" w:space="0" w:color="auto"/>
                  </w:divBdr>
                </w:div>
                <w:div w:id="1539781935">
                  <w:marLeft w:val="640"/>
                  <w:marRight w:val="0"/>
                  <w:marTop w:val="0"/>
                  <w:marBottom w:val="0"/>
                  <w:divBdr>
                    <w:top w:val="none" w:sz="0" w:space="0" w:color="auto"/>
                    <w:left w:val="none" w:sz="0" w:space="0" w:color="auto"/>
                    <w:bottom w:val="none" w:sz="0" w:space="0" w:color="auto"/>
                    <w:right w:val="none" w:sz="0" w:space="0" w:color="auto"/>
                  </w:divBdr>
                </w:div>
                <w:div w:id="1603369483">
                  <w:marLeft w:val="640"/>
                  <w:marRight w:val="0"/>
                  <w:marTop w:val="0"/>
                  <w:marBottom w:val="0"/>
                  <w:divBdr>
                    <w:top w:val="none" w:sz="0" w:space="0" w:color="auto"/>
                    <w:left w:val="none" w:sz="0" w:space="0" w:color="auto"/>
                    <w:bottom w:val="none" w:sz="0" w:space="0" w:color="auto"/>
                    <w:right w:val="none" w:sz="0" w:space="0" w:color="auto"/>
                  </w:divBdr>
                </w:div>
                <w:div w:id="1683894537">
                  <w:marLeft w:val="640"/>
                  <w:marRight w:val="0"/>
                  <w:marTop w:val="0"/>
                  <w:marBottom w:val="0"/>
                  <w:divBdr>
                    <w:top w:val="none" w:sz="0" w:space="0" w:color="auto"/>
                    <w:left w:val="none" w:sz="0" w:space="0" w:color="auto"/>
                    <w:bottom w:val="none" w:sz="0" w:space="0" w:color="auto"/>
                    <w:right w:val="none" w:sz="0" w:space="0" w:color="auto"/>
                  </w:divBdr>
                </w:div>
                <w:div w:id="1750812484">
                  <w:marLeft w:val="640"/>
                  <w:marRight w:val="0"/>
                  <w:marTop w:val="0"/>
                  <w:marBottom w:val="0"/>
                  <w:divBdr>
                    <w:top w:val="none" w:sz="0" w:space="0" w:color="auto"/>
                    <w:left w:val="none" w:sz="0" w:space="0" w:color="auto"/>
                    <w:bottom w:val="none" w:sz="0" w:space="0" w:color="auto"/>
                    <w:right w:val="none" w:sz="0" w:space="0" w:color="auto"/>
                  </w:divBdr>
                </w:div>
                <w:div w:id="1884978072">
                  <w:marLeft w:val="640"/>
                  <w:marRight w:val="0"/>
                  <w:marTop w:val="0"/>
                  <w:marBottom w:val="0"/>
                  <w:divBdr>
                    <w:top w:val="none" w:sz="0" w:space="0" w:color="auto"/>
                    <w:left w:val="none" w:sz="0" w:space="0" w:color="auto"/>
                    <w:bottom w:val="none" w:sz="0" w:space="0" w:color="auto"/>
                    <w:right w:val="none" w:sz="0" w:space="0" w:color="auto"/>
                  </w:divBdr>
                </w:div>
                <w:div w:id="2068919649">
                  <w:marLeft w:val="640"/>
                  <w:marRight w:val="0"/>
                  <w:marTop w:val="0"/>
                  <w:marBottom w:val="0"/>
                  <w:divBdr>
                    <w:top w:val="none" w:sz="0" w:space="0" w:color="auto"/>
                    <w:left w:val="none" w:sz="0" w:space="0" w:color="auto"/>
                    <w:bottom w:val="none" w:sz="0" w:space="0" w:color="auto"/>
                    <w:right w:val="none" w:sz="0" w:space="0" w:color="auto"/>
                  </w:divBdr>
                </w:div>
              </w:divsChild>
            </w:div>
            <w:div w:id="1732923519">
              <w:marLeft w:val="0"/>
              <w:marRight w:val="0"/>
              <w:marTop w:val="0"/>
              <w:marBottom w:val="0"/>
              <w:divBdr>
                <w:top w:val="none" w:sz="0" w:space="0" w:color="auto"/>
                <w:left w:val="none" w:sz="0" w:space="0" w:color="auto"/>
                <w:bottom w:val="none" w:sz="0" w:space="0" w:color="auto"/>
                <w:right w:val="none" w:sz="0" w:space="0" w:color="auto"/>
              </w:divBdr>
              <w:divsChild>
                <w:div w:id="123237455">
                  <w:marLeft w:val="640"/>
                  <w:marRight w:val="0"/>
                  <w:marTop w:val="0"/>
                  <w:marBottom w:val="0"/>
                  <w:divBdr>
                    <w:top w:val="none" w:sz="0" w:space="0" w:color="auto"/>
                    <w:left w:val="none" w:sz="0" w:space="0" w:color="auto"/>
                    <w:bottom w:val="none" w:sz="0" w:space="0" w:color="auto"/>
                    <w:right w:val="none" w:sz="0" w:space="0" w:color="auto"/>
                  </w:divBdr>
                </w:div>
                <w:div w:id="123893807">
                  <w:marLeft w:val="640"/>
                  <w:marRight w:val="0"/>
                  <w:marTop w:val="0"/>
                  <w:marBottom w:val="0"/>
                  <w:divBdr>
                    <w:top w:val="none" w:sz="0" w:space="0" w:color="auto"/>
                    <w:left w:val="none" w:sz="0" w:space="0" w:color="auto"/>
                    <w:bottom w:val="none" w:sz="0" w:space="0" w:color="auto"/>
                    <w:right w:val="none" w:sz="0" w:space="0" w:color="auto"/>
                  </w:divBdr>
                </w:div>
                <w:div w:id="131338951">
                  <w:marLeft w:val="640"/>
                  <w:marRight w:val="0"/>
                  <w:marTop w:val="0"/>
                  <w:marBottom w:val="0"/>
                  <w:divBdr>
                    <w:top w:val="none" w:sz="0" w:space="0" w:color="auto"/>
                    <w:left w:val="none" w:sz="0" w:space="0" w:color="auto"/>
                    <w:bottom w:val="none" w:sz="0" w:space="0" w:color="auto"/>
                    <w:right w:val="none" w:sz="0" w:space="0" w:color="auto"/>
                  </w:divBdr>
                </w:div>
                <w:div w:id="224340791">
                  <w:marLeft w:val="640"/>
                  <w:marRight w:val="0"/>
                  <w:marTop w:val="0"/>
                  <w:marBottom w:val="0"/>
                  <w:divBdr>
                    <w:top w:val="none" w:sz="0" w:space="0" w:color="auto"/>
                    <w:left w:val="none" w:sz="0" w:space="0" w:color="auto"/>
                    <w:bottom w:val="none" w:sz="0" w:space="0" w:color="auto"/>
                    <w:right w:val="none" w:sz="0" w:space="0" w:color="auto"/>
                  </w:divBdr>
                </w:div>
                <w:div w:id="265120609">
                  <w:marLeft w:val="640"/>
                  <w:marRight w:val="0"/>
                  <w:marTop w:val="0"/>
                  <w:marBottom w:val="0"/>
                  <w:divBdr>
                    <w:top w:val="none" w:sz="0" w:space="0" w:color="auto"/>
                    <w:left w:val="none" w:sz="0" w:space="0" w:color="auto"/>
                    <w:bottom w:val="none" w:sz="0" w:space="0" w:color="auto"/>
                    <w:right w:val="none" w:sz="0" w:space="0" w:color="auto"/>
                  </w:divBdr>
                </w:div>
                <w:div w:id="282421451">
                  <w:marLeft w:val="640"/>
                  <w:marRight w:val="0"/>
                  <w:marTop w:val="0"/>
                  <w:marBottom w:val="0"/>
                  <w:divBdr>
                    <w:top w:val="none" w:sz="0" w:space="0" w:color="auto"/>
                    <w:left w:val="none" w:sz="0" w:space="0" w:color="auto"/>
                    <w:bottom w:val="none" w:sz="0" w:space="0" w:color="auto"/>
                    <w:right w:val="none" w:sz="0" w:space="0" w:color="auto"/>
                  </w:divBdr>
                </w:div>
                <w:div w:id="311646235">
                  <w:marLeft w:val="640"/>
                  <w:marRight w:val="0"/>
                  <w:marTop w:val="0"/>
                  <w:marBottom w:val="0"/>
                  <w:divBdr>
                    <w:top w:val="none" w:sz="0" w:space="0" w:color="auto"/>
                    <w:left w:val="none" w:sz="0" w:space="0" w:color="auto"/>
                    <w:bottom w:val="none" w:sz="0" w:space="0" w:color="auto"/>
                    <w:right w:val="none" w:sz="0" w:space="0" w:color="auto"/>
                  </w:divBdr>
                </w:div>
                <w:div w:id="471093525">
                  <w:marLeft w:val="640"/>
                  <w:marRight w:val="0"/>
                  <w:marTop w:val="0"/>
                  <w:marBottom w:val="0"/>
                  <w:divBdr>
                    <w:top w:val="none" w:sz="0" w:space="0" w:color="auto"/>
                    <w:left w:val="none" w:sz="0" w:space="0" w:color="auto"/>
                    <w:bottom w:val="none" w:sz="0" w:space="0" w:color="auto"/>
                    <w:right w:val="none" w:sz="0" w:space="0" w:color="auto"/>
                  </w:divBdr>
                </w:div>
                <w:div w:id="544828996">
                  <w:marLeft w:val="640"/>
                  <w:marRight w:val="0"/>
                  <w:marTop w:val="0"/>
                  <w:marBottom w:val="0"/>
                  <w:divBdr>
                    <w:top w:val="none" w:sz="0" w:space="0" w:color="auto"/>
                    <w:left w:val="none" w:sz="0" w:space="0" w:color="auto"/>
                    <w:bottom w:val="none" w:sz="0" w:space="0" w:color="auto"/>
                    <w:right w:val="none" w:sz="0" w:space="0" w:color="auto"/>
                  </w:divBdr>
                </w:div>
                <w:div w:id="633759117">
                  <w:marLeft w:val="640"/>
                  <w:marRight w:val="0"/>
                  <w:marTop w:val="0"/>
                  <w:marBottom w:val="0"/>
                  <w:divBdr>
                    <w:top w:val="none" w:sz="0" w:space="0" w:color="auto"/>
                    <w:left w:val="none" w:sz="0" w:space="0" w:color="auto"/>
                    <w:bottom w:val="none" w:sz="0" w:space="0" w:color="auto"/>
                    <w:right w:val="none" w:sz="0" w:space="0" w:color="auto"/>
                  </w:divBdr>
                </w:div>
                <w:div w:id="651907337">
                  <w:marLeft w:val="640"/>
                  <w:marRight w:val="0"/>
                  <w:marTop w:val="0"/>
                  <w:marBottom w:val="0"/>
                  <w:divBdr>
                    <w:top w:val="none" w:sz="0" w:space="0" w:color="auto"/>
                    <w:left w:val="none" w:sz="0" w:space="0" w:color="auto"/>
                    <w:bottom w:val="none" w:sz="0" w:space="0" w:color="auto"/>
                    <w:right w:val="none" w:sz="0" w:space="0" w:color="auto"/>
                  </w:divBdr>
                </w:div>
                <w:div w:id="683822905">
                  <w:marLeft w:val="640"/>
                  <w:marRight w:val="0"/>
                  <w:marTop w:val="0"/>
                  <w:marBottom w:val="0"/>
                  <w:divBdr>
                    <w:top w:val="none" w:sz="0" w:space="0" w:color="auto"/>
                    <w:left w:val="none" w:sz="0" w:space="0" w:color="auto"/>
                    <w:bottom w:val="none" w:sz="0" w:space="0" w:color="auto"/>
                    <w:right w:val="none" w:sz="0" w:space="0" w:color="auto"/>
                  </w:divBdr>
                </w:div>
                <w:div w:id="793210017">
                  <w:marLeft w:val="640"/>
                  <w:marRight w:val="0"/>
                  <w:marTop w:val="0"/>
                  <w:marBottom w:val="0"/>
                  <w:divBdr>
                    <w:top w:val="none" w:sz="0" w:space="0" w:color="auto"/>
                    <w:left w:val="none" w:sz="0" w:space="0" w:color="auto"/>
                    <w:bottom w:val="none" w:sz="0" w:space="0" w:color="auto"/>
                    <w:right w:val="none" w:sz="0" w:space="0" w:color="auto"/>
                  </w:divBdr>
                </w:div>
                <w:div w:id="801844203">
                  <w:marLeft w:val="640"/>
                  <w:marRight w:val="0"/>
                  <w:marTop w:val="0"/>
                  <w:marBottom w:val="0"/>
                  <w:divBdr>
                    <w:top w:val="none" w:sz="0" w:space="0" w:color="auto"/>
                    <w:left w:val="none" w:sz="0" w:space="0" w:color="auto"/>
                    <w:bottom w:val="none" w:sz="0" w:space="0" w:color="auto"/>
                    <w:right w:val="none" w:sz="0" w:space="0" w:color="auto"/>
                  </w:divBdr>
                </w:div>
                <w:div w:id="815800274">
                  <w:marLeft w:val="640"/>
                  <w:marRight w:val="0"/>
                  <w:marTop w:val="0"/>
                  <w:marBottom w:val="0"/>
                  <w:divBdr>
                    <w:top w:val="none" w:sz="0" w:space="0" w:color="auto"/>
                    <w:left w:val="none" w:sz="0" w:space="0" w:color="auto"/>
                    <w:bottom w:val="none" w:sz="0" w:space="0" w:color="auto"/>
                    <w:right w:val="none" w:sz="0" w:space="0" w:color="auto"/>
                  </w:divBdr>
                </w:div>
                <w:div w:id="818812324">
                  <w:marLeft w:val="640"/>
                  <w:marRight w:val="0"/>
                  <w:marTop w:val="0"/>
                  <w:marBottom w:val="0"/>
                  <w:divBdr>
                    <w:top w:val="none" w:sz="0" w:space="0" w:color="auto"/>
                    <w:left w:val="none" w:sz="0" w:space="0" w:color="auto"/>
                    <w:bottom w:val="none" w:sz="0" w:space="0" w:color="auto"/>
                    <w:right w:val="none" w:sz="0" w:space="0" w:color="auto"/>
                  </w:divBdr>
                </w:div>
                <w:div w:id="886794367">
                  <w:marLeft w:val="640"/>
                  <w:marRight w:val="0"/>
                  <w:marTop w:val="0"/>
                  <w:marBottom w:val="0"/>
                  <w:divBdr>
                    <w:top w:val="none" w:sz="0" w:space="0" w:color="auto"/>
                    <w:left w:val="none" w:sz="0" w:space="0" w:color="auto"/>
                    <w:bottom w:val="none" w:sz="0" w:space="0" w:color="auto"/>
                    <w:right w:val="none" w:sz="0" w:space="0" w:color="auto"/>
                  </w:divBdr>
                </w:div>
                <w:div w:id="893858258">
                  <w:marLeft w:val="640"/>
                  <w:marRight w:val="0"/>
                  <w:marTop w:val="0"/>
                  <w:marBottom w:val="0"/>
                  <w:divBdr>
                    <w:top w:val="none" w:sz="0" w:space="0" w:color="auto"/>
                    <w:left w:val="none" w:sz="0" w:space="0" w:color="auto"/>
                    <w:bottom w:val="none" w:sz="0" w:space="0" w:color="auto"/>
                    <w:right w:val="none" w:sz="0" w:space="0" w:color="auto"/>
                  </w:divBdr>
                </w:div>
                <w:div w:id="1020351794">
                  <w:marLeft w:val="640"/>
                  <w:marRight w:val="0"/>
                  <w:marTop w:val="0"/>
                  <w:marBottom w:val="0"/>
                  <w:divBdr>
                    <w:top w:val="none" w:sz="0" w:space="0" w:color="auto"/>
                    <w:left w:val="none" w:sz="0" w:space="0" w:color="auto"/>
                    <w:bottom w:val="none" w:sz="0" w:space="0" w:color="auto"/>
                    <w:right w:val="none" w:sz="0" w:space="0" w:color="auto"/>
                  </w:divBdr>
                </w:div>
                <w:div w:id="1142624975">
                  <w:marLeft w:val="640"/>
                  <w:marRight w:val="0"/>
                  <w:marTop w:val="0"/>
                  <w:marBottom w:val="0"/>
                  <w:divBdr>
                    <w:top w:val="none" w:sz="0" w:space="0" w:color="auto"/>
                    <w:left w:val="none" w:sz="0" w:space="0" w:color="auto"/>
                    <w:bottom w:val="none" w:sz="0" w:space="0" w:color="auto"/>
                    <w:right w:val="none" w:sz="0" w:space="0" w:color="auto"/>
                  </w:divBdr>
                </w:div>
                <w:div w:id="1146168480">
                  <w:marLeft w:val="640"/>
                  <w:marRight w:val="0"/>
                  <w:marTop w:val="0"/>
                  <w:marBottom w:val="0"/>
                  <w:divBdr>
                    <w:top w:val="none" w:sz="0" w:space="0" w:color="auto"/>
                    <w:left w:val="none" w:sz="0" w:space="0" w:color="auto"/>
                    <w:bottom w:val="none" w:sz="0" w:space="0" w:color="auto"/>
                    <w:right w:val="none" w:sz="0" w:space="0" w:color="auto"/>
                  </w:divBdr>
                </w:div>
                <w:div w:id="1225720424">
                  <w:marLeft w:val="640"/>
                  <w:marRight w:val="0"/>
                  <w:marTop w:val="0"/>
                  <w:marBottom w:val="0"/>
                  <w:divBdr>
                    <w:top w:val="none" w:sz="0" w:space="0" w:color="auto"/>
                    <w:left w:val="none" w:sz="0" w:space="0" w:color="auto"/>
                    <w:bottom w:val="none" w:sz="0" w:space="0" w:color="auto"/>
                    <w:right w:val="none" w:sz="0" w:space="0" w:color="auto"/>
                  </w:divBdr>
                </w:div>
                <w:div w:id="1255940690">
                  <w:marLeft w:val="640"/>
                  <w:marRight w:val="0"/>
                  <w:marTop w:val="0"/>
                  <w:marBottom w:val="0"/>
                  <w:divBdr>
                    <w:top w:val="none" w:sz="0" w:space="0" w:color="auto"/>
                    <w:left w:val="none" w:sz="0" w:space="0" w:color="auto"/>
                    <w:bottom w:val="none" w:sz="0" w:space="0" w:color="auto"/>
                    <w:right w:val="none" w:sz="0" w:space="0" w:color="auto"/>
                  </w:divBdr>
                </w:div>
                <w:div w:id="1276793732">
                  <w:marLeft w:val="640"/>
                  <w:marRight w:val="0"/>
                  <w:marTop w:val="0"/>
                  <w:marBottom w:val="0"/>
                  <w:divBdr>
                    <w:top w:val="none" w:sz="0" w:space="0" w:color="auto"/>
                    <w:left w:val="none" w:sz="0" w:space="0" w:color="auto"/>
                    <w:bottom w:val="none" w:sz="0" w:space="0" w:color="auto"/>
                    <w:right w:val="none" w:sz="0" w:space="0" w:color="auto"/>
                  </w:divBdr>
                </w:div>
                <w:div w:id="1300502061">
                  <w:marLeft w:val="640"/>
                  <w:marRight w:val="0"/>
                  <w:marTop w:val="0"/>
                  <w:marBottom w:val="0"/>
                  <w:divBdr>
                    <w:top w:val="none" w:sz="0" w:space="0" w:color="auto"/>
                    <w:left w:val="none" w:sz="0" w:space="0" w:color="auto"/>
                    <w:bottom w:val="none" w:sz="0" w:space="0" w:color="auto"/>
                    <w:right w:val="none" w:sz="0" w:space="0" w:color="auto"/>
                  </w:divBdr>
                </w:div>
                <w:div w:id="1348606134">
                  <w:marLeft w:val="640"/>
                  <w:marRight w:val="0"/>
                  <w:marTop w:val="0"/>
                  <w:marBottom w:val="0"/>
                  <w:divBdr>
                    <w:top w:val="none" w:sz="0" w:space="0" w:color="auto"/>
                    <w:left w:val="none" w:sz="0" w:space="0" w:color="auto"/>
                    <w:bottom w:val="none" w:sz="0" w:space="0" w:color="auto"/>
                    <w:right w:val="none" w:sz="0" w:space="0" w:color="auto"/>
                  </w:divBdr>
                </w:div>
                <w:div w:id="1356273738">
                  <w:marLeft w:val="640"/>
                  <w:marRight w:val="0"/>
                  <w:marTop w:val="0"/>
                  <w:marBottom w:val="0"/>
                  <w:divBdr>
                    <w:top w:val="none" w:sz="0" w:space="0" w:color="auto"/>
                    <w:left w:val="none" w:sz="0" w:space="0" w:color="auto"/>
                    <w:bottom w:val="none" w:sz="0" w:space="0" w:color="auto"/>
                    <w:right w:val="none" w:sz="0" w:space="0" w:color="auto"/>
                  </w:divBdr>
                </w:div>
                <w:div w:id="1430931832">
                  <w:marLeft w:val="640"/>
                  <w:marRight w:val="0"/>
                  <w:marTop w:val="0"/>
                  <w:marBottom w:val="0"/>
                  <w:divBdr>
                    <w:top w:val="none" w:sz="0" w:space="0" w:color="auto"/>
                    <w:left w:val="none" w:sz="0" w:space="0" w:color="auto"/>
                    <w:bottom w:val="none" w:sz="0" w:space="0" w:color="auto"/>
                    <w:right w:val="none" w:sz="0" w:space="0" w:color="auto"/>
                  </w:divBdr>
                </w:div>
                <w:div w:id="1565993239">
                  <w:marLeft w:val="640"/>
                  <w:marRight w:val="0"/>
                  <w:marTop w:val="0"/>
                  <w:marBottom w:val="0"/>
                  <w:divBdr>
                    <w:top w:val="none" w:sz="0" w:space="0" w:color="auto"/>
                    <w:left w:val="none" w:sz="0" w:space="0" w:color="auto"/>
                    <w:bottom w:val="none" w:sz="0" w:space="0" w:color="auto"/>
                    <w:right w:val="none" w:sz="0" w:space="0" w:color="auto"/>
                  </w:divBdr>
                </w:div>
                <w:div w:id="1616130351">
                  <w:marLeft w:val="640"/>
                  <w:marRight w:val="0"/>
                  <w:marTop w:val="0"/>
                  <w:marBottom w:val="0"/>
                  <w:divBdr>
                    <w:top w:val="none" w:sz="0" w:space="0" w:color="auto"/>
                    <w:left w:val="none" w:sz="0" w:space="0" w:color="auto"/>
                    <w:bottom w:val="none" w:sz="0" w:space="0" w:color="auto"/>
                    <w:right w:val="none" w:sz="0" w:space="0" w:color="auto"/>
                  </w:divBdr>
                </w:div>
                <w:div w:id="1636988787">
                  <w:marLeft w:val="640"/>
                  <w:marRight w:val="0"/>
                  <w:marTop w:val="0"/>
                  <w:marBottom w:val="0"/>
                  <w:divBdr>
                    <w:top w:val="none" w:sz="0" w:space="0" w:color="auto"/>
                    <w:left w:val="none" w:sz="0" w:space="0" w:color="auto"/>
                    <w:bottom w:val="none" w:sz="0" w:space="0" w:color="auto"/>
                    <w:right w:val="none" w:sz="0" w:space="0" w:color="auto"/>
                  </w:divBdr>
                </w:div>
                <w:div w:id="1669212674">
                  <w:marLeft w:val="640"/>
                  <w:marRight w:val="0"/>
                  <w:marTop w:val="0"/>
                  <w:marBottom w:val="0"/>
                  <w:divBdr>
                    <w:top w:val="none" w:sz="0" w:space="0" w:color="auto"/>
                    <w:left w:val="none" w:sz="0" w:space="0" w:color="auto"/>
                    <w:bottom w:val="none" w:sz="0" w:space="0" w:color="auto"/>
                    <w:right w:val="none" w:sz="0" w:space="0" w:color="auto"/>
                  </w:divBdr>
                </w:div>
                <w:div w:id="1693457464">
                  <w:marLeft w:val="640"/>
                  <w:marRight w:val="0"/>
                  <w:marTop w:val="0"/>
                  <w:marBottom w:val="0"/>
                  <w:divBdr>
                    <w:top w:val="none" w:sz="0" w:space="0" w:color="auto"/>
                    <w:left w:val="none" w:sz="0" w:space="0" w:color="auto"/>
                    <w:bottom w:val="none" w:sz="0" w:space="0" w:color="auto"/>
                    <w:right w:val="none" w:sz="0" w:space="0" w:color="auto"/>
                  </w:divBdr>
                </w:div>
                <w:div w:id="1703552134">
                  <w:marLeft w:val="640"/>
                  <w:marRight w:val="0"/>
                  <w:marTop w:val="0"/>
                  <w:marBottom w:val="0"/>
                  <w:divBdr>
                    <w:top w:val="none" w:sz="0" w:space="0" w:color="auto"/>
                    <w:left w:val="none" w:sz="0" w:space="0" w:color="auto"/>
                    <w:bottom w:val="none" w:sz="0" w:space="0" w:color="auto"/>
                    <w:right w:val="none" w:sz="0" w:space="0" w:color="auto"/>
                  </w:divBdr>
                </w:div>
                <w:div w:id="1796674340">
                  <w:marLeft w:val="640"/>
                  <w:marRight w:val="0"/>
                  <w:marTop w:val="0"/>
                  <w:marBottom w:val="0"/>
                  <w:divBdr>
                    <w:top w:val="none" w:sz="0" w:space="0" w:color="auto"/>
                    <w:left w:val="none" w:sz="0" w:space="0" w:color="auto"/>
                    <w:bottom w:val="none" w:sz="0" w:space="0" w:color="auto"/>
                    <w:right w:val="none" w:sz="0" w:space="0" w:color="auto"/>
                  </w:divBdr>
                </w:div>
                <w:div w:id="1810441351">
                  <w:marLeft w:val="640"/>
                  <w:marRight w:val="0"/>
                  <w:marTop w:val="0"/>
                  <w:marBottom w:val="0"/>
                  <w:divBdr>
                    <w:top w:val="none" w:sz="0" w:space="0" w:color="auto"/>
                    <w:left w:val="none" w:sz="0" w:space="0" w:color="auto"/>
                    <w:bottom w:val="none" w:sz="0" w:space="0" w:color="auto"/>
                    <w:right w:val="none" w:sz="0" w:space="0" w:color="auto"/>
                  </w:divBdr>
                </w:div>
                <w:div w:id="1811555302">
                  <w:marLeft w:val="640"/>
                  <w:marRight w:val="0"/>
                  <w:marTop w:val="0"/>
                  <w:marBottom w:val="0"/>
                  <w:divBdr>
                    <w:top w:val="none" w:sz="0" w:space="0" w:color="auto"/>
                    <w:left w:val="none" w:sz="0" w:space="0" w:color="auto"/>
                    <w:bottom w:val="none" w:sz="0" w:space="0" w:color="auto"/>
                    <w:right w:val="none" w:sz="0" w:space="0" w:color="auto"/>
                  </w:divBdr>
                </w:div>
                <w:div w:id="1823036435">
                  <w:marLeft w:val="640"/>
                  <w:marRight w:val="0"/>
                  <w:marTop w:val="0"/>
                  <w:marBottom w:val="0"/>
                  <w:divBdr>
                    <w:top w:val="none" w:sz="0" w:space="0" w:color="auto"/>
                    <w:left w:val="none" w:sz="0" w:space="0" w:color="auto"/>
                    <w:bottom w:val="none" w:sz="0" w:space="0" w:color="auto"/>
                    <w:right w:val="none" w:sz="0" w:space="0" w:color="auto"/>
                  </w:divBdr>
                </w:div>
                <w:div w:id="1842233598">
                  <w:marLeft w:val="640"/>
                  <w:marRight w:val="0"/>
                  <w:marTop w:val="0"/>
                  <w:marBottom w:val="0"/>
                  <w:divBdr>
                    <w:top w:val="none" w:sz="0" w:space="0" w:color="auto"/>
                    <w:left w:val="none" w:sz="0" w:space="0" w:color="auto"/>
                    <w:bottom w:val="none" w:sz="0" w:space="0" w:color="auto"/>
                    <w:right w:val="none" w:sz="0" w:space="0" w:color="auto"/>
                  </w:divBdr>
                </w:div>
                <w:div w:id="1870097170">
                  <w:marLeft w:val="640"/>
                  <w:marRight w:val="0"/>
                  <w:marTop w:val="0"/>
                  <w:marBottom w:val="0"/>
                  <w:divBdr>
                    <w:top w:val="none" w:sz="0" w:space="0" w:color="auto"/>
                    <w:left w:val="none" w:sz="0" w:space="0" w:color="auto"/>
                    <w:bottom w:val="none" w:sz="0" w:space="0" w:color="auto"/>
                    <w:right w:val="none" w:sz="0" w:space="0" w:color="auto"/>
                  </w:divBdr>
                </w:div>
                <w:div w:id="1939874979">
                  <w:marLeft w:val="640"/>
                  <w:marRight w:val="0"/>
                  <w:marTop w:val="0"/>
                  <w:marBottom w:val="0"/>
                  <w:divBdr>
                    <w:top w:val="none" w:sz="0" w:space="0" w:color="auto"/>
                    <w:left w:val="none" w:sz="0" w:space="0" w:color="auto"/>
                    <w:bottom w:val="none" w:sz="0" w:space="0" w:color="auto"/>
                    <w:right w:val="none" w:sz="0" w:space="0" w:color="auto"/>
                  </w:divBdr>
                </w:div>
                <w:div w:id="2013139757">
                  <w:marLeft w:val="640"/>
                  <w:marRight w:val="0"/>
                  <w:marTop w:val="0"/>
                  <w:marBottom w:val="0"/>
                  <w:divBdr>
                    <w:top w:val="none" w:sz="0" w:space="0" w:color="auto"/>
                    <w:left w:val="none" w:sz="0" w:space="0" w:color="auto"/>
                    <w:bottom w:val="none" w:sz="0" w:space="0" w:color="auto"/>
                    <w:right w:val="none" w:sz="0" w:space="0" w:color="auto"/>
                  </w:divBdr>
                </w:div>
                <w:div w:id="2026788357">
                  <w:marLeft w:val="640"/>
                  <w:marRight w:val="0"/>
                  <w:marTop w:val="0"/>
                  <w:marBottom w:val="0"/>
                  <w:divBdr>
                    <w:top w:val="none" w:sz="0" w:space="0" w:color="auto"/>
                    <w:left w:val="none" w:sz="0" w:space="0" w:color="auto"/>
                    <w:bottom w:val="none" w:sz="0" w:space="0" w:color="auto"/>
                    <w:right w:val="none" w:sz="0" w:space="0" w:color="auto"/>
                  </w:divBdr>
                </w:div>
                <w:div w:id="2099281695">
                  <w:marLeft w:val="640"/>
                  <w:marRight w:val="0"/>
                  <w:marTop w:val="0"/>
                  <w:marBottom w:val="0"/>
                  <w:divBdr>
                    <w:top w:val="none" w:sz="0" w:space="0" w:color="auto"/>
                    <w:left w:val="none" w:sz="0" w:space="0" w:color="auto"/>
                    <w:bottom w:val="none" w:sz="0" w:space="0" w:color="auto"/>
                    <w:right w:val="none" w:sz="0" w:space="0" w:color="auto"/>
                  </w:divBdr>
                </w:div>
              </w:divsChild>
            </w:div>
            <w:div w:id="1894271205">
              <w:marLeft w:val="0"/>
              <w:marRight w:val="0"/>
              <w:marTop w:val="0"/>
              <w:marBottom w:val="0"/>
              <w:divBdr>
                <w:top w:val="none" w:sz="0" w:space="0" w:color="auto"/>
                <w:left w:val="none" w:sz="0" w:space="0" w:color="auto"/>
                <w:bottom w:val="none" w:sz="0" w:space="0" w:color="auto"/>
                <w:right w:val="none" w:sz="0" w:space="0" w:color="auto"/>
              </w:divBdr>
              <w:divsChild>
                <w:div w:id="76290791">
                  <w:marLeft w:val="640"/>
                  <w:marRight w:val="0"/>
                  <w:marTop w:val="0"/>
                  <w:marBottom w:val="0"/>
                  <w:divBdr>
                    <w:top w:val="none" w:sz="0" w:space="0" w:color="auto"/>
                    <w:left w:val="none" w:sz="0" w:space="0" w:color="auto"/>
                    <w:bottom w:val="none" w:sz="0" w:space="0" w:color="auto"/>
                    <w:right w:val="none" w:sz="0" w:space="0" w:color="auto"/>
                  </w:divBdr>
                </w:div>
                <w:div w:id="100810048">
                  <w:marLeft w:val="640"/>
                  <w:marRight w:val="0"/>
                  <w:marTop w:val="0"/>
                  <w:marBottom w:val="0"/>
                  <w:divBdr>
                    <w:top w:val="none" w:sz="0" w:space="0" w:color="auto"/>
                    <w:left w:val="none" w:sz="0" w:space="0" w:color="auto"/>
                    <w:bottom w:val="none" w:sz="0" w:space="0" w:color="auto"/>
                    <w:right w:val="none" w:sz="0" w:space="0" w:color="auto"/>
                  </w:divBdr>
                </w:div>
                <w:div w:id="160437712">
                  <w:marLeft w:val="640"/>
                  <w:marRight w:val="0"/>
                  <w:marTop w:val="0"/>
                  <w:marBottom w:val="0"/>
                  <w:divBdr>
                    <w:top w:val="none" w:sz="0" w:space="0" w:color="auto"/>
                    <w:left w:val="none" w:sz="0" w:space="0" w:color="auto"/>
                    <w:bottom w:val="none" w:sz="0" w:space="0" w:color="auto"/>
                    <w:right w:val="none" w:sz="0" w:space="0" w:color="auto"/>
                  </w:divBdr>
                </w:div>
                <w:div w:id="223685814">
                  <w:marLeft w:val="640"/>
                  <w:marRight w:val="0"/>
                  <w:marTop w:val="0"/>
                  <w:marBottom w:val="0"/>
                  <w:divBdr>
                    <w:top w:val="none" w:sz="0" w:space="0" w:color="auto"/>
                    <w:left w:val="none" w:sz="0" w:space="0" w:color="auto"/>
                    <w:bottom w:val="none" w:sz="0" w:space="0" w:color="auto"/>
                    <w:right w:val="none" w:sz="0" w:space="0" w:color="auto"/>
                  </w:divBdr>
                </w:div>
                <w:div w:id="277835745">
                  <w:marLeft w:val="640"/>
                  <w:marRight w:val="0"/>
                  <w:marTop w:val="0"/>
                  <w:marBottom w:val="0"/>
                  <w:divBdr>
                    <w:top w:val="none" w:sz="0" w:space="0" w:color="auto"/>
                    <w:left w:val="none" w:sz="0" w:space="0" w:color="auto"/>
                    <w:bottom w:val="none" w:sz="0" w:space="0" w:color="auto"/>
                    <w:right w:val="none" w:sz="0" w:space="0" w:color="auto"/>
                  </w:divBdr>
                </w:div>
                <w:div w:id="369644705">
                  <w:marLeft w:val="640"/>
                  <w:marRight w:val="0"/>
                  <w:marTop w:val="0"/>
                  <w:marBottom w:val="0"/>
                  <w:divBdr>
                    <w:top w:val="none" w:sz="0" w:space="0" w:color="auto"/>
                    <w:left w:val="none" w:sz="0" w:space="0" w:color="auto"/>
                    <w:bottom w:val="none" w:sz="0" w:space="0" w:color="auto"/>
                    <w:right w:val="none" w:sz="0" w:space="0" w:color="auto"/>
                  </w:divBdr>
                </w:div>
                <w:div w:id="371613138">
                  <w:marLeft w:val="640"/>
                  <w:marRight w:val="0"/>
                  <w:marTop w:val="0"/>
                  <w:marBottom w:val="0"/>
                  <w:divBdr>
                    <w:top w:val="none" w:sz="0" w:space="0" w:color="auto"/>
                    <w:left w:val="none" w:sz="0" w:space="0" w:color="auto"/>
                    <w:bottom w:val="none" w:sz="0" w:space="0" w:color="auto"/>
                    <w:right w:val="none" w:sz="0" w:space="0" w:color="auto"/>
                  </w:divBdr>
                </w:div>
                <w:div w:id="565382402">
                  <w:marLeft w:val="640"/>
                  <w:marRight w:val="0"/>
                  <w:marTop w:val="0"/>
                  <w:marBottom w:val="0"/>
                  <w:divBdr>
                    <w:top w:val="none" w:sz="0" w:space="0" w:color="auto"/>
                    <w:left w:val="none" w:sz="0" w:space="0" w:color="auto"/>
                    <w:bottom w:val="none" w:sz="0" w:space="0" w:color="auto"/>
                    <w:right w:val="none" w:sz="0" w:space="0" w:color="auto"/>
                  </w:divBdr>
                </w:div>
                <w:div w:id="583494629">
                  <w:marLeft w:val="640"/>
                  <w:marRight w:val="0"/>
                  <w:marTop w:val="0"/>
                  <w:marBottom w:val="0"/>
                  <w:divBdr>
                    <w:top w:val="none" w:sz="0" w:space="0" w:color="auto"/>
                    <w:left w:val="none" w:sz="0" w:space="0" w:color="auto"/>
                    <w:bottom w:val="none" w:sz="0" w:space="0" w:color="auto"/>
                    <w:right w:val="none" w:sz="0" w:space="0" w:color="auto"/>
                  </w:divBdr>
                </w:div>
                <w:div w:id="605620833">
                  <w:marLeft w:val="640"/>
                  <w:marRight w:val="0"/>
                  <w:marTop w:val="0"/>
                  <w:marBottom w:val="0"/>
                  <w:divBdr>
                    <w:top w:val="none" w:sz="0" w:space="0" w:color="auto"/>
                    <w:left w:val="none" w:sz="0" w:space="0" w:color="auto"/>
                    <w:bottom w:val="none" w:sz="0" w:space="0" w:color="auto"/>
                    <w:right w:val="none" w:sz="0" w:space="0" w:color="auto"/>
                  </w:divBdr>
                </w:div>
                <w:div w:id="658313540">
                  <w:marLeft w:val="640"/>
                  <w:marRight w:val="0"/>
                  <w:marTop w:val="0"/>
                  <w:marBottom w:val="0"/>
                  <w:divBdr>
                    <w:top w:val="none" w:sz="0" w:space="0" w:color="auto"/>
                    <w:left w:val="none" w:sz="0" w:space="0" w:color="auto"/>
                    <w:bottom w:val="none" w:sz="0" w:space="0" w:color="auto"/>
                    <w:right w:val="none" w:sz="0" w:space="0" w:color="auto"/>
                  </w:divBdr>
                </w:div>
                <w:div w:id="681397729">
                  <w:marLeft w:val="640"/>
                  <w:marRight w:val="0"/>
                  <w:marTop w:val="0"/>
                  <w:marBottom w:val="0"/>
                  <w:divBdr>
                    <w:top w:val="none" w:sz="0" w:space="0" w:color="auto"/>
                    <w:left w:val="none" w:sz="0" w:space="0" w:color="auto"/>
                    <w:bottom w:val="none" w:sz="0" w:space="0" w:color="auto"/>
                    <w:right w:val="none" w:sz="0" w:space="0" w:color="auto"/>
                  </w:divBdr>
                </w:div>
                <w:div w:id="780536688">
                  <w:marLeft w:val="640"/>
                  <w:marRight w:val="0"/>
                  <w:marTop w:val="0"/>
                  <w:marBottom w:val="0"/>
                  <w:divBdr>
                    <w:top w:val="none" w:sz="0" w:space="0" w:color="auto"/>
                    <w:left w:val="none" w:sz="0" w:space="0" w:color="auto"/>
                    <w:bottom w:val="none" w:sz="0" w:space="0" w:color="auto"/>
                    <w:right w:val="none" w:sz="0" w:space="0" w:color="auto"/>
                  </w:divBdr>
                </w:div>
                <w:div w:id="797332707">
                  <w:marLeft w:val="640"/>
                  <w:marRight w:val="0"/>
                  <w:marTop w:val="0"/>
                  <w:marBottom w:val="0"/>
                  <w:divBdr>
                    <w:top w:val="none" w:sz="0" w:space="0" w:color="auto"/>
                    <w:left w:val="none" w:sz="0" w:space="0" w:color="auto"/>
                    <w:bottom w:val="none" w:sz="0" w:space="0" w:color="auto"/>
                    <w:right w:val="none" w:sz="0" w:space="0" w:color="auto"/>
                  </w:divBdr>
                </w:div>
                <w:div w:id="834566869">
                  <w:marLeft w:val="640"/>
                  <w:marRight w:val="0"/>
                  <w:marTop w:val="0"/>
                  <w:marBottom w:val="0"/>
                  <w:divBdr>
                    <w:top w:val="none" w:sz="0" w:space="0" w:color="auto"/>
                    <w:left w:val="none" w:sz="0" w:space="0" w:color="auto"/>
                    <w:bottom w:val="none" w:sz="0" w:space="0" w:color="auto"/>
                    <w:right w:val="none" w:sz="0" w:space="0" w:color="auto"/>
                  </w:divBdr>
                </w:div>
                <w:div w:id="863791552">
                  <w:marLeft w:val="640"/>
                  <w:marRight w:val="0"/>
                  <w:marTop w:val="0"/>
                  <w:marBottom w:val="0"/>
                  <w:divBdr>
                    <w:top w:val="none" w:sz="0" w:space="0" w:color="auto"/>
                    <w:left w:val="none" w:sz="0" w:space="0" w:color="auto"/>
                    <w:bottom w:val="none" w:sz="0" w:space="0" w:color="auto"/>
                    <w:right w:val="none" w:sz="0" w:space="0" w:color="auto"/>
                  </w:divBdr>
                </w:div>
                <w:div w:id="892734466">
                  <w:marLeft w:val="640"/>
                  <w:marRight w:val="0"/>
                  <w:marTop w:val="0"/>
                  <w:marBottom w:val="0"/>
                  <w:divBdr>
                    <w:top w:val="none" w:sz="0" w:space="0" w:color="auto"/>
                    <w:left w:val="none" w:sz="0" w:space="0" w:color="auto"/>
                    <w:bottom w:val="none" w:sz="0" w:space="0" w:color="auto"/>
                    <w:right w:val="none" w:sz="0" w:space="0" w:color="auto"/>
                  </w:divBdr>
                </w:div>
                <w:div w:id="937442297">
                  <w:marLeft w:val="640"/>
                  <w:marRight w:val="0"/>
                  <w:marTop w:val="0"/>
                  <w:marBottom w:val="0"/>
                  <w:divBdr>
                    <w:top w:val="none" w:sz="0" w:space="0" w:color="auto"/>
                    <w:left w:val="none" w:sz="0" w:space="0" w:color="auto"/>
                    <w:bottom w:val="none" w:sz="0" w:space="0" w:color="auto"/>
                    <w:right w:val="none" w:sz="0" w:space="0" w:color="auto"/>
                  </w:divBdr>
                </w:div>
                <w:div w:id="963074107">
                  <w:marLeft w:val="640"/>
                  <w:marRight w:val="0"/>
                  <w:marTop w:val="0"/>
                  <w:marBottom w:val="0"/>
                  <w:divBdr>
                    <w:top w:val="none" w:sz="0" w:space="0" w:color="auto"/>
                    <w:left w:val="none" w:sz="0" w:space="0" w:color="auto"/>
                    <w:bottom w:val="none" w:sz="0" w:space="0" w:color="auto"/>
                    <w:right w:val="none" w:sz="0" w:space="0" w:color="auto"/>
                  </w:divBdr>
                </w:div>
                <w:div w:id="1033001866">
                  <w:marLeft w:val="640"/>
                  <w:marRight w:val="0"/>
                  <w:marTop w:val="0"/>
                  <w:marBottom w:val="0"/>
                  <w:divBdr>
                    <w:top w:val="none" w:sz="0" w:space="0" w:color="auto"/>
                    <w:left w:val="none" w:sz="0" w:space="0" w:color="auto"/>
                    <w:bottom w:val="none" w:sz="0" w:space="0" w:color="auto"/>
                    <w:right w:val="none" w:sz="0" w:space="0" w:color="auto"/>
                  </w:divBdr>
                </w:div>
                <w:div w:id="1108819023">
                  <w:marLeft w:val="640"/>
                  <w:marRight w:val="0"/>
                  <w:marTop w:val="0"/>
                  <w:marBottom w:val="0"/>
                  <w:divBdr>
                    <w:top w:val="none" w:sz="0" w:space="0" w:color="auto"/>
                    <w:left w:val="none" w:sz="0" w:space="0" w:color="auto"/>
                    <w:bottom w:val="none" w:sz="0" w:space="0" w:color="auto"/>
                    <w:right w:val="none" w:sz="0" w:space="0" w:color="auto"/>
                  </w:divBdr>
                </w:div>
                <w:div w:id="1147476535">
                  <w:marLeft w:val="640"/>
                  <w:marRight w:val="0"/>
                  <w:marTop w:val="0"/>
                  <w:marBottom w:val="0"/>
                  <w:divBdr>
                    <w:top w:val="none" w:sz="0" w:space="0" w:color="auto"/>
                    <w:left w:val="none" w:sz="0" w:space="0" w:color="auto"/>
                    <w:bottom w:val="none" w:sz="0" w:space="0" w:color="auto"/>
                    <w:right w:val="none" w:sz="0" w:space="0" w:color="auto"/>
                  </w:divBdr>
                </w:div>
                <w:div w:id="1170482846">
                  <w:marLeft w:val="640"/>
                  <w:marRight w:val="0"/>
                  <w:marTop w:val="0"/>
                  <w:marBottom w:val="0"/>
                  <w:divBdr>
                    <w:top w:val="none" w:sz="0" w:space="0" w:color="auto"/>
                    <w:left w:val="none" w:sz="0" w:space="0" w:color="auto"/>
                    <w:bottom w:val="none" w:sz="0" w:space="0" w:color="auto"/>
                    <w:right w:val="none" w:sz="0" w:space="0" w:color="auto"/>
                  </w:divBdr>
                </w:div>
                <w:div w:id="1280725111">
                  <w:marLeft w:val="640"/>
                  <w:marRight w:val="0"/>
                  <w:marTop w:val="0"/>
                  <w:marBottom w:val="0"/>
                  <w:divBdr>
                    <w:top w:val="none" w:sz="0" w:space="0" w:color="auto"/>
                    <w:left w:val="none" w:sz="0" w:space="0" w:color="auto"/>
                    <w:bottom w:val="none" w:sz="0" w:space="0" w:color="auto"/>
                    <w:right w:val="none" w:sz="0" w:space="0" w:color="auto"/>
                  </w:divBdr>
                </w:div>
                <w:div w:id="1320646837">
                  <w:marLeft w:val="640"/>
                  <w:marRight w:val="0"/>
                  <w:marTop w:val="0"/>
                  <w:marBottom w:val="0"/>
                  <w:divBdr>
                    <w:top w:val="none" w:sz="0" w:space="0" w:color="auto"/>
                    <w:left w:val="none" w:sz="0" w:space="0" w:color="auto"/>
                    <w:bottom w:val="none" w:sz="0" w:space="0" w:color="auto"/>
                    <w:right w:val="none" w:sz="0" w:space="0" w:color="auto"/>
                  </w:divBdr>
                </w:div>
                <w:div w:id="1322006280">
                  <w:marLeft w:val="640"/>
                  <w:marRight w:val="0"/>
                  <w:marTop w:val="0"/>
                  <w:marBottom w:val="0"/>
                  <w:divBdr>
                    <w:top w:val="none" w:sz="0" w:space="0" w:color="auto"/>
                    <w:left w:val="none" w:sz="0" w:space="0" w:color="auto"/>
                    <w:bottom w:val="none" w:sz="0" w:space="0" w:color="auto"/>
                    <w:right w:val="none" w:sz="0" w:space="0" w:color="auto"/>
                  </w:divBdr>
                </w:div>
                <w:div w:id="1445809019">
                  <w:marLeft w:val="640"/>
                  <w:marRight w:val="0"/>
                  <w:marTop w:val="0"/>
                  <w:marBottom w:val="0"/>
                  <w:divBdr>
                    <w:top w:val="none" w:sz="0" w:space="0" w:color="auto"/>
                    <w:left w:val="none" w:sz="0" w:space="0" w:color="auto"/>
                    <w:bottom w:val="none" w:sz="0" w:space="0" w:color="auto"/>
                    <w:right w:val="none" w:sz="0" w:space="0" w:color="auto"/>
                  </w:divBdr>
                </w:div>
                <w:div w:id="1509296127">
                  <w:marLeft w:val="640"/>
                  <w:marRight w:val="0"/>
                  <w:marTop w:val="0"/>
                  <w:marBottom w:val="0"/>
                  <w:divBdr>
                    <w:top w:val="none" w:sz="0" w:space="0" w:color="auto"/>
                    <w:left w:val="none" w:sz="0" w:space="0" w:color="auto"/>
                    <w:bottom w:val="none" w:sz="0" w:space="0" w:color="auto"/>
                    <w:right w:val="none" w:sz="0" w:space="0" w:color="auto"/>
                  </w:divBdr>
                </w:div>
                <w:div w:id="1550805023">
                  <w:marLeft w:val="640"/>
                  <w:marRight w:val="0"/>
                  <w:marTop w:val="0"/>
                  <w:marBottom w:val="0"/>
                  <w:divBdr>
                    <w:top w:val="none" w:sz="0" w:space="0" w:color="auto"/>
                    <w:left w:val="none" w:sz="0" w:space="0" w:color="auto"/>
                    <w:bottom w:val="none" w:sz="0" w:space="0" w:color="auto"/>
                    <w:right w:val="none" w:sz="0" w:space="0" w:color="auto"/>
                  </w:divBdr>
                </w:div>
                <w:div w:id="1617130764">
                  <w:marLeft w:val="640"/>
                  <w:marRight w:val="0"/>
                  <w:marTop w:val="0"/>
                  <w:marBottom w:val="0"/>
                  <w:divBdr>
                    <w:top w:val="none" w:sz="0" w:space="0" w:color="auto"/>
                    <w:left w:val="none" w:sz="0" w:space="0" w:color="auto"/>
                    <w:bottom w:val="none" w:sz="0" w:space="0" w:color="auto"/>
                    <w:right w:val="none" w:sz="0" w:space="0" w:color="auto"/>
                  </w:divBdr>
                </w:div>
                <w:div w:id="1631788757">
                  <w:marLeft w:val="640"/>
                  <w:marRight w:val="0"/>
                  <w:marTop w:val="0"/>
                  <w:marBottom w:val="0"/>
                  <w:divBdr>
                    <w:top w:val="none" w:sz="0" w:space="0" w:color="auto"/>
                    <w:left w:val="none" w:sz="0" w:space="0" w:color="auto"/>
                    <w:bottom w:val="none" w:sz="0" w:space="0" w:color="auto"/>
                    <w:right w:val="none" w:sz="0" w:space="0" w:color="auto"/>
                  </w:divBdr>
                </w:div>
                <w:div w:id="1662469889">
                  <w:marLeft w:val="640"/>
                  <w:marRight w:val="0"/>
                  <w:marTop w:val="0"/>
                  <w:marBottom w:val="0"/>
                  <w:divBdr>
                    <w:top w:val="none" w:sz="0" w:space="0" w:color="auto"/>
                    <w:left w:val="none" w:sz="0" w:space="0" w:color="auto"/>
                    <w:bottom w:val="none" w:sz="0" w:space="0" w:color="auto"/>
                    <w:right w:val="none" w:sz="0" w:space="0" w:color="auto"/>
                  </w:divBdr>
                </w:div>
                <w:div w:id="1698121883">
                  <w:marLeft w:val="640"/>
                  <w:marRight w:val="0"/>
                  <w:marTop w:val="0"/>
                  <w:marBottom w:val="0"/>
                  <w:divBdr>
                    <w:top w:val="none" w:sz="0" w:space="0" w:color="auto"/>
                    <w:left w:val="none" w:sz="0" w:space="0" w:color="auto"/>
                    <w:bottom w:val="none" w:sz="0" w:space="0" w:color="auto"/>
                    <w:right w:val="none" w:sz="0" w:space="0" w:color="auto"/>
                  </w:divBdr>
                </w:div>
                <w:div w:id="1723754041">
                  <w:marLeft w:val="640"/>
                  <w:marRight w:val="0"/>
                  <w:marTop w:val="0"/>
                  <w:marBottom w:val="0"/>
                  <w:divBdr>
                    <w:top w:val="none" w:sz="0" w:space="0" w:color="auto"/>
                    <w:left w:val="none" w:sz="0" w:space="0" w:color="auto"/>
                    <w:bottom w:val="none" w:sz="0" w:space="0" w:color="auto"/>
                    <w:right w:val="none" w:sz="0" w:space="0" w:color="auto"/>
                  </w:divBdr>
                </w:div>
                <w:div w:id="1730230108">
                  <w:marLeft w:val="640"/>
                  <w:marRight w:val="0"/>
                  <w:marTop w:val="0"/>
                  <w:marBottom w:val="0"/>
                  <w:divBdr>
                    <w:top w:val="none" w:sz="0" w:space="0" w:color="auto"/>
                    <w:left w:val="none" w:sz="0" w:space="0" w:color="auto"/>
                    <w:bottom w:val="none" w:sz="0" w:space="0" w:color="auto"/>
                    <w:right w:val="none" w:sz="0" w:space="0" w:color="auto"/>
                  </w:divBdr>
                </w:div>
                <w:div w:id="1731996392">
                  <w:marLeft w:val="640"/>
                  <w:marRight w:val="0"/>
                  <w:marTop w:val="0"/>
                  <w:marBottom w:val="0"/>
                  <w:divBdr>
                    <w:top w:val="none" w:sz="0" w:space="0" w:color="auto"/>
                    <w:left w:val="none" w:sz="0" w:space="0" w:color="auto"/>
                    <w:bottom w:val="none" w:sz="0" w:space="0" w:color="auto"/>
                    <w:right w:val="none" w:sz="0" w:space="0" w:color="auto"/>
                  </w:divBdr>
                </w:div>
                <w:div w:id="1836843517">
                  <w:marLeft w:val="640"/>
                  <w:marRight w:val="0"/>
                  <w:marTop w:val="0"/>
                  <w:marBottom w:val="0"/>
                  <w:divBdr>
                    <w:top w:val="none" w:sz="0" w:space="0" w:color="auto"/>
                    <w:left w:val="none" w:sz="0" w:space="0" w:color="auto"/>
                    <w:bottom w:val="none" w:sz="0" w:space="0" w:color="auto"/>
                    <w:right w:val="none" w:sz="0" w:space="0" w:color="auto"/>
                  </w:divBdr>
                </w:div>
                <w:div w:id="1846048005">
                  <w:marLeft w:val="640"/>
                  <w:marRight w:val="0"/>
                  <w:marTop w:val="0"/>
                  <w:marBottom w:val="0"/>
                  <w:divBdr>
                    <w:top w:val="none" w:sz="0" w:space="0" w:color="auto"/>
                    <w:left w:val="none" w:sz="0" w:space="0" w:color="auto"/>
                    <w:bottom w:val="none" w:sz="0" w:space="0" w:color="auto"/>
                    <w:right w:val="none" w:sz="0" w:space="0" w:color="auto"/>
                  </w:divBdr>
                </w:div>
                <w:div w:id="1888370754">
                  <w:marLeft w:val="640"/>
                  <w:marRight w:val="0"/>
                  <w:marTop w:val="0"/>
                  <w:marBottom w:val="0"/>
                  <w:divBdr>
                    <w:top w:val="none" w:sz="0" w:space="0" w:color="auto"/>
                    <w:left w:val="none" w:sz="0" w:space="0" w:color="auto"/>
                    <w:bottom w:val="none" w:sz="0" w:space="0" w:color="auto"/>
                    <w:right w:val="none" w:sz="0" w:space="0" w:color="auto"/>
                  </w:divBdr>
                </w:div>
                <w:div w:id="1918785055">
                  <w:marLeft w:val="640"/>
                  <w:marRight w:val="0"/>
                  <w:marTop w:val="0"/>
                  <w:marBottom w:val="0"/>
                  <w:divBdr>
                    <w:top w:val="none" w:sz="0" w:space="0" w:color="auto"/>
                    <w:left w:val="none" w:sz="0" w:space="0" w:color="auto"/>
                    <w:bottom w:val="none" w:sz="0" w:space="0" w:color="auto"/>
                    <w:right w:val="none" w:sz="0" w:space="0" w:color="auto"/>
                  </w:divBdr>
                </w:div>
                <w:div w:id="1948465746">
                  <w:marLeft w:val="640"/>
                  <w:marRight w:val="0"/>
                  <w:marTop w:val="0"/>
                  <w:marBottom w:val="0"/>
                  <w:divBdr>
                    <w:top w:val="none" w:sz="0" w:space="0" w:color="auto"/>
                    <w:left w:val="none" w:sz="0" w:space="0" w:color="auto"/>
                    <w:bottom w:val="none" w:sz="0" w:space="0" w:color="auto"/>
                    <w:right w:val="none" w:sz="0" w:space="0" w:color="auto"/>
                  </w:divBdr>
                </w:div>
                <w:div w:id="2071345603">
                  <w:marLeft w:val="640"/>
                  <w:marRight w:val="0"/>
                  <w:marTop w:val="0"/>
                  <w:marBottom w:val="0"/>
                  <w:divBdr>
                    <w:top w:val="none" w:sz="0" w:space="0" w:color="auto"/>
                    <w:left w:val="none" w:sz="0" w:space="0" w:color="auto"/>
                    <w:bottom w:val="none" w:sz="0" w:space="0" w:color="auto"/>
                    <w:right w:val="none" w:sz="0" w:space="0" w:color="auto"/>
                  </w:divBdr>
                </w:div>
                <w:div w:id="2112891368">
                  <w:marLeft w:val="640"/>
                  <w:marRight w:val="0"/>
                  <w:marTop w:val="0"/>
                  <w:marBottom w:val="0"/>
                  <w:divBdr>
                    <w:top w:val="none" w:sz="0" w:space="0" w:color="auto"/>
                    <w:left w:val="none" w:sz="0" w:space="0" w:color="auto"/>
                    <w:bottom w:val="none" w:sz="0" w:space="0" w:color="auto"/>
                    <w:right w:val="none" w:sz="0" w:space="0" w:color="auto"/>
                  </w:divBdr>
                </w:div>
              </w:divsChild>
            </w:div>
            <w:div w:id="1993944868">
              <w:marLeft w:val="0"/>
              <w:marRight w:val="0"/>
              <w:marTop w:val="0"/>
              <w:marBottom w:val="0"/>
              <w:divBdr>
                <w:top w:val="none" w:sz="0" w:space="0" w:color="auto"/>
                <w:left w:val="none" w:sz="0" w:space="0" w:color="auto"/>
                <w:bottom w:val="none" w:sz="0" w:space="0" w:color="auto"/>
                <w:right w:val="none" w:sz="0" w:space="0" w:color="auto"/>
              </w:divBdr>
              <w:divsChild>
                <w:div w:id="39019132">
                  <w:marLeft w:val="640"/>
                  <w:marRight w:val="0"/>
                  <w:marTop w:val="0"/>
                  <w:marBottom w:val="0"/>
                  <w:divBdr>
                    <w:top w:val="none" w:sz="0" w:space="0" w:color="auto"/>
                    <w:left w:val="none" w:sz="0" w:space="0" w:color="auto"/>
                    <w:bottom w:val="none" w:sz="0" w:space="0" w:color="auto"/>
                    <w:right w:val="none" w:sz="0" w:space="0" w:color="auto"/>
                  </w:divBdr>
                </w:div>
                <w:div w:id="42533605">
                  <w:marLeft w:val="640"/>
                  <w:marRight w:val="0"/>
                  <w:marTop w:val="0"/>
                  <w:marBottom w:val="0"/>
                  <w:divBdr>
                    <w:top w:val="none" w:sz="0" w:space="0" w:color="auto"/>
                    <w:left w:val="none" w:sz="0" w:space="0" w:color="auto"/>
                    <w:bottom w:val="none" w:sz="0" w:space="0" w:color="auto"/>
                    <w:right w:val="none" w:sz="0" w:space="0" w:color="auto"/>
                  </w:divBdr>
                </w:div>
                <w:div w:id="85078774">
                  <w:marLeft w:val="640"/>
                  <w:marRight w:val="0"/>
                  <w:marTop w:val="0"/>
                  <w:marBottom w:val="0"/>
                  <w:divBdr>
                    <w:top w:val="none" w:sz="0" w:space="0" w:color="auto"/>
                    <w:left w:val="none" w:sz="0" w:space="0" w:color="auto"/>
                    <w:bottom w:val="none" w:sz="0" w:space="0" w:color="auto"/>
                    <w:right w:val="none" w:sz="0" w:space="0" w:color="auto"/>
                  </w:divBdr>
                </w:div>
                <w:div w:id="151483268">
                  <w:marLeft w:val="640"/>
                  <w:marRight w:val="0"/>
                  <w:marTop w:val="0"/>
                  <w:marBottom w:val="0"/>
                  <w:divBdr>
                    <w:top w:val="none" w:sz="0" w:space="0" w:color="auto"/>
                    <w:left w:val="none" w:sz="0" w:space="0" w:color="auto"/>
                    <w:bottom w:val="none" w:sz="0" w:space="0" w:color="auto"/>
                    <w:right w:val="none" w:sz="0" w:space="0" w:color="auto"/>
                  </w:divBdr>
                </w:div>
                <w:div w:id="190850533">
                  <w:marLeft w:val="640"/>
                  <w:marRight w:val="0"/>
                  <w:marTop w:val="0"/>
                  <w:marBottom w:val="0"/>
                  <w:divBdr>
                    <w:top w:val="none" w:sz="0" w:space="0" w:color="auto"/>
                    <w:left w:val="none" w:sz="0" w:space="0" w:color="auto"/>
                    <w:bottom w:val="none" w:sz="0" w:space="0" w:color="auto"/>
                    <w:right w:val="none" w:sz="0" w:space="0" w:color="auto"/>
                  </w:divBdr>
                </w:div>
                <w:div w:id="324672926">
                  <w:marLeft w:val="640"/>
                  <w:marRight w:val="0"/>
                  <w:marTop w:val="0"/>
                  <w:marBottom w:val="0"/>
                  <w:divBdr>
                    <w:top w:val="none" w:sz="0" w:space="0" w:color="auto"/>
                    <w:left w:val="none" w:sz="0" w:space="0" w:color="auto"/>
                    <w:bottom w:val="none" w:sz="0" w:space="0" w:color="auto"/>
                    <w:right w:val="none" w:sz="0" w:space="0" w:color="auto"/>
                  </w:divBdr>
                </w:div>
                <w:div w:id="344134827">
                  <w:marLeft w:val="640"/>
                  <w:marRight w:val="0"/>
                  <w:marTop w:val="0"/>
                  <w:marBottom w:val="0"/>
                  <w:divBdr>
                    <w:top w:val="none" w:sz="0" w:space="0" w:color="auto"/>
                    <w:left w:val="none" w:sz="0" w:space="0" w:color="auto"/>
                    <w:bottom w:val="none" w:sz="0" w:space="0" w:color="auto"/>
                    <w:right w:val="none" w:sz="0" w:space="0" w:color="auto"/>
                  </w:divBdr>
                </w:div>
                <w:div w:id="349380373">
                  <w:marLeft w:val="640"/>
                  <w:marRight w:val="0"/>
                  <w:marTop w:val="0"/>
                  <w:marBottom w:val="0"/>
                  <w:divBdr>
                    <w:top w:val="none" w:sz="0" w:space="0" w:color="auto"/>
                    <w:left w:val="none" w:sz="0" w:space="0" w:color="auto"/>
                    <w:bottom w:val="none" w:sz="0" w:space="0" w:color="auto"/>
                    <w:right w:val="none" w:sz="0" w:space="0" w:color="auto"/>
                  </w:divBdr>
                </w:div>
                <w:div w:id="354698098">
                  <w:marLeft w:val="640"/>
                  <w:marRight w:val="0"/>
                  <w:marTop w:val="0"/>
                  <w:marBottom w:val="0"/>
                  <w:divBdr>
                    <w:top w:val="none" w:sz="0" w:space="0" w:color="auto"/>
                    <w:left w:val="none" w:sz="0" w:space="0" w:color="auto"/>
                    <w:bottom w:val="none" w:sz="0" w:space="0" w:color="auto"/>
                    <w:right w:val="none" w:sz="0" w:space="0" w:color="auto"/>
                  </w:divBdr>
                </w:div>
                <w:div w:id="430858387">
                  <w:marLeft w:val="640"/>
                  <w:marRight w:val="0"/>
                  <w:marTop w:val="0"/>
                  <w:marBottom w:val="0"/>
                  <w:divBdr>
                    <w:top w:val="none" w:sz="0" w:space="0" w:color="auto"/>
                    <w:left w:val="none" w:sz="0" w:space="0" w:color="auto"/>
                    <w:bottom w:val="none" w:sz="0" w:space="0" w:color="auto"/>
                    <w:right w:val="none" w:sz="0" w:space="0" w:color="auto"/>
                  </w:divBdr>
                </w:div>
                <w:div w:id="475413554">
                  <w:marLeft w:val="640"/>
                  <w:marRight w:val="0"/>
                  <w:marTop w:val="0"/>
                  <w:marBottom w:val="0"/>
                  <w:divBdr>
                    <w:top w:val="none" w:sz="0" w:space="0" w:color="auto"/>
                    <w:left w:val="none" w:sz="0" w:space="0" w:color="auto"/>
                    <w:bottom w:val="none" w:sz="0" w:space="0" w:color="auto"/>
                    <w:right w:val="none" w:sz="0" w:space="0" w:color="auto"/>
                  </w:divBdr>
                </w:div>
                <w:div w:id="516232541">
                  <w:marLeft w:val="640"/>
                  <w:marRight w:val="0"/>
                  <w:marTop w:val="0"/>
                  <w:marBottom w:val="0"/>
                  <w:divBdr>
                    <w:top w:val="none" w:sz="0" w:space="0" w:color="auto"/>
                    <w:left w:val="none" w:sz="0" w:space="0" w:color="auto"/>
                    <w:bottom w:val="none" w:sz="0" w:space="0" w:color="auto"/>
                    <w:right w:val="none" w:sz="0" w:space="0" w:color="auto"/>
                  </w:divBdr>
                </w:div>
                <w:div w:id="517157022">
                  <w:marLeft w:val="640"/>
                  <w:marRight w:val="0"/>
                  <w:marTop w:val="0"/>
                  <w:marBottom w:val="0"/>
                  <w:divBdr>
                    <w:top w:val="none" w:sz="0" w:space="0" w:color="auto"/>
                    <w:left w:val="none" w:sz="0" w:space="0" w:color="auto"/>
                    <w:bottom w:val="none" w:sz="0" w:space="0" w:color="auto"/>
                    <w:right w:val="none" w:sz="0" w:space="0" w:color="auto"/>
                  </w:divBdr>
                </w:div>
                <w:div w:id="602305174">
                  <w:marLeft w:val="640"/>
                  <w:marRight w:val="0"/>
                  <w:marTop w:val="0"/>
                  <w:marBottom w:val="0"/>
                  <w:divBdr>
                    <w:top w:val="none" w:sz="0" w:space="0" w:color="auto"/>
                    <w:left w:val="none" w:sz="0" w:space="0" w:color="auto"/>
                    <w:bottom w:val="none" w:sz="0" w:space="0" w:color="auto"/>
                    <w:right w:val="none" w:sz="0" w:space="0" w:color="auto"/>
                  </w:divBdr>
                </w:div>
                <w:div w:id="870727133">
                  <w:marLeft w:val="640"/>
                  <w:marRight w:val="0"/>
                  <w:marTop w:val="0"/>
                  <w:marBottom w:val="0"/>
                  <w:divBdr>
                    <w:top w:val="none" w:sz="0" w:space="0" w:color="auto"/>
                    <w:left w:val="none" w:sz="0" w:space="0" w:color="auto"/>
                    <w:bottom w:val="none" w:sz="0" w:space="0" w:color="auto"/>
                    <w:right w:val="none" w:sz="0" w:space="0" w:color="auto"/>
                  </w:divBdr>
                </w:div>
                <w:div w:id="881095936">
                  <w:marLeft w:val="640"/>
                  <w:marRight w:val="0"/>
                  <w:marTop w:val="0"/>
                  <w:marBottom w:val="0"/>
                  <w:divBdr>
                    <w:top w:val="none" w:sz="0" w:space="0" w:color="auto"/>
                    <w:left w:val="none" w:sz="0" w:space="0" w:color="auto"/>
                    <w:bottom w:val="none" w:sz="0" w:space="0" w:color="auto"/>
                    <w:right w:val="none" w:sz="0" w:space="0" w:color="auto"/>
                  </w:divBdr>
                </w:div>
                <w:div w:id="896402683">
                  <w:marLeft w:val="640"/>
                  <w:marRight w:val="0"/>
                  <w:marTop w:val="0"/>
                  <w:marBottom w:val="0"/>
                  <w:divBdr>
                    <w:top w:val="none" w:sz="0" w:space="0" w:color="auto"/>
                    <w:left w:val="none" w:sz="0" w:space="0" w:color="auto"/>
                    <w:bottom w:val="none" w:sz="0" w:space="0" w:color="auto"/>
                    <w:right w:val="none" w:sz="0" w:space="0" w:color="auto"/>
                  </w:divBdr>
                </w:div>
                <w:div w:id="993754091">
                  <w:marLeft w:val="640"/>
                  <w:marRight w:val="0"/>
                  <w:marTop w:val="0"/>
                  <w:marBottom w:val="0"/>
                  <w:divBdr>
                    <w:top w:val="none" w:sz="0" w:space="0" w:color="auto"/>
                    <w:left w:val="none" w:sz="0" w:space="0" w:color="auto"/>
                    <w:bottom w:val="none" w:sz="0" w:space="0" w:color="auto"/>
                    <w:right w:val="none" w:sz="0" w:space="0" w:color="auto"/>
                  </w:divBdr>
                </w:div>
                <w:div w:id="1030179957">
                  <w:marLeft w:val="640"/>
                  <w:marRight w:val="0"/>
                  <w:marTop w:val="0"/>
                  <w:marBottom w:val="0"/>
                  <w:divBdr>
                    <w:top w:val="none" w:sz="0" w:space="0" w:color="auto"/>
                    <w:left w:val="none" w:sz="0" w:space="0" w:color="auto"/>
                    <w:bottom w:val="none" w:sz="0" w:space="0" w:color="auto"/>
                    <w:right w:val="none" w:sz="0" w:space="0" w:color="auto"/>
                  </w:divBdr>
                </w:div>
                <w:div w:id="1038555374">
                  <w:marLeft w:val="640"/>
                  <w:marRight w:val="0"/>
                  <w:marTop w:val="0"/>
                  <w:marBottom w:val="0"/>
                  <w:divBdr>
                    <w:top w:val="none" w:sz="0" w:space="0" w:color="auto"/>
                    <w:left w:val="none" w:sz="0" w:space="0" w:color="auto"/>
                    <w:bottom w:val="none" w:sz="0" w:space="0" w:color="auto"/>
                    <w:right w:val="none" w:sz="0" w:space="0" w:color="auto"/>
                  </w:divBdr>
                </w:div>
                <w:div w:id="1050692015">
                  <w:marLeft w:val="640"/>
                  <w:marRight w:val="0"/>
                  <w:marTop w:val="0"/>
                  <w:marBottom w:val="0"/>
                  <w:divBdr>
                    <w:top w:val="none" w:sz="0" w:space="0" w:color="auto"/>
                    <w:left w:val="none" w:sz="0" w:space="0" w:color="auto"/>
                    <w:bottom w:val="none" w:sz="0" w:space="0" w:color="auto"/>
                    <w:right w:val="none" w:sz="0" w:space="0" w:color="auto"/>
                  </w:divBdr>
                </w:div>
                <w:div w:id="1227104365">
                  <w:marLeft w:val="640"/>
                  <w:marRight w:val="0"/>
                  <w:marTop w:val="0"/>
                  <w:marBottom w:val="0"/>
                  <w:divBdr>
                    <w:top w:val="none" w:sz="0" w:space="0" w:color="auto"/>
                    <w:left w:val="none" w:sz="0" w:space="0" w:color="auto"/>
                    <w:bottom w:val="none" w:sz="0" w:space="0" w:color="auto"/>
                    <w:right w:val="none" w:sz="0" w:space="0" w:color="auto"/>
                  </w:divBdr>
                </w:div>
                <w:div w:id="1252395406">
                  <w:marLeft w:val="640"/>
                  <w:marRight w:val="0"/>
                  <w:marTop w:val="0"/>
                  <w:marBottom w:val="0"/>
                  <w:divBdr>
                    <w:top w:val="none" w:sz="0" w:space="0" w:color="auto"/>
                    <w:left w:val="none" w:sz="0" w:space="0" w:color="auto"/>
                    <w:bottom w:val="none" w:sz="0" w:space="0" w:color="auto"/>
                    <w:right w:val="none" w:sz="0" w:space="0" w:color="auto"/>
                  </w:divBdr>
                </w:div>
                <w:div w:id="1255287269">
                  <w:marLeft w:val="640"/>
                  <w:marRight w:val="0"/>
                  <w:marTop w:val="0"/>
                  <w:marBottom w:val="0"/>
                  <w:divBdr>
                    <w:top w:val="none" w:sz="0" w:space="0" w:color="auto"/>
                    <w:left w:val="none" w:sz="0" w:space="0" w:color="auto"/>
                    <w:bottom w:val="none" w:sz="0" w:space="0" w:color="auto"/>
                    <w:right w:val="none" w:sz="0" w:space="0" w:color="auto"/>
                  </w:divBdr>
                </w:div>
                <w:div w:id="1262563372">
                  <w:marLeft w:val="640"/>
                  <w:marRight w:val="0"/>
                  <w:marTop w:val="0"/>
                  <w:marBottom w:val="0"/>
                  <w:divBdr>
                    <w:top w:val="none" w:sz="0" w:space="0" w:color="auto"/>
                    <w:left w:val="none" w:sz="0" w:space="0" w:color="auto"/>
                    <w:bottom w:val="none" w:sz="0" w:space="0" w:color="auto"/>
                    <w:right w:val="none" w:sz="0" w:space="0" w:color="auto"/>
                  </w:divBdr>
                </w:div>
                <w:div w:id="1290550212">
                  <w:marLeft w:val="640"/>
                  <w:marRight w:val="0"/>
                  <w:marTop w:val="0"/>
                  <w:marBottom w:val="0"/>
                  <w:divBdr>
                    <w:top w:val="none" w:sz="0" w:space="0" w:color="auto"/>
                    <w:left w:val="none" w:sz="0" w:space="0" w:color="auto"/>
                    <w:bottom w:val="none" w:sz="0" w:space="0" w:color="auto"/>
                    <w:right w:val="none" w:sz="0" w:space="0" w:color="auto"/>
                  </w:divBdr>
                </w:div>
                <w:div w:id="1487167898">
                  <w:marLeft w:val="640"/>
                  <w:marRight w:val="0"/>
                  <w:marTop w:val="0"/>
                  <w:marBottom w:val="0"/>
                  <w:divBdr>
                    <w:top w:val="none" w:sz="0" w:space="0" w:color="auto"/>
                    <w:left w:val="none" w:sz="0" w:space="0" w:color="auto"/>
                    <w:bottom w:val="none" w:sz="0" w:space="0" w:color="auto"/>
                    <w:right w:val="none" w:sz="0" w:space="0" w:color="auto"/>
                  </w:divBdr>
                </w:div>
                <w:div w:id="1504976620">
                  <w:marLeft w:val="640"/>
                  <w:marRight w:val="0"/>
                  <w:marTop w:val="0"/>
                  <w:marBottom w:val="0"/>
                  <w:divBdr>
                    <w:top w:val="none" w:sz="0" w:space="0" w:color="auto"/>
                    <w:left w:val="none" w:sz="0" w:space="0" w:color="auto"/>
                    <w:bottom w:val="none" w:sz="0" w:space="0" w:color="auto"/>
                    <w:right w:val="none" w:sz="0" w:space="0" w:color="auto"/>
                  </w:divBdr>
                </w:div>
                <w:div w:id="1514227630">
                  <w:marLeft w:val="640"/>
                  <w:marRight w:val="0"/>
                  <w:marTop w:val="0"/>
                  <w:marBottom w:val="0"/>
                  <w:divBdr>
                    <w:top w:val="none" w:sz="0" w:space="0" w:color="auto"/>
                    <w:left w:val="none" w:sz="0" w:space="0" w:color="auto"/>
                    <w:bottom w:val="none" w:sz="0" w:space="0" w:color="auto"/>
                    <w:right w:val="none" w:sz="0" w:space="0" w:color="auto"/>
                  </w:divBdr>
                </w:div>
                <w:div w:id="1532567434">
                  <w:marLeft w:val="640"/>
                  <w:marRight w:val="0"/>
                  <w:marTop w:val="0"/>
                  <w:marBottom w:val="0"/>
                  <w:divBdr>
                    <w:top w:val="none" w:sz="0" w:space="0" w:color="auto"/>
                    <w:left w:val="none" w:sz="0" w:space="0" w:color="auto"/>
                    <w:bottom w:val="none" w:sz="0" w:space="0" w:color="auto"/>
                    <w:right w:val="none" w:sz="0" w:space="0" w:color="auto"/>
                  </w:divBdr>
                </w:div>
                <w:div w:id="1574970439">
                  <w:marLeft w:val="640"/>
                  <w:marRight w:val="0"/>
                  <w:marTop w:val="0"/>
                  <w:marBottom w:val="0"/>
                  <w:divBdr>
                    <w:top w:val="none" w:sz="0" w:space="0" w:color="auto"/>
                    <w:left w:val="none" w:sz="0" w:space="0" w:color="auto"/>
                    <w:bottom w:val="none" w:sz="0" w:space="0" w:color="auto"/>
                    <w:right w:val="none" w:sz="0" w:space="0" w:color="auto"/>
                  </w:divBdr>
                </w:div>
                <w:div w:id="1580946172">
                  <w:marLeft w:val="640"/>
                  <w:marRight w:val="0"/>
                  <w:marTop w:val="0"/>
                  <w:marBottom w:val="0"/>
                  <w:divBdr>
                    <w:top w:val="none" w:sz="0" w:space="0" w:color="auto"/>
                    <w:left w:val="none" w:sz="0" w:space="0" w:color="auto"/>
                    <w:bottom w:val="none" w:sz="0" w:space="0" w:color="auto"/>
                    <w:right w:val="none" w:sz="0" w:space="0" w:color="auto"/>
                  </w:divBdr>
                </w:div>
                <w:div w:id="1602756675">
                  <w:marLeft w:val="640"/>
                  <w:marRight w:val="0"/>
                  <w:marTop w:val="0"/>
                  <w:marBottom w:val="0"/>
                  <w:divBdr>
                    <w:top w:val="none" w:sz="0" w:space="0" w:color="auto"/>
                    <w:left w:val="none" w:sz="0" w:space="0" w:color="auto"/>
                    <w:bottom w:val="none" w:sz="0" w:space="0" w:color="auto"/>
                    <w:right w:val="none" w:sz="0" w:space="0" w:color="auto"/>
                  </w:divBdr>
                </w:div>
                <w:div w:id="1634679848">
                  <w:marLeft w:val="640"/>
                  <w:marRight w:val="0"/>
                  <w:marTop w:val="0"/>
                  <w:marBottom w:val="0"/>
                  <w:divBdr>
                    <w:top w:val="none" w:sz="0" w:space="0" w:color="auto"/>
                    <w:left w:val="none" w:sz="0" w:space="0" w:color="auto"/>
                    <w:bottom w:val="none" w:sz="0" w:space="0" w:color="auto"/>
                    <w:right w:val="none" w:sz="0" w:space="0" w:color="auto"/>
                  </w:divBdr>
                </w:div>
                <w:div w:id="1675839831">
                  <w:marLeft w:val="640"/>
                  <w:marRight w:val="0"/>
                  <w:marTop w:val="0"/>
                  <w:marBottom w:val="0"/>
                  <w:divBdr>
                    <w:top w:val="none" w:sz="0" w:space="0" w:color="auto"/>
                    <w:left w:val="none" w:sz="0" w:space="0" w:color="auto"/>
                    <w:bottom w:val="none" w:sz="0" w:space="0" w:color="auto"/>
                    <w:right w:val="none" w:sz="0" w:space="0" w:color="auto"/>
                  </w:divBdr>
                </w:div>
                <w:div w:id="1699356390">
                  <w:marLeft w:val="640"/>
                  <w:marRight w:val="0"/>
                  <w:marTop w:val="0"/>
                  <w:marBottom w:val="0"/>
                  <w:divBdr>
                    <w:top w:val="none" w:sz="0" w:space="0" w:color="auto"/>
                    <w:left w:val="none" w:sz="0" w:space="0" w:color="auto"/>
                    <w:bottom w:val="none" w:sz="0" w:space="0" w:color="auto"/>
                    <w:right w:val="none" w:sz="0" w:space="0" w:color="auto"/>
                  </w:divBdr>
                </w:div>
                <w:div w:id="1720010755">
                  <w:marLeft w:val="640"/>
                  <w:marRight w:val="0"/>
                  <w:marTop w:val="0"/>
                  <w:marBottom w:val="0"/>
                  <w:divBdr>
                    <w:top w:val="none" w:sz="0" w:space="0" w:color="auto"/>
                    <w:left w:val="none" w:sz="0" w:space="0" w:color="auto"/>
                    <w:bottom w:val="none" w:sz="0" w:space="0" w:color="auto"/>
                    <w:right w:val="none" w:sz="0" w:space="0" w:color="auto"/>
                  </w:divBdr>
                </w:div>
                <w:div w:id="1797069043">
                  <w:marLeft w:val="640"/>
                  <w:marRight w:val="0"/>
                  <w:marTop w:val="0"/>
                  <w:marBottom w:val="0"/>
                  <w:divBdr>
                    <w:top w:val="none" w:sz="0" w:space="0" w:color="auto"/>
                    <w:left w:val="none" w:sz="0" w:space="0" w:color="auto"/>
                    <w:bottom w:val="none" w:sz="0" w:space="0" w:color="auto"/>
                    <w:right w:val="none" w:sz="0" w:space="0" w:color="auto"/>
                  </w:divBdr>
                </w:div>
                <w:div w:id="1858302393">
                  <w:marLeft w:val="640"/>
                  <w:marRight w:val="0"/>
                  <w:marTop w:val="0"/>
                  <w:marBottom w:val="0"/>
                  <w:divBdr>
                    <w:top w:val="none" w:sz="0" w:space="0" w:color="auto"/>
                    <w:left w:val="none" w:sz="0" w:space="0" w:color="auto"/>
                    <w:bottom w:val="none" w:sz="0" w:space="0" w:color="auto"/>
                    <w:right w:val="none" w:sz="0" w:space="0" w:color="auto"/>
                  </w:divBdr>
                </w:div>
                <w:div w:id="1884824755">
                  <w:marLeft w:val="640"/>
                  <w:marRight w:val="0"/>
                  <w:marTop w:val="0"/>
                  <w:marBottom w:val="0"/>
                  <w:divBdr>
                    <w:top w:val="none" w:sz="0" w:space="0" w:color="auto"/>
                    <w:left w:val="none" w:sz="0" w:space="0" w:color="auto"/>
                    <w:bottom w:val="none" w:sz="0" w:space="0" w:color="auto"/>
                    <w:right w:val="none" w:sz="0" w:space="0" w:color="auto"/>
                  </w:divBdr>
                </w:div>
                <w:div w:id="2008970794">
                  <w:marLeft w:val="640"/>
                  <w:marRight w:val="0"/>
                  <w:marTop w:val="0"/>
                  <w:marBottom w:val="0"/>
                  <w:divBdr>
                    <w:top w:val="none" w:sz="0" w:space="0" w:color="auto"/>
                    <w:left w:val="none" w:sz="0" w:space="0" w:color="auto"/>
                    <w:bottom w:val="none" w:sz="0" w:space="0" w:color="auto"/>
                    <w:right w:val="none" w:sz="0" w:space="0" w:color="auto"/>
                  </w:divBdr>
                </w:div>
                <w:div w:id="2061707647">
                  <w:marLeft w:val="640"/>
                  <w:marRight w:val="0"/>
                  <w:marTop w:val="0"/>
                  <w:marBottom w:val="0"/>
                  <w:divBdr>
                    <w:top w:val="none" w:sz="0" w:space="0" w:color="auto"/>
                    <w:left w:val="none" w:sz="0" w:space="0" w:color="auto"/>
                    <w:bottom w:val="none" w:sz="0" w:space="0" w:color="auto"/>
                    <w:right w:val="none" w:sz="0" w:space="0" w:color="auto"/>
                  </w:divBdr>
                </w:div>
                <w:div w:id="2070956943">
                  <w:marLeft w:val="640"/>
                  <w:marRight w:val="0"/>
                  <w:marTop w:val="0"/>
                  <w:marBottom w:val="0"/>
                  <w:divBdr>
                    <w:top w:val="none" w:sz="0" w:space="0" w:color="auto"/>
                    <w:left w:val="none" w:sz="0" w:space="0" w:color="auto"/>
                    <w:bottom w:val="none" w:sz="0" w:space="0" w:color="auto"/>
                    <w:right w:val="none" w:sz="0" w:space="0" w:color="auto"/>
                  </w:divBdr>
                </w:div>
                <w:div w:id="207345820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129668680">
          <w:marLeft w:val="640"/>
          <w:marRight w:val="0"/>
          <w:marTop w:val="0"/>
          <w:marBottom w:val="0"/>
          <w:divBdr>
            <w:top w:val="none" w:sz="0" w:space="0" w:color="auto"/>
            <w:left w:val="none" w:sz="0" w:space="0" w:color="auto"/>
            <w:bottom w:val="none" w:sz="0" w:space="0" w:color="auto"/>
            <w:right w:val="none" w:sz="0" w:space="0" w:color="auto"/>
          </w:divBdr>
        </w:div>
        <w:div w:id="1134911668">
          <w:marLeft w:val="640"/>
          <w:marRight w:val="0"/>
          <w:marTop w:val="0"/>
          <w:marBottom w:val="0"/>
          <w:divBdr>
            <w:top w:val="none" w:sz="0" w:space="0" w:color="auto"/>
            <w:left w:val="none" w:sz="0" w:space="0" w:color="auto"/>
            <w:bottom w:val="none" w:sz="0" w:space="0" w:color="auto"/>
            <w:right w:val="none" w:sz="0" w:space="0" w:color="auto"/>
          </w:divBdr>
        </w:div>
        <w:div w:id="1204053636">
          <w:marLeft w:val="640"/>
          <w:marRight w:val="0"/>
          <w:marTop w:val="0"/>
          <w:marBottom w:val="0"/>
          <w:divBdr>
            <w:top w:val="none" w:sz="0" w:space="0" w:color="auto"/>
            <w:left w:val="none" w:sz="0" w:space="0" w:color="auto"/>
            <w:bottom w:val="none" w:sz="0" w:space="0" w:color="auto"/>
            <w:right w:val="none" w:sz="0" w:space="0" w:color="auto"/>
          </w:divBdr>
        </w:div>
        <w:div w:id="1298992514">
          <w:marLeft w:val="640"/>
          <w:marRight w:val="0"/>
          <w:marTop w:val="0"/>
          <w:marBottom w:val="0"/>
          <w:divBdr>
            <w:top w:val="none" w:sz="0" w:space="0" w:color="auto"/>
            <w:left w:val="none" w:sz="0" w:space="0" w:color="auto"/>
            <w:bottom w:val="none" w:sz="0" w:space="0" w:color="auto"/>
            <w:right w:val="none" w:sz="0" w:space="0" w:color="auto"/>
          </w:divBdr>
        </w:div>
        <w:div w:id="1357121120">
          <w:marLeft w:val="640"/>
          <w:marRight w:val="0"/>
          <w:marTop w:val="0"/>
          <w:marBottom w:val="0"/>
          <w:divBdr>
            <w:top w:val="none" w:sz="0" w:space="0" w:color="auto"/>
            <w:left w:val="none" w:sz="0" w:space="0" w:color="auto"/>
            <w:bottom w:val="none" w:sz="0" w:space="0" w:color="auto"/>
            <w:right w:val="none" w:sz="0" w:space="0" w:color="auto"/>
          </w:divBdr>
        </w:div>
        <w:div w:id="1405225481">
          <w:marLeft w:val="640"/>
          <w:marRight w:val="0"/>
          <w:marTop w:val="0"/>
          <w:marBottom w:val="0"/>
          <w:divBdr>
            <w:top w:val="none" w:sz="0" w:space="0" w:color="auto"/>
            <w:left w:val="none" w:sz="0" w:space="0" w:color="auto"/>
            <w:bottom w:val="none" w:sz="0" w:space="0" w:color="auto"/>
            <w:right w:val="none" w:sz="0" w:space="0" w:color="auto"/>
          </w:divBdr>
        </w:div>
        <w:div w:id="1454405609">
          <w:marLeft w:val="640"/>
          <w:marRight w:val="0"/>
          <w:marTop w:val="0"/>
          <w:marBottom w:val="0"/>
          <w:divBdr>
            <w:top w:val="none" w:sz="0" w:space="0" w:color="auto"/>
            <w:left w:val="none" w:sz="0" w:space="0" w:color="auto"/>
            <w:bottom w:val="none" w:sz="0" w:space="0" w:color="auto"/>
            <w:right w:val="none" w:sz="0" w:space="0" w:color="auto"/>
          </w:divBdr>
        </w:div>
        <w:div w:id="1491673769">
          <w:marLeft w:val="640"/>
          <w:marRight w:val="0"/>
          <w:marTop w:val="0"/>
          <w:marBottom w:val="0"/>
          <w:divBdr>
            <w:top w:val="none" w:sz="0" w:space="0" w:color="auto"/>
            <w:left w:val="none" w:sz="0" w:space="0" w:color="auto"/>
            <w:bottom w:val="none" w:sz="0" w:space="0" w:color="auto"/>
            <w:right w:val="none" w:sz="0" w:space="0" w:color="auto"/>
          </w:divBdr>
        </w:div>
        <w:div w:id="1527133431">
          <w:marLeft w:val="640"/>
          <w:marRight w:val="0"/>
          <w:marTop w:val="0"/>
          <w:marBottom w:val="0"/>
          <w:divBdr>
            <w:top w:val="none" w:sz="0" w:space="0" w:color="auto"/>
            <w:left w:val="none" w:sz="0" w:space="0" w:color="auto"/>
            <w:bottom w:val="none" w:sz="0" w:space="0" w:color="auto"/>
            <w:right w:val="none" w:sz="0" w:space="0" w:color="auto"/>
          </w:divBdr>
        </w:div>
        <w:div w:id="1544558447">
          <w:marLeft w:val="640"/>
          <w:marRight w:val="0"/>
          <w:marTop w:val="0"/>
          <w:marBottom w:val="0"/>
          <w:divBdr>
            <w:top w:val="none" w:sz="0" w:space="0" w:color="auto"/>
            <w:left w:val="none" w:sz="0" w:space="0" w:color="auto"/>
            <w:bottom w:val="none" w:sz="0" w:space="0" w:color="auto"/>
            <w:right w:val="none" w:sz="0" w:space="0" w:color="auto"/>
          </w:divBdr>
        </w:div>
        <w:div w:id="1740906732">
          <w:marLeft w:val="640"/>
          <w:marRight w:val="0"/>
          <w:marTop w:val="0"/>
          <w:marBottom w:val="0"/>
          <w:divBdr>
            <w:top w:val="none" w:sz="0" w:space="0" w:color="auto"/>
            <w:left w:val="none" w:sz="0" w:space="0" w:color="auto"/>
            <w:bottom w:val="none" w:sz="0" w:space="0" w:color="auto"/>
            <w:right w:val="none" w:sz="0" w:space="0" w:color="auto"/>
          </w:divBdr>
        </w:div>
        <w:div w:id="1766537663">
          <w:marLeft w:val="640"/>
          <w:marRight w:val="0"/>
          <w:marTop w:val="0"/>
          <w:marBottom w:val="0"/>
          <w:divBdr>
            <w:top w:val="none" w:sz="0" w:space="0" w:color="auto"/>
            <w:left w:val="none" w:sz="0" w:space="0" w:color="auto"/>
            <w:bottom w:val="none" w:sz="0" w:space="0" w:color="auto"/>
            <w:right w:val="none" w:sz="0" w:space="0" w:color="auto"/>
          </w:divBdr>
        </w:div>
        <w:div w:id="1816723554">
          <w:marLeft w:val="640"/>
          <w:marRight w:val="0"/>
          <w:marTop w:val="0"/>
          <w:marBottom w:val="0"/>
          <w:divBdr>
            <w:top w:val="none" w:sz="0" w:space="0" w:color="auto"/>
            <w:left w:val="none" w:sz="0" w:space="0" w:color="auto"/>
            <w:bottom w:val="none" w:sz="0" w:space="0" w:color="auto"/>
            <w:right w:val="none" w:sz="0" w:space="0" w:color="auto"/>
          </w:divBdr>
        </w:div>
        <w:div w:id="1846705869">
          <w:marLeft w:val="640"/>
          <w:marRight w:val="0"/>
          <w:marTop w:val="0"/>
          <w:marBottom w:val="0"/>
          <w:divBdr>
            <w:top w:val="none" w:sz="0" w:space="0" w:color="auto"/>
            <w:left w:val="none" w:sz="0" w:space="0" w:color="auto"/>
            <w:bottom w:val="none" w:sz="0" w:space="0" w:color="auto"/>
            <w:right w:val="none" w:sz="0" w:space="0" w:color="auto"/>
          </w:divBdr>
        </w:div>
        <w:div w:id="1917085572">
          <w:marLeft w:val="640"/>
          <w:marRight w:val="0"/>
          <w:marTop w:val="0"/>
          <w:marBottom w:val="0"/>
          <w:divBdr>
            <w:top w:val="none" w:sz="0" w:space="0" w:color="auto"/>
            <w:left w:val="none" w:sz="0" w:space="0" w:color="auto"/>
            <w:bottom w:val="none" w:sz="0" w:space="0" w:color="auto"/>
            <w:right w:val="none" w:sz="0" w:space="0" w:color="auto"/>
          </w:divBdr>
        </w:div>
        <w:div w:id="1972325151">
          <w:marLeft w:val="640"/>
          <w:marRight w:val="0"/>
          <w:marTop w:val="0"/>
          <w:marBottom w:val="0"/>
          <w:divBdr>
            <w:top w:val="none" w:sz="0" w:space="0" w:color="auto"/>
            <w:left w:val="none" w:sz="0" w:space="0" w:color="auto"/>
            <w:bottom w:val="none" w:sz="0" w:space="0" w:color="auto"/>
            <w:right w:val="none" w:sz="0" w:space="0" w:color="auto"/>
          </w:divBdr>
        </w:div>
        <w:div w:id="2052874843">
          <w:marLeft w:val="640"/>
          <w:marRight w:val="0"/>
          <w:marTop w:val="0"/>
          <w:marBottom w:val="0"/>
          <w:divBdr>
            <w:top w:val="none" w:sz="0" w:space="0" w:color="auto"/>
            <w:left w:val="none" w:sz="0" w:space="0" w:color="auto"/>
            <w:bottom w:val="none" w:sz="0" w:space="0" w:color="auto"/>
            <w:right w:val="none" w:sz="0" w:space="0" w:color="auto"/>
          </w:divBdr>
        </w:div>
        <w:div w:id="2078042505">
          <w:marLeft w:val="640"/>
          <w:marRight w:val="0"/>
          <w:marTop w:val="0"/>
          <w:marBottom w:val="0"/>
          <w:divBdr>
            <w:top w:val="none" w:sz="0" w:space="0" w:color="auto"/>
            <w:left w:val="none" w:sz="0" w:space="0" w:color="auto"/>
            <w:bottom w:val="none" w:sz="0" w:space="0" w:color="auto"/>
            <w:right w:val="none" w:sz="0" w:space="0" w:color="auto"/>
          </w:divBdr>
        </w:div>
        <w:div w:id="2089186323">
          <w:marLeft w:val="640"/>
          <w:marRight w:val="0"/>
          <w:marTop w:val="0"/>
          <w:marBottom w:val="0"/>
          <w:divBdr>
            <w:top w:val="none" w:sz="0" w:space="0" w:color="auto"/>
            <w:left w:val="none" w:sz="0" w:space="0" w:color="auto"/>
            <w:bottom w:val="none" w:sz="0" w:space="0" w:color="auto"/>
            <w:right w:val="none" w:sz="0" w:space="0" w:color="auto"/>
          </w:divBdr>
        </w:div>
        <w:div w:id="2101946917">
          <w:marLeft w:val="640"/>
          <w:marRight w:val="0"/>
          <w:marTop w:val="0"/>
          <w:marBottom w:val="0"/>
          <w:divBdr>
            <w:top w:val="none" w:sz="0" w:space="0" w:color="auto"/>
            <w:left w:val="none" w:sz="0" w:space="0" w:color="auto"/>
            <w:bottom w:val="none" w:sz="0" w:space="0" w:color="auto"/>
            <w:right w:val="none" w:sz="0" w:space="0" w:color="auto"/>
          </w:divBdr>
        </w:div>
        <w:div w:id="2117864835">
          <w:marLeft w:val="640"/>
          <w:marRight w:val="0"/>
          <w:marTop w:val="0"/>
          <w:marBottom w:val="0"/>
          <w:divBdr>
            <w:top w:val="none" w:sz="0" w:space="0" w:color="auto"/>
            <w:left w:val="none" w:sz="0" w:space="0" w:color="auto"/>
            <w:bottom w:val="none" w:sz="0" w:space="0" w:color="auto"/>
            <w:right w:val="none" w:sz="0" w:space="0" w:color="auto"/>
          </w:divBdr>
        </w:div>
      </w:divsChild>
    </w:div>
    <w:div w:id="1986085351">
      <w:bodyDiv w:val="1"/>
      <w:marLeft w:val="0"/>
      <w:marRight w:val="0"/>
      <w:marTop w:val="0"/>
      <w:marBottom w:val="0"/>
      <w:divBdr>
        <w:top w:val="none" w:sz="0" w:space="0" w:color="auto"/>
        <w:left w:val="none" w:sz="0" w:space="0" w:color="auto"/>
        <w:bottom w:val="none" w:sz="0" w:space="0" w:color="auto"/>
        <w:right w:val="none" w:sz="0" w:space="0" w:color="auto"/>
      </w:divBdr>
    </w:div>
    <w:div w:id="1990935570">
      <w:bodyDiv w:val="1"/>
      <w:marLeft w:val="0"/>
      <w:marRight w:val="0"/>
      <w:marTop w:val="0"/>
      <w:marBottom w:val="0"/>
      <w:divBdr>
        <w:top w:val="none" w:sz="0" w:space="0" w:color="auto"/>
        <w:left w:val="none" w:sz="0" w:space="0" w:color="auto"/>
        <w:bottom w:val="none" w:sz="0" w:space="0" w:color="auto"/>
        <w:right w:val="none" w:sz="0" w:space="0" w:color="auto"/>
      </w:divBdr>
      <w:divsChild>
        <w:div w:id="67309299">
          <w:marLeft w:val="640"/>
          <w:marRight w:val="0"/>
          <w:marTop w:val="0"/>
          <w:marBottom w:val="0"/>
          <w:divBdr>
            <w:top w:val="none" w:sz="0" w:space="0" w:color="auto"/>
            <w:left w:val="none" w:sz="0" w:space="0" w:color="auto"/>
            <w:bottom w:val="none" w:sz="0" w:space="0" w:color="auto"/>
            <w:right w:val="none" w:sz="0" w:space="0" w:color="auto"/>
          </w:divBdr>
        </w:div>
        <w:div w:id="99834245">
          <w:marLeft w:val="640"/>
          <w:marRight w:val="0"/>
          <w:marTop w:val="0"/>
          <w:marBottom w:val="0"/>
          <w:divBdr>
            <w:top w:val="none" w:sz="0" w:space="0" w:color="auto"/>
            <w:left w:val="none" w:sz="0" w:space="0" w:color="auto"/>
            <w:bottom w:val="none" w:sz="0" w:space="0" w:color="auto"/>
            <w:right w:val="none" w:sz="0" w:space="0" w:color="auto"/>
          </w:divBdr>
        </w:div>
        <w:div w:id="124857315">
          <w:marLeft w:val="640"/>
          <w:marRight w:val="0"/>
          <w:marTop w:val="0"/>
          <w:marBottom w:val="0"/>
          <w:divBdr>
            <w:top w:val="none" w:sz="0" w:space="0" w:color="auto"/>
            <w:left w:val="none" w:sz="0" w:space="0" w:color="auto"/>
            <w:bottom w:val="none" w:sz="0" w:space="0" w:color="auto"/>
            <w:right w:val="none" w:sz="0" w:space="0" w:color="auto"/>
          </w:divBdr>
        </w:div>
        <w:div w:id="367800503">
          <w:marLeft w:val="640"/>
          <w:marRight w:val="0"/>
          <w:marTop w:val="0"/>
          <w:marBottom w:val="0"/>
          <w:divBdr>
            <w:top w:val="none" w:sz="0" w:space="0" w:color="auto"/>
            <w:left w:val="none" w:sz="0" w:space="0" w:color="auto"/>
            <w:bottom w:val="none" w:sz="0" w:space="0" w:color="auto"/>
            <w:right w:val="none" w:sz="0" w:space="0" w:color="auto"/>
          </w:divBdr>
        </w:div>
        <w:div w:id="559436845">
          <w:marLeft w:val="640"/>
          <w:marRight w:val="0"/>
          <w:marTop w:val="0"/>
          <w:marBottom w:val="0"/>
          <w:divBdr>
            <w:top w:val="none" w:sz="0" w:space="0" w:color="auto"/>
            <w:left w:val="none" w:sz="0" w:space="0" w:color="auto"/>
            <w:bottom w:val="none" w:sz="0" w:space="0" w:color="auto"/>
            <w:right w:val="none" w:sz="0" w:space="0" w:color="auto"/>
          </w:divBdr>
        </w:div>
        <w:div w:id="611669395">
          <w:marLeft w:val="640"/>
          <w:marRight w:val="0"/>
          <w:marTop w:val="0"/>
          <w:marBottom w:val="0"/>
          <w:divBdr>
            <w:top w:val="none" w:sz="0" w:space="0" w:color="auto"/>
            <w:left w:val="none" w:sz="0" w:space="0" w:color="auto"/>
            <w:bottom w:val="none" w:sz="0" w:space="0" w:color="auto"/>
            <w:right w:val="none" w:sz="0" w:space="0" w:color="auto"/>
          </w:divBdr>
        </w:div>
        <w:div w:id="649821066">
          <w:marLeft w:val="640"/>
          <w:marRight w:val="0"/>
          <w:marTop w:val="0"/>
          <w:marBottom w:val="0"/>
          <w:divBdr>
            <w:top w:val="none" w:sz="0" w:space="0" w:color="auto"/>
            <w:left w:val="none" w:sz="0" w:space="0" w:color="auto"/>
            <w:bottom w:val="none" w:sz="0" w:space="0" w:color="auto"/>
            <w:right w:val="none" w:sz="0" w:space="0" w:color="auto"/>
          </w:divBdr>
        </w:div>
        <w:div w:id="738597122">
          <w:marLeft w:val="640"/>
          <w:marRight w:val="0"/>
          <w:marTop w:val="0"/>
          <w:marBottom w:val="0"/>
          <w:divBdr>
            <w:top w:val="none" w:sz="0" w:space="0" w:color="auto"/>
            <w:left w:val="none" w:sz="0" w:space="0" w:color="auto"/>
            <w:bottom w:val="none" w:sz="0" w:space="0" w:color="auto"/>
            <w:right w:val="none" w:sz="0" w:space="0" w:color="auto"/>
          </w:divBdr>
        </w:div>
        <w:div w:id="1121268319">
          <w:marLeft w:val="640"/>
          <w:marRight w:val="0"/>
          <w:marTop w:val="0"/>
          <w:marBottom w:val="0"/>
          <w:divBdr>
            <w:top w:val="none" w:sz="0" w:space="0" w:color="auto"/>
            <w:left w:val="none" w:sz="0" w:space="0" w:color="auto"/>
            <w:bottom w:val="none" w:sz="0" w:space="0" w:color="auto"/>
            <w:right w:val="none" w:sz="0" w:space="0" w:color="auto"/>
          </w:divBdr>
        </w:div>
        <w:div w:id="1622111692">
          <w:marLeft w:val="640"/>
          <w:marRight w:val="0"/>
          <w:marTop w:val="0"/>
          <w:marBottom w:val="0"/>
          <w:divBdr>
            <w:top w:val="none" w:sz="0" w:space="0" w:color="auto"/>
            <w:left w:val="none" w:sz="0" w:space="0" w:color="auto"/>
            <w:bottom w:val="none" w:sz="0" w:space="0" w:color="auto"/>
            <w:right w:val="none" w:sz="0" w:space="0" w:color="auto"/>
          </w:divBdr>
        </w:div>
        <w:div w:id="1664548924">
          <w:marLeft w:val="640"/>
          <w:marRight w:val="0"/>
          <w:marTop w:val="0"/>
          <w:marBottom w:val="0"/>
          <w:divBdr>
            <w:top w:val="none" w:sz="0" w:space="0" w:color="auto"/>
            <w:left w:val="none" w:sz="0" w:space="0" w:color="auto"/>
            <w:bottom w:val="none" w:sz="0" w:space="0" w:color="auto"/>
            <w:right w:val="none" w:sz="0" w:space="0" w:color="auto"/>
          </w:divBdr>
        </w:div>
        <w:div w:id="1696417007">
          <w:marLeft w:val="640"/>
          <w:marRight w:val="0"/>
          <w:marTop w:val="0"/>
          <w:marBottom w:val="0"/>
          <w:divBdr>
            <w:top w:val="none" w:sz="0" w:space="0" w:color="auto"/>
            <w:left w:val="none" w:sz="0" w:space="0" w:color="auto"/>
            <w:bottom w:val="none" w:sz="0" w:space="0" w:color="auto"/>
            <w:right w:val="none" w:sz="0" w:space="0" w:color="auto"/>
          </w:divBdr>
        </w:div>
        <w:div w:id="1861121629">
          <w:marLeft w:val="640"/>
          <w:marRight w:val="0"/>
          <w:marTop w:val="0"/>
          <w:marBottom w:val="0"/>
          <w:divBdr>
            <w:top w:val="none" w:sz="0" w:space="0" w:color="auto"/>
            <w:left w:val="none" w:sz="0" w:space="0" w:color="auto"/>
            <w:bottom w:val="none" w:sz="0" w:space="0" w:color="auto"/>
            <w:right w:val="none" w:sz="0" w:space="0" w:color="auto"/>
          </w:divBdr>
        </w:div>
        <w:div w:id="1947805962">
          <w:marLeft w:val="640"/>
          <w:marRight w:val="0"/>
          <w:marTop w:val="0"/>
          <w:marBottom w:val="0"/>
          <w:divBdr>
            <w:top w:val="none" w:sz="0" w:space="0" w:color="auto"/>
            <w:left w:val="none" w:sz="0" w:space="0" w:color="auto"/>
            <w:bottom w:val="none" w:sz="0" w:space="0" w:color="auto"/>
            <w:right w:val="none" w:sz="0" w:space="0" w:color="auto"/>
          </w:divBdr>
        </w:div>
        <w:div w:id="2102213240">
          <w:marLeft w:val="640"/>
          <w:marRight w:val="0"/>
          <w:marTop w:val="0"/>
          <w:marBottom w:val="0"/>
          <w:divBdr>
            <w:top w:val="none" w:sz="0" w:space="0" w:color="auto"/>
            <w:left w:val="none" w:sz="0" w:space="0" w:color="auto"/>
            <w:bottom w:val="none" w:sz="0" w:space="0" w:color="auto"/>
            <w:right w:val="none" w:sz="0" w:space="0" w:color="auto"/>
          </w:divBdr>
        </w:div>
      </w:divsChild>
    </w:div>
    <w:div w:id="1993025315">
      <w:bodyDiv w:val="1"/>
      <w:marLeft w:val="0"/>
      <w:marRight w:val="0"/>
      <w:marTop w:val="0"/>
      <w:marBottom w:val="0"/>
      <w:divBdr>
        <w:top w:val="none" w:sz="0" w:space="0" w:color="auto"/>
        <w:left w:val="none" w:sz="0" w:space="0" w:color="auto"/>
        <w:bottom w:val="none" w:sz="0" w:space="0" w:color="auto"/>
        <w:right w:val="none" w:sz="0" w:space="0" w:color="auto"/>
      </w:divBdr>
      <w:divsChild>
        <w:div w:id="444272960">
          <w:marLeft w:val="640"/>
          <w:marRight w:val="0"/>
          <w:marTop w:val="0"/>
          <w:marBottom w:val="0"/>
          <w:divBdr>
            <w:top w:val="none" w:sz="0" w:space="0" w:color="auto"/>
            <w:left w:val="none" w:sz="0" w:space="0" w:color="auto"/>
            <w:bottom w:val="none" w:sz="0" w:space="0" w:color="auto"/>
            <w:right w:val="none" w:sz="0" w:space="0" w:color="auto"/>
          </w:divBdr>
        </w:div>
        <w:div w:id="465392080">
          <w:marLeft w:val="640"/>
          <w:marRight w:val="0"/>
          <w:marTop w:val="0"/>
          <w:marBottom w:val="0"/>
          <w:divBdr>
            <w:top w:val="none" w:sz="0" w:space="0" w:color="auto"/>
            <w:left w:val="none" w:sz="0" w:space="0" w:color="auto"/>
            <w:bottom w:val="none" w:sz="0" w:space="0" w:color="auto"/>
            <w:right w:val="none" w:sz="0" w:space="0" w:color="auto"/>
          </w:divBdr>
        </w:div>
        <w:div w:id="472673779">
          <w:marLeft w:val="640"/>
          <w:marRight w:val="0"/>
          <w:marTop w:val="0"/>
          <w:marBottom w:val="0"/>
          <w:divBdr>
            <w:top w:val="none" w:sz="0" w:space="0" w:color="auto"/>
            <w:left w:val="none" w:sz="0" w:space="0" w:color="auto"/>
            <w:bottom w:val="none" w:sz="0" w:space="0" w:color="auto"/>
            <w:right w:val="none" w:sz="0" w:space="0" w:color="auto"/>
          </w:divBdr>
        </w:div>
        <w:div w:id="789664403">
          <w:marLeft w:val="640"/>
          <w:marRight w:val="0"/>
          <w:marTop w:val="0"/>
          <w:marBottom w:val="0"/>
          <w:divBdr>
            <w:top w:val="none" w:sz="0" w:space="0" w:color="auto"/>
            <w:left w:val="none" w:sz="0" w:space="0" w:color="auto"/>
            <w:bottom w:val="none" w:sz="0" w:space="0" w:color="auto"/>
            <w:right w:val="none" w:sz="0" w:space="0" w:color="auto"/>
          </w:divBdr>
        </w:div>
        <w:div w:id="792093914">
          <w:marLeft w:val="640"/>
          <w:marRight w:val="0"/>
          <w:marTop w:val="0"/>
          <w:marBottom w:val="0"/>
          <w:divBdr>
            <w:top w:val="none" w:sz="0" w:space="0" w:color="auto"/>
            <w:left w:val="none" w:sz="0" w:space="0" w:color="auto"/>
            <w:bottom w:val="none" w:sz="0" w:space="0" w:color="auto"/>
            <w:right w:val="none" w:sz="0" w:space="0" w:color="auto"/>
          </w:divBdr>
        </w:div>
        <w:div w:id="919486187">
          <w:marLeft w:val="640"/>
          <w:marRight w:val="0"/>
          <w:marTop w:val="0"/>
          <w:marBottom w:val="0"/>
          <w:divBdr>
            <w:top w:val="none" w:sz="0" w:space="0" w:color="auto"/>
            <w:left w:val="none" w:sz="0" w:space="0" w:color="auto"/>
            <w:bottom w:val="none" w:sz="0" w:space="0" w:color="auto"/>
            <w:right w:val="none" w:sz="0" w:space="0" w:color="auto"/>
          </w:divBdr>
        </w:div>
        <w:div w:id="1172839245">
          <w:marLeft w:val="640"/>
          <w:marRight w:val="0"/>
          <w:marTop w:val="0"/>
          <w:marBottom w:val="0"/>
          <w:divBdr>
            <w:top w:val="none" w:sz="0" w:space="0" w:color="auto"/>
            <w:left w:val="none" w:sz="0" w:space="0" w:color="auto"/>
            <w:bottom w:val="none" w:sz="0" w:space="0" w:color="auto"/>
            <w:right w:val="none" w:sz="0" w:space="0" w:color="auto"/>
          </w:divBdr>
        </w:div>
        <w:div w:id="1275677777">
          <w:marLeft w:val="640"/>
          <w:marRight w:val="0"/>
          <w:marTop w:val="0"/>
          <w:marBottom w:val="0"/>
          <w:divBdr>
            <w:top w:val="none" w:sz="0" w:space="0" w:color="auto"/>
            <w:left w:val="none" w:sz="0" w:space="0" w:color="auto"/>
            <w:bottom w:val="none" w:sz="0" w:space="0" w:color="auto"/>
            <w:right w:val="none" w:sz="0" w:space="0" w:color="auto"/>
          </w:divBdr>
        </w:div>
        <w:div w:id="1277444170">
          <w:marLeft w:val="640"/>
          <w:marRight w:val="0"/>
          <w:marTop w:val="0"/>
          <w:marBottom w:val="0"/>
          <w:divBdr>
            <w:top w:val="none" w:sz="0" w:space="0" w:color="auto"/>
            <w:left w:val="none" w:sz="0" w:space="0" w:color="auto"/>
            <w:bottom w:val="none" w:sz="0" w:space="0" w:color="auto"/>
            <w:right w:val="none" w:sz="0" w:space="0" w:color="auto"/>
          </w:divBdr>
        </w:div>
        <w:div w:id="1624115331">
          <w:marLeft w:val="640"/>
          <w:marRight w:val="0"/>
          <w:marTop w:val="0"/>
          <w:marBottom w:val="0"/>
          <w:divBdr>
            <w:top w:val="none" w:sz="0" w:space="0" w:color="auto"/>
            <w:left w:val="none" w:sz="0" w:space="0" w:color="auto"/>
            <w:bottom w:val="none" w:sz="0" w:space="0" w:color="auto"/>
            <w:right w:val="none" w:sz="0" w:space="0" w:color="auto"/>
          </w:divBdr>
        </w:div>
        <w:div w:id="1675500020">
          <w:marLeft w:val="640"/>
          <w:marRight w:val="0"/>
          <w:marTop w:val="0"/>
          <w:marBottom w:val="0"/>
          <w:divBdr>
            <w:top w:val="none" w:sz="0" w:space="0" w:color="auto"/>
            <w:left w:val="none" w:sz="0" w:space="0" w:color="auto"/>
            <w:bottom w:val="none" w:sz="0" w:space="0" w:color="auto"/>
            <w:right w:val="none" w:sz="0" w:space="0" w:color="auto"/>
          </w:divBdr>
        </w:div>
        <w:div w:id="1698853575">
          <w:marLeft w:val="640"/>
          <w:marRight w:val="0"/>
          <w:marTop w:val="0"/>
          <w:marBottom w:val="0"/>
          <w:divBdr>
            <w:top w:val="none" w:sz="0" w:space="0" w:color="auto"/>
            <w:left w:val="none" w:sz="0" w:space="0" w:color="auto"/>
            <w:bottom w:val="none" w:sz="0" w:space="0" w:color="auto"/>
            <w:right w:val="none" w:sz="0" w:space="0" w:color="auto"/>
          </w:divBdr>
        </w:div>
        <w:div w:id="1802378452">
          <w:marLeft w:val="640"/>
          <w:marRight w:val="0"/>
          <w:marTop w:val="0"/>
          <w:marBottom w:val="0"/>
          <w:divBdr>
            <w:top w:val="none" w:sz="0" w:space="0" w:color="auto"/>
            <w:left w:val="none" w:sz="0" w:space="0" w:color="auto"/>
            <w:bottom w:val="none" w:sz="0" w:space="0" w:color="auto"/>
            <w:right w:val="none" w:sz="0" w:space="0" w:color="auto"/>
          </w:divBdr>
        </w:div>
        <w:div w:id="1826508198">
          <w:marLeft w:val="640"/>
          <w:marRight w:val="0"/>
          <w:marTop w:val="0"/>
          <w:marBottom w:val="0"/>
          <w:divBdr>
            <w:top w:val="none" w:sz="0" w:space="0" w:color="auto"/>
            <w:left w:val="none" w:sz="0" w:space="0" w:color="auto"/>
            <w:bottom w:val="none" w:sz="0" w:space="0" w:color="auto"/>
            <w:right w:val="none" w:sz="0" w:space="0" w:color="auto"/>
          </w:divBdr>
        </w:div>
        <w:div w:id="1843163472">
          <w:marLeft w:val="640"/>
          <w:marRight w:val="0"/>
          <w:marTop w:val="0"/>
          <w:marBottom w:val="0"/>
          <w:divBdr>
            <w:top w:val="none" w:sz="0" w:space="0" w:color="auto"/>
            <w:left w:val="none" w:sz="0" w:space="0" w:color="auto"/>
            <w:bottom w:val="none" w:sz="0" w:space="0" w:color="auto"/>
            <w:right w:val="none" w:sz="0" w:space="0" w:color="auto"/>
          </w:divBdr>
        </w:div>
        <w:div w:id="1913851387">
          <w:marLeft w:val="640"/>
          <w:marRight w:val="0"/>
          <w:marTop w:val="0"/>
          <w:marBottom w:val="0"/>
          <w:divBdr>
            <w:top w:val="none" w:sz="0" w:space="0" w:color="auto"/>
            <w:left w:val="none" w:sz="0" w:space="0" w:color="auto"/>
            <w:bottom w:val="none" w:sz="0" w:space="0" w:color="auto"/>
            <w:right w:val="none" w:sz="0" w:space="0" w:color="auto"/>
          </w:divBdr>
        </w:div>
        <w:div w:id="2000497143">
          <w:marLeft w:val="640"/>
          <w:marRight w:val="0"/>
          <w:marTop w:val="0"/>
          <w:marBottom w:val="0"/>
          <w:divBdr>
            <w:top w:val="none" w:sz="0" w:space="0" w:color="auto"/>
            <w:left w:val="none" w:sz="0" w:space="0" w:color="auto"/>
            <w:bottom w:val="none" w:sz="0" w:space="0" w:color="auto"/>
            <w:right w:val="none" w:sz="0" w:space="0" w:color="auto"/>
          </w:divBdr>
        </w:div>
        <w:div w:id="2026128572">
          <w:marLeft w:val="640"/>
          <w:marRight w:val="0"/>
          <w:marTop w:val="0"/>
          <w:marBottom w:val="0"/>
          <w:divBdr>
            <w:top w:val="none" w:sz="0" w:space="0" w:color="auto"/>
            <w:left w:val="none" w:sz="0" w:space="0" w:color="auto"/>
            <w:bottom w:val="none" w:sz="0" w:space="0" w:color="auto"/>
            <w:right w:val="none" w:sz="0" w:space="0" w:color="auto"/>
          </w:divBdr>
        </w:div>
        <w:div w:id="2047557148">
          <w:marLeft w:val="640"/>
          <w:marRight w:val="0"/>
          <w:marTop w:val="0"/>
          <w:marBottom w:val="0"/>
          <w:divBdr>
            <w:top w:val="none" w:sz="0" w:space="0" w:color="auto"/>
            <w:left w:val="none" w:sz="0" w:space="0" w:color="auto"/>
            <w:bottom w:val="none" w:sz="0" w:space="0" w:color="auto"/>
            <w:right w:val="none" w:sz="0" w:space="0" w:color="auto"/>
          </w:divBdr>
        </w:div>
      </w:divsChild>
    </w:div>
    <w:div w:id="1994869718">
      <w:bodyDiv w:val="1"/>
      <w:marLeft w:val="0"/>
      <w:marRight w:val="0"/>
      <w:marTop w:val="0"/>
      <w:marBottom w:val="0"/>
      <w:divBdr>
        <w:top w:val="none" w:sz="0" w:space="0" w:color="auto"/>
        <w:left w:val="none" w:sz="0" w:space="0" w:color="auto"/>
        <w:bottom w:val="none" w:sz="0" w:space="0" w:color="auto"/>
        <w:right w:val="none" w:sz="0" w:space="0" w:color="auto"/>
      </w:divBdr>
      <w:divsChild>
        <w:div w:id="226114105">
          <w:marLeft w:val="640"/>
          <w:marRight w:val="0"/>
          <w:marTop w:val="0"/>
          <w:marBottom w:val="0"/>
          <w:divBdr>
            <w:top w:val="none" w:sz="0" w:space="0" w:color="auto"/>
            <w:left w:val="none" w:sz="0" w:space="0" w:color="auto"/>
            <w:bottom w:val="none" w:sz="0" w:space="0" w:color="auto"/>
            <w:right w:val="none" w:sz="0" w:space="0" w:color="auto"/>
          </w:divBdr>
        </w:div>
        <w:div w:id="330330469">
          <w:marLeft w:val="640"/>
          <w:marRight w:val="0"/>
          <w:marTop w:val="0"/>
          <w:marBottom w:val="0"/>
          <w:divBdr>
            <w:top w:val="none" w:sz="0" w:space="0" w:color="auto"/>
            <w:left w:val="none" w:sz="0" w:space="0" w:color="auto"/>
            <w:bottom w:val="none" w:sz="0" w:space="0" w:color="auto"/>
            <w:right w:val="none" w:sz="0" w:space="0" w:color="auto"/>
          </w:divBdr>
        </w:div>
        <w:div w:id="391931148">
          <w:marLeft w:val="640"/>
          <w:marRight w:val="0"/>
          <w:marTop w:val="0"/>
          <w:marBottom w:val="0"/>
          <w:divBdr>
            <w:top w:val="none" w:sz="0" w:space="0" w:color="auto"/>
            <w:left w:val="none" w:sz="0" w:space="0" w:color="auto"/>
            <w:bottom w:val="none" w:sz="0" w:space="0" w:color="auto"/>
            <w:right w:val="none" w:sz="0" w:space="0" w:color="auto"/>
          </w:divBdr>
        </w:div>
        <w:div w:id="485316138">
          <w:marLeft w:val="640"/>
          <w:marRight w:val="0"/>
          <w:marTop w:val="0"/>
          <w:marBottom w:val="0"/>
          <w:divBdr>
            <w:top w:val="none" w:sz="0" w:space="0" w:color="auto"/>
            <w:left w:val="none" w:sz="0" w:space="0" w:color="auto"/>
            <w:bottom w:val="none" w:sz="0" w:space="0" w:color="auto"/>
            <w:right w:val="none" w:sz="0" w:space="0" w:color="auto"/>
          </w:divBdr>
        </w:div>
        <w:div w:id="683678408">
          <w:marLeft w:val="640"/>
          <w:marRight w:val="0"/>
          <w:marTop w:val="0"/>
          <w:marBottom w:val="0"/>
          <w:divBdr>
            <w:top w:val="none" w:sz="0" w:space="0" w:color="auto"/>
            <w:left w:val="none" w:sz="0" w:space="0" w:color="auto"/>
            <w:bottom w:val="none" w:sz="0" w:space="0" w:color="auto"/>
            <w:right w:val="none" w:sz="0" w:space="0" w:color="auto"/>
          </w:divBdr>
        </w:div>
        <w:div w:id="755246845">
          <w:marLeft w:val="640"/>
          <w:marRight w:val="0"/>
          <w:marTop w:val="0"/>
          <w:marBottom w:val="0"/>
          <w:divBdr>
            <w:top w:val="none" w:sz="0" w:space="0" w:color="auto"/>
            <w:left w:val="none" w:sz="0" w:space="0" w:color="auto"/>
            <w:bottom w:val="none" w:sz="0" w:space="0" w:color="auto"/>
            <w:right w:val="none" w:sz="0" w:space="0" w:color="auto"/>
          </w:divBdr>
        </w:div>
        <w:div w:id="894900468">
          <w:marLeft w:val="640"/>
          <w:marRight w:val="0"/>
          <w:marTop w:val="0"/>
          <w:marBottom w:val="0"/>
          <w:divBdr>
            <w:top w:val="none" w:sz="0" w:space="0" w:color="auto"/>
            <w:left w:val="none" w:sz="0" w:space="0" w:color="auto"/>
            <w:bottom w:val="none" w:sz="0" w:space="0" w:color="auto"/>
            <w:right w:val="none" w:sz="0" w:space="0" w:color="auto"/>
          </w:divBdr>
        </w:div>
        <w:div w:id="945191176">
          <w:marLeft w:val="640"/>
          <w:marRight w:val="0"/>
          <w:marTop w:val="0"/>
          <w:marBottom w:val="0"/>
          <w:divBdr>
            <w:top w:val="none" w:sz="0" w:space="0" w:color="auto"/>
            <w:left w:val="none" w:sz="0" w:space="0" w:color="auto"/>
            <w:bottom w:val="none" w:sz="0" w:space="0" w:color="auto"/>
            <w:right w:val="none" w:sz="0" w:space="0" w:color="auto"/>
          </w:divBdr>
        </w:div>
        <w:div w:id="1024331415">
          <w:marLeft w:val="640"/>
          <w:marRight w:val="0"/>
          <w:marTop w:val="0"/>
          <w:marBottom w:val="0"/>
          <w:divBdr>
            <w:top w:val="none" w:sz="0" w:space="0" w:color="auto"/>
            <w:left w:val="none" w:sz="0" w:space="0" w:color="auto"/>
            <w:bottom w:val="none" w:sz="0" w:space="0" w:color="auto"/>
            <w:right w:val="none" w:sz="0" w:space="0" w:color="auto"/>
          </w:divBdr>
        </w:div>
        <w:div w:id="1132946258">
          <w:marLeft w:val="640"/>
          <w:marRight w:val="0"/>
          <w:marTop w:val="0"/>
          <w:marBottom w:val="0"/>
          <w:divBdr>
            <w:top w:val="none" w:sz="0" w:space="0" w:color="auto"/>
            <w:left w:val="none" w:sz="0" w:space="0" w:color="auto"/>
            <w:bottom w:val="none" w:sz="0" w:space="0" w:color="auto"/>
            <w:right w:val="none" w:sz="0" w:space="0" w:color="auto"/>
          </w:divBdr>
        </w:div>
        <w:div w:id="1189373222">
          <w:marLeft w:val="640"/>
          <w:marRight w:val="0"/>
          <w:marTop w:val="0"/>
          <w:marBottom w:val="0"/>
          <w:divBdr>
            <w:top w:val="none" w:sz="0" w:space="0" w:color="auto"/>
            <w:left w:val="none" w:sz="0" w:space="0" w:color="auto"/>
            <w:bottom w:val="none" w:sz="0" w:space="0" w:color="auto"/>
            <w:right w:val="none" w:sz="0" w:space="0" w:color="auto"/>
          </w:divBdr>
        </w:div>
        <w:div w:id="1409958356">
          <w:marLeft w:val="640"/>
          <w:marRight w:val="0"/>
          <w:marTop w:val="0"/>
          <w:marBottom w:val="0"/>
          <w:divBdr>
            <w:top w:val="none" w:sz="0" w:space="0" w:color="auto"/>
            <w:left w:val="none" w:sz="0" w:space="0" w:color="auto"/>
            <w:bottom w:val="none" w:sz="0" w:space="0" w:color="auto"/>
            <w:right w:val="none" w:sz="0" w:space="0" w:color="auto"/>
          </w:divBdr>
        </w:div>
        <w:div w:id="1617253009">
          <w:marLeft w:val="640"/>
          <w:marRight w:val="0"/>
          <w:marTop w:val="0"/>
          <w:marBottom w:val="0"/>
          <w:divBdr>
            <w:top w:val="none" w:sz="0" w:space="0" w:color="auto"/>
            <w:left w:val="none" w:sz="0" w:space="0" w:color="auto"/>
            <w:bottom w:val="none" w:sz="0" w:space="0" w:color="auto"/>
            <w:right w:val="none" w:sz="0" w:space="0" w:color="auto"/>
          </w:divBdr>
        </w:div>
        <w:div w:id="1708798817">
          <w:marLeft w:val="640"/>
          <w:marRight w:val="0"/>
          <w:marTop w:val="0"/>
          <w:marBottom w:val="0"/>
          <w:divBdr>
            <w:top w:val="none" w:sz="0" w:space="0" w:color="auto"/>
            <w:left w:val="none" w:sz="0" w:space="0" w:color="auto"/>
            <w:bottom w:val="none" w:sz="0" w:space="0" w:color="auto"/>
            <w:right w:val="none" w:sz="0" w:space="0" w:color="auto"/>
          </w:divBdr>
        </w:div>
        <w:div w:id="1726365741">
          <w:marLeft w:val="640"/>
          <w:marRight w:val="0"/>
          <w:marTop w:val="0"/>
          <w:marBottom w:val="0"/>
          <w:divBdr>
            <w:top w:val="none" w:sz="0" w:space="0" w:color="auto"/>
            <w:left w:val="none" w:sz="0" w:space="0" w:color="auto"/>
            <w:bottom w:val="none" w:sz="0" w:space="0" w:color="auto"/>
            <w:right w:val="none" w:sz="0" w:space="0" w:color="auto"/>
          </w:divBdr>
        </w:div>
        <w:div w:id="1801607433">
          <w:marLeft w:val="640"/>
          <w:marRight w:val="0"/>
          <w:marTop w:val="0"/>
          <w:marBottom w:val="0"/>
          <w:divBdr>
            <w:top w:val="none" w:sz="0" w:space="0" w:color="auto"/>
            <w:left w:val="none" w:sz="0" w:space="0" w:color="auto"/>
            <w:bottom w:val="none" w:sz="0" w:space="0" w:color="auto"/>
            <w:right w:val="none" w:sz="0" w:space="0" w:color="auto"/>
          </w:divBdr>
        </w:div>
        <w:div w:id="1945843829">
          <w:marLeft w:val="640"/>
          <w:marRight w:val="0"/>
          <w:marTop w:val="0"/>
          <w:marBottom w:val="0"/>
          <w:divBdr>
            <w:top w:val="none" w:sz="0" w:space="0" w:color="auto"/>
            <w:left w:val="none" w:sz="0" w:space="0" w:color="auto"/>
            <w:bottom w:val="none" w:sz="0" w:space="0" w:color="auto"/>
            <w:right w:val="none" w:sz="0" w:space="0" w:color="auto"/>
          </w:divBdr>
        </w:div>
        <w:div w:id="2114090010">
          <w:marLeft w:val="640"/>
          <w:marRight w:val="0"/>
          <w:marTop w:val="0"/>
          <w:marBottom w:val="0"/>
          <w:divBdr>
            <w:top w:val="none" w:sz="0" w:space="0" w:color="auto"/>
            <w:left w:val="none" w:sz="0" w:space="0" w:color="auto"/>
            <w:bottom w:val="none" w:sz="0" w:space="0" w:color="auto"/>
            <w:right w:val="none" w:sz="0" w:space="0" w:color="auto"/>
          </w:divBdr>
        </w:div>
      </w:divsChild>
    </w:div>
    <w:div w:id="2003119443">
      <w:bodyDiv w:val="1"/>
      <w:marLeft w:val="0"/>
      <w:marRight w:val="0"/>
      <w:marTop w:val="0"/>
      <w:marBottom w:val="0"/>
      <w:divBdr>
        <w:top w:val="none" w:sz="0" w:space="0" w:color="auto"/>
        <w:left w:val="none" w:sz="0" w:space="0" w:color="auto"/>
        <w:bottom w:val="none" w:sz="0" w:space="0" w:color="auto"/>
        <w:right w:val="none" w:sz="0" w:space="0" w:color="auto"/>
      </w:divBdr>
      <w:divsChild>
        <w:div w:id="93206758">
          <w:marLeft w:val="640"/>
          <w:marRight w:val="0"/>
          <w:marTop w:val="0"/>
          <w:marBottom w:val="0"/>
          <w:divBdr>
            <w:top w:val="none" w:sz="0" w:space="0" w:color="auto"/>
            <w:left w:val="none" w:sz="0" w:space="0" w:color="auto"/>
            <w:bottom w:val="none" w:sz="0" w:space="0" w:color="auto"/>
            <w:right w:val="none" w:sz="0" w:space="0" w:color="auto"/>
          </w:divBdr>
        </w:div>
        <w:div w:id="368188870">
          <w:marLeft w:val="640"/>
          <w:marRight w:val="0"/>
          <w:marTop w:val="0"/>
          <w:marBottom w:val="0"/>
          <w:divBdr>
            <w:top w:val="none" w:sz="0" w:space="0" w:color="auto"/>
            <w:left w:val="none" w:sz="0" w:space="0" w:color="auto"/>
            <w:bottom w:val="none" w:sz="0" w:space="0" w:color="auto"/>
            <w:right w:val="none" w:sz="0" w:space="0" w:color="auto"/>
          </w:divBdr>
        </w:div>
        <w:div w:id="441271420">
          <w:marLeft w:val="640"/>
          <w:marRight w:val="0"/>
          <w:marTop w:val="0"/>
          <w:marBottom w:val="0"/>
          <w:divBdr>
            <w:top w:val="none" w:sz="0" w:space="0" w:color="auto"/>
            <w:left w:val="none" w:sz="0" w:space="0" w:color="auto"/>
            <w:bottom w:val="none" w:sz="0" w:space="0" w:color="auto"/>
            <w:right w:val="none" w:sz="0" w:space="0" w:color="auto"/>
          </w:divBdr>
        </w:div>
        <w:div w:id="453255921">
          <w:marLeft w:val="640"/>
          <w:marRight w:val="0"/>
          <w:marTop w:val="0"/>
          <w:marBottom w:val="0"/>
          <w:divBdr>
            <w:top w:val="none" w:sz="0" w:space="0" w:color="auto"/>
            <w:left w:val="none" w:sz="0" w:space="0" w:color="auto"/>
            <w:bottom w:val="none" w:sz="0" w:space="0" w:color="auto"/>
            <w:right w:val="none" w:sz="0" w:space="0" w:color="auto"/>
          </w:divBdr>
        </w:div>
        <w:div w:id="674114829">
          <w:marLeft w:val="640"/>
          <w:marRight w:val="0"/>
          <w:marTop w:val="0"/>
          <w:marBottom w:val="0"/>
          <w:divBdr>
            <w:top w:val="none" w:sz="0" w:space="0" w:color="auto"/>
            <w:left w:val="none" w:sz="0" w:space="0" w:color="auto"/>
            <w:bottom w:val="none" w:sz="0" w:space="0" w:color="auto"/>
            <w:right w:val="none" w:sz="0" w:space="0" w:color="auto"/>
          </w:divBdr>
        </w:div>
        <w:div w:id="691221045">
          <w:marLeft w:val="640"/>
          <w:marRight w:val="0"/>
          <w:marTop w:val="0"/>
          <w:marBottom w:val="0"/>
          <w:divBdr>
            <w:top w:val="none" w:sz="0" w:space="0" w:color="auto"/>
            <w:left w:val="none" w:sz="0" w:space="0" w:color="auto"/>
            <w:bottom w:val="none" w:sz="0" w:space="0" w:color="auto"/>
            <w:right w:val="none" w:sz="0" w:space="0" w:color="auto"/>
          </w:divBdr>
        </w:div>
        <w:div w:id="707729524">
          <w:marLeft w:val="640"/>
          <w:marRight w:val="0"/>
          <w:marTop w:val="0"/>
          <w:marBottom w:val="0"/>
          <w:divBdr>
            <w:top w:val="none" w:sz="0" w:space="0" w:color="auto"/>
            <w:left w:val="none" w:sz="0" w:space="0" w:color="auto"/>
            <w:bottom w:val="none" w:sz="0" w:space="0" w:color="auto"/>
            <w:right w:val="none" w:sz="0" w:space="0" w:color="auto"/>
          </w:divBdr>
        </w:div>
        <w:div w:id="824777946">
          <w:marLeft w:val="640"/>
          <w:marRight w:val="0"/>
          <w:marTop w:val="0"/>
          <w:marBottom w:val="0"/>
          <w:divBdr>
            <w:top w:val="none" w:sz="0" w:space="0" w:color="auto"/>
            <w:left w:val="none" w:sz="0" w:space="0" w:color="auto"/>
            <w:bottom w:val="none" w:sz="0" w:space="0" w:color="auto"/>
            <w:right w:val="none" w:sz="0" w:space="0" w:color="auto"/>
          </w:divBdr>
        </w:div>
        <w:div w:id="858666087">
          <w:marLeft w:val="640"/>
          <w:marRight w:val="0"/>
          <w:marTop w:val="0"/>
          <w:marBottom w:val="0"/>
          <w:divBdr>
            <w:top w:val="none" w:sz="0" w:space="0" w:color="auto"/>
            <w:left w:val="none" w:sz="0" w:space="0" w:color="auto"/>
            <w:bottom w:val="none" w:sz="0" w:space="0" w:color="auto"/>
            <w:right w:val="none" w:sz="0" w:space="0" w:color="auto"/>
          </w:divBdr>
        </w:div>
        <w:div w:id="865944940">
          <w:marLeft w:val="640"/>
          <w:marRight w:val="0"/>
          <w:marTop w:val="0"/>
          <w:marBottom w:val="0"/>
          <w:divBdr>
            <w:top w:val="none" w:sz="0" w:space="0" w:color="auto"/>
            <w:left w:val="none" w:sz="0" w:space="0" w:color="auto"/>
            <w:bottom w:val="none" w:sz="0" w:space="0" w:color="auto"/>
            <w:right w:val="none" w:sz="0" w:space="0" w:color="auto"/>
          </w:divBdr>
        </w:div>
        <w:div w:id="870606157">
          <w:marLeft w:val="640"/>
          <w:marRight w:val="0"/>
          <w:marTop w:val="0"/>
          <w:marBottom w:val="0"/>
          <w:divBdr>
            <w:top w:val="none" w:sz="0" w:space="0" w:color="auto"/>
            <w:left w:val="none" w:sz="0" w:space="0" w:color="auto"/>
            <w:bottom w:val="none" w:sz="0" w:space="0" w:color="auto"/>
            <w:right w:val="none" w:sz="0" w:space="0" w:color="auto"/>
          </w:divBdr>
        </w:div>
        <w:div w:id="916482363">
          <w:marLeft w:val="640"/>
          <w:marRight w:val="0"/>
          <w:marTop w:val="0"/>
          <w:marBottom w:val="0"/>
          <w:divBdr>
            <w:top w:val="none" w:sz="0" w:space="0" w:color="auto"/>
            <w:left w:val="none" w:sz="0" w:space="0" w:color="auto"/>
            <w:bottom w:val="none" w:sz="0" w:space="0" w:color="auto"/>
            <w:right w:val="none" w:sz="0" w:space="0" w:color="auto"/>
          </w:divBdr>
        </w:div>
        <w:div w:id="1017148626">
          <w:marLeft w:val="640"/>
          <w:marRight w:val="0"/>
          <w:marTop w:val="0"/>
          <w:marBottom w:val="0"/>
          <w:divBdr>
            <w:top w:val="none" w:sz="0" w:space="0" w:color="auto"/>
            <w:left w:val="none" w:sz="0" w:space="0" w:color="auto"/>
            <w:bottom w:val="none" w:sz="0" w:space="0" w:color="auto"/>
            <w:right w:val="none" w:sz="0" w:space="0" w:color="auto"/>
          </w:divBdr>
        </w:div>
        <w:div w:id="1057431942">
          <w:marLeft w:val="640"/>
          <w:marRight w:val="0"/>
          <w:marTop w:val="0"/>
          <w:marBottom w:val="0"/>
          <w:divBdr>
            <w:top w:val="none" w:sz="0" w:space="0" w:color="auto"/>
            <w:left w:val="none" w:sz="0" w:space="0" w:color="auto"/>
            <w:bottom w:val="none" w:sz="0" w:space="0" w:color="auto"/>
            <w:right w:val="none" w:sz="0" w:space="0" w:color="auto"/>
          </w:divBdr>
        </w:div>
        <w:div w:id="1144615075">
          <w:marLeft w:val="640"/>
          <w:marRight w:val="0"/>
          <w:marTop w:val="0"/>
          <w:marBottom w:val="0"/>
          <w:divBdr>
            <w:top w:val="none" w:sz="0" w:space="0" w:color="auto"/>
            <w:left w:val="none" w:sz="0" w:space="0" w:color="auto"/>
            <w:bottom w:val="none" w:sz="0" w:space="0" w:color="auto"/>
            <w:right w:val="none" w:sz="0" w:space="0" w:color="auto"/>
          </w:divBdr>
        </w:div>
        <w:div w:id="1181506292">
          <w:marLeft w:val="640"/>
          <w:marRight w:val="0"/>
          <w:marTop w:val="0"/>
          <w:marBottom w:val="0"/>
          <w:divBdr>
            <w:top w:val="none" w:sz="0" w:space="0" w:color="auto"/>
            <w:left w:val="none" w:sz="0" w:space="0" w:color="auto"/>
            <w:bottom w:val="none" w:sz="0" w:space="0" w:color="auto"/>
            <w:right w:val="none" w:sz="0" w:space="0" w:color="auto"/>
          </w:divBdr>
        </w:div>
        <w:div w:id="1250506961">
          <w:marLeft w:val="640"/>
          <w:marRight w:val="0"/>
          <w:marTop w:val="0"/>
          <w:marBottom w:val="0"/>
          <w:divBdr>
            <w:top w:val="none" w:sz="0" w:space="0" w:color="auto"/>
            <w:left w:val="none" w:sz="0" w:space="0" w:color="auto"/>
            <w:bottom w:val="none" w:sz="0" w:space="0" w:color="auto"/>
            <w:right w:val="none" w:sz="0" w:space="0" w:color="auto"/>
          </w:divBdr>
        </w:div>
        <w:div w:id="1275015408">
          <w:marLeft w:val="640"/>
          <w:marRight w:val="0"/>
          <w:marTop w:val="0"/>
          <w:marBottom w:val="0"/>
          <w:divBdr>
            <w:top w:val="none" w:sz="0" w:space="0" w:color="auto"/>
            <w:left w:val="none" w:sz="0" w:space="0" w:color="auto"/>
            <w:bottom w:val="none" w:sz="0" w:space="0" w:color="auto"/>
            <w:right w:val="none" w:sz="0" w:space="0" w:color="auto"/>
          </w:divBdr>
        </w:div>
        <w:div w:id="1331330845">
          <w:marLeft w:val="640"/>
          <w:marRight w:val="0"/>
          <w:marTop w:val="0"/>
          <w:marBottom w:val="0"/>
          <w:divBdr>
            <w:top w:val="none" w:sz="0" w:space="0" w:color="auto"/>
            <w:left w:val="none" w:sz="0" w:space="0" w:color="auto"/>
            <w:bottom w:val="none" w:sz="0" w:space="0" w:color="auto"/>
            <w:right w:val="none" w:sz="0" w:space="0" w:color="auto"/>
          </w:divBdr>
        </w:div>
        <w:div w:id="1349410772">
          <w:marLeft w:val="640"/>
          <w:marRight w:val="0"/>
          <w:marTop w:val="0"/>
          <w:marBottom w:val="0"/>
          <w:divBdr>
            <w:top w:val="none" w:sz="0" w:space="0" w:color="auto"/>
            <w:left w:val="none" w:sz="0" w:space="0" w:color="auto"/>
            <w:bottom w:val="none" w:sz="0" w:space="0" w:color="auto"/>
            <w:right w:val="none" w:sz="0" w:space="0" w:color="auto"/>
          </w:divBdr>
        </w:div>
        <w:div w:id="1386683772">
          <w:marLeft w:val="640"/>
          <w:marRight w:val="0"/>
          <w:marTop w:val="0"/>
          <w:marBottom w:val="0"/>
          <w:divBdr>
            <w:top w:val="none" w:sz="0" w:space="0" w:color="auto"/>
            <w:left w:val="none" w:sz="0" w:space="0" w:color="auto"/>
            <w:bottom w:val="none" w:sz="0" w:space="0" w:color="auto"/>
            <w:right w:val="none" w:sz="0" w:space="0" w:color="auto"/>
          </w:divBdr>
        </w:div>
        <w:div w:id="1419600391">
          <w:marLeft w:val="640"/>
          <w:marRight w:val="0"/>
          <w:marTop w:val="0"/>
          <w:marBottom w:val="0"/>
          <w:divBdr>
            <w:top w:val="none" w:sz="0" w:space="0" w:color="auto"/>
            <w:left w:val="none" w:sz="0" w:space="0" w:color="auto"/>
            <w:bottom w:val="none" w:sz="0" w:space="0" w:color="auto"/>
            <w:right w:val="none" w:sz="0" w:space="0" w:color="auto"/>
          </w:divBdr>
        </w:div>
        <w:div w:id="1467629291">
          <w:marLeft w:val="640"/>
          <w:marRight w:val="0"/>
          <w:marTop w:val="0"/>
          <w:marBottom w:val="0"/>
          <w:divBdr>
            <w:top w:val="none" w:sz="0" w:space="0" w:color="auto"/>
            <w:left w:val="none" w:sz="0" w:space="0" w:color="auto"/>
            <w:bottom w:val="none" w:sz="0" w:space="0" w:color="auto"/>
            <w:right w:val="none" w:sz="0" w:space="0" w:color="auto"/>
          </w:divBdr>
        </w:div>
        <w:div w:id="1585064627">
          <w:marLeft w:val="640"/>
          <w:marRight w:val="0"/>
          <w:marTop w:val="0"/>
          <w:marBottom w:val="0"/>
          <w:divBdr>
            <w:top w:val="none" w:sz="0" w:space="0" w:color="auto"/>
            <w:left w:val="none" w:sz="0" w:space="0" w:color="auto"/>
            <w:bottom w:val="none" w:sz="0" w:space="0" w:color="auto"/>
            <w:right w:val="none" w:sz="0" w:space="0" w:color="auto"/>
          </w:divBdr>
        </w:div>
        <w:div w:id="1644389355">
          <w:marLeft w:val="640"/>
          <w:marRight w:val="0"/>
          <w:marTop w:val="0"/>
          <w:marBottom w:val="0"/>
          <w:divBdr>
            <w:top w:val="none" w:sz="0" w:space="0" w:color="auto"/>
            <w:left w:val="none" w:sz="0" w:space="0" w:color="auto"/>
            <w:bottom w:val="none" w:sz="0" w:space="0" w:color="auto"/>
            <w:right w:val="none" w:sz="0" w:space="0" w:color="auto"/>
          </w:divBdr>
        </w:div>
        <w:div w:id="1786465715">
          <w:marLeft w:val="640"/>
          <w:marRight w:val="0"/>
          <w:marTop w:val="0"/>
          <w:marBottom w:val="0"/>
          <w:divBdr>
            <w:top w:val="none" w:sz="0" w:space="0" w:color="auto"/>
            <w:left w:val="none" w:sz="0" w:space="0" w:color="auto"/>
            <w:bottom w:val="none" w:sz="0" w:space="0" w:color="auto"/>
            <w:right w:val="none" w:sz="0" w:space="0" w:color="auto"/>
          </w:divBdr>
        </w:div>
        <w:div w:id="1832864194">
          <w:marLeft w:val="640"/>
          <w:marRight w:val="0"/>
          <w:marTop w:val="0"/>
          <w:marBottom w:val="0"/>
          <w:divBdr>
            <w:top w:val="none" w:sz="0" w:space="0" w:color="auto"/>
            <w:left w:val="none" w:sz="0" w:space="0" w:color="auto"/>
            <w:bottom w:val="none" w:sz="0" w:space="0" w:color="auto"/>
            <w:right w:val="none" w:sz="0" w:space="0" w:color="auto"/>
          </w:divBdr>
        </w:div>
        <w:div w:id="1931427818">
          <w:marLeft w:val="640"/>
          <w:marRight w:val="0"/>
          <w:marTop w:val="0"/>
          <w:marBottom w:val="0"/>
          <w:divBdr>
            <w:top w:val="none" w:sz="0" w:space="0" w:color="auto"/>
            <w:left w:val="none" w:sz="0" w:space="0" w:color="auto"/>
            <w:bottom w:val="none" w:sz="0" w:space="0" w:color="auto"/>
            <w:right w:val="none" w:sz="0" w:space="0" w:color="auto"/>
          </w:divBdr>
        </w:div>
        <w:div w:id="1938637546">
          <w:marLeft w:val="640"/>
          <w:marRight w:val="0"/>
          <w:marTop w:val="0"/>
          <w:marBottom w:val="0"/>
          <w:divBdr>
            <w:top w:val="none" w:sz="0" w:space="0" w:color="auto"/>
            <w:left w:val="none" w:sz="0" w:space="0" w:color="auto"/>
            <w:bottom w:val="none" w:sz="0" w:space="0" w:color="auto"/>
            <w:right w:val="none" w:sz="0" w:space="0" w:color="auto"/>
          </w:divBdr>
        </w:div>
        <w:div w:id="1964850067">
          <w:marLeft w:val="640"/>
          <w:marRight w:val="0"/>
          <w:marTop w:val="0"/>
          <w:marBottom w:val="0"/>
          <w:divBdr>
            <w:top w:val="none" w:sz="0" w:space="0" w:color="auto"/>
            <w:left w:val="none" w:sz="0" w:space="0" w:color="auto"/>
            <w:bottom w:val="none" w:sz="0" w:space="0" w:color="auto"/>
            <w:right w:val="none" w:sz="0" w:space="0" w:color="auto"/>
          </w:divBdr>
        </w:div>
        <w:div w:id="2015720611">
          <w:marLeft w:val="640"/>
          <w:marRight w:val="0"/>
          <w:marTop w:val="0"/>
          <w:marBottom w:val="0"/>
          <w:divBdr>
            <w:top w:val="none" w:sz="0" w:space="0" w:color="auto"/>
            <w:left w:val="none" w:sz="0" w:space="0" w:color="auto"/>
            <w:bottom w:val="none" w:sz="0" w:space="0" w:color="auto"/>
            <w:right w:val="none" w:sz="0" w:space="0" w:color="auto"/>
          </w:divBdr>
        </w:div>
        <w:div w:id="2058627799">
          <w:marLeft w:val="640"/>
          <w:marRight w:val="0"/>
          <w:marTop w:val="0"/>
          <w:marBottom w:val="0"/>
          <w:divBdr>
            <w:top w:val="none" w:sz="0" w:space="0" w:color="auto"/>
            <w:left w:val="none" w:sz="0" w:space="0" w:color="auto"/>
            <w:bottom w:val="none" w:sz="0" w:space="0" w:color="auto"/>
            <w:right w:val="none" w:sz="0" w:space="0" w:color="auto"/>
          </w:divBdr>
        </w:div>
        <w:div w:id="2103138106">
          <w:marLeft w:val="640"/>
          <w:marRight w:val="0"/>
          <w:marTop w:val="0"/>
          <w:marBottom w:val="0"/>
          <w:divBdr>
            <w:top w:val="none" w:sz="0" w:space="0" w:color="auto"/>
            <w:left w:val="none" w:sz="0" w:space="0" w:color="auto"/>
            <w:bottom w:val="none" w:sz="0" w:space="0" w:color="auto"/>
            <w:right w:val="none" w:sz="0" w:space="0" w:color="auto"/>
          </w:divBdr>
        </w:div>
      </w:divsChild>
    </w:div>
    <w:div w:id="2008167762">
      <w:bodyDiv w:val="1"/>
      <w:marLeft w:val="0"/>
      <w:marRight w:val="0"/>
      <w:marTop w:val="0"/>
      <w:marBottom w:val="0"/>
      <w:divBdr>
        <w:top w:val="none" w:sz="0" w:space="0" w:color="auto"/>
        <w:left w:val="none" w:sz="0" w:space="0" w:color="auto"/>
        <w:bottom w:val="none" w:sz="0" w:space="0" w:color="auto"/>
        <w:right w:val="none" w:sz="0" w:space="0" w:color="auto"/>
      </w:divBdr>
      <w:divsChild>
        <w:div w:id="6374012">
          <w:marLeft w:val="640"/>
          <w:marRight w:val="0"/>
          <w:marTop w:val="0"/>
          <w:marBottom w:val="0"/>
          <w:divBdr>
            <w:top w:val="none" w:sz="0" w:space="0" w:color="auto"/>
            <w:left w:val="none" w:sz="0" w:space="0" w:color="auto"/>
            <w:bottom w:val="none" w:sz="0" w:space="0" w:color="auto"/>
            <w:right w:val="none" w:sz="0" w:space="0" w:color="auto"/>
          </w:divBdr>
        </w:div>
        <w:div w:id="24599595">
          <w:marLeft w:val="640"/>
          <w:marRight w:val="0"/>
          <w:marTop w:val="0"/>
          <w:marBottom w:val="0"/>
          <w:divBdr>
            <w:top w:val="none" w:sz="0" w:space="0" w:color="auto"/>
            <w:left w:val="none" w:sz="0" w:space="0" w:color="auto"/>
            <w:bottom w:val="none" w:sz="0" w:space="0" w:color="auto"/>
            <w:right w:val="none" w:sz="0" w:space="0" w:color="auto"/>
          </w:divBdr>
        </w:div>
        <w:div w:id="98377753">
          <w:marLeft w:val="640"/>
          <w:marRight w:val="0"/>
          <w:marTop w:val="0"/>
          <w:marBottom w:val="0"/>
          <w:divBdr>
            <w:top w:val="none" w:sz="0" w:space="0" w:color="auto"/>
            <w:left w:val="none" w:sz="0" w:space="0" w:color="auto"/>
            <w:bottom w:val="none" w:sz="0" w:space="0" w:color="auto"/>
            <w:right w:val="none" w:sz="0" w:space="0" w:color="auto"/>
          </w:divBdr>
        </w:div>
        <w:div w:id="201215206">
          <w:marLeft w:val="640"/>
          <w:marRight w:val="0"/>
          <w:marTop w:val="0"/>
          <w:marBottom w:val="0"/>
          <w:divBdr>
            <w:top w:val="none" w:sz="0" w:space="0" w:color="auto"/>
            <w:left w:val="none" w:sz="0" w:space="0" w:color="auto"/>
            <w:bottom w:val="none" w:sz="0" w:space="0" w:color="auto"/>
            <w:right w:val="none" w:sz="0" w:space="0" w:color="auto"/>
          </w:divBdr>
        </w:div>
        <w:div w:id="261037632">
          <w:marLeft w:val="640"/>
          <w:marRight w:val="0"/>
          <w:marTop w:val="0"/>
          <w:marBottom w:val="0"/>
          <w:divBdr>
            <w:top w:val="none" w:sz="0" w:space="0" w:color="auto"/>
            <w:left w:val="none" w:sz="0" w:space="0" w:color="auto"/>
            <w:bottom w:val="none" w:sz="0" w:space="0" w:color="auto"/>
            <w:right w:val="none" w:sz="0" w:space="0" w:color="auto"/>
          </w:divBdr>
        </w:div>
        <w:div w:id="270167689">
          <w:marLeft w:val="640"/>
          <w:marRight w:val="0"/>
          <w:marTop w:val="0"/>
          <w:marBottom w:val="0"/>
          <w:divBdr>
            <w:top w:val="none" w:sz="0" w:space="0" w:color="auto"/>
            <w:left w:val="none" w:sz="0" w:space="0" w:color="auto"/>
            <w:bottom w:val="none" w:sz="0" w:space="0" w:color="auto"/>
            <w:right w:val="none" w:sz="0" w:space="0" w:color="auto"/>
          </w:divBdr>
        </w:div>
        <w:div w:id="297416134">
          <w:marLeft w:val="640"/>
          <w:marRight w:val="0"/>
          <w:marTop w:val="0"/>
          <w:marBottom w:val="0"/>
          <w:divBdr>
            <w:top w:val="none" w:sz="0" w:space="0" w:color="auto"/>
            <w:left w:val="none" w:sz="0" w:space="0" w:color="auto"/>
            <w:bottom w:val="none" w:sz="0" w:space="0" w:color="auto"/>
            <w:right w:val="none" w:sz="0" w:space="0" w:color="auto"/>
          </w:divBdr>
        </w:div>
        <w:div w:id="360126505">
          <w:marLeft w:val="640"/>
          <w:marRight w:val="0"/>
          <w:marTop w:val="0"/>
          <w:marBottom w:val="0"/>
          <w:divBdr>
            <w:top w:val="none" w:sz="0" w:space="0" w:color="auto"/>
            <w:left w:val="none" w:sz="0" w:space="0" w:color="auto"/>
            <w:bottom w:val="none" w:sz="0" w:space="0" w:color="auto"/>
            <w:right w:val="none" w:sz="0" w:space="0" w:color="auto"/>
          </w:divBdr>
        </w:div>
        <w:div w:id="383796270">
          <w:marLeft w:val="640"/>
          <w:marRight w:val="0"/>
          <w:marTop w:val="0"/>
          <w:marBottom w:val="0"/>
          <w:divBdr>
            <w:top w:val="none" w:sz="0" w:space="0" w:color="auto"/>
            <w:left w:val="none" w:sz="0" w:space="0" w:color="auto"/>
            <w:bottom w:val="none" w:sz="0" w:space="0" w:color="auto"/>
            <w:right w:val="none" w:sz="0" w:space="0" w:color="auto"/>
          </w:divBdr>
        </w:div>
        <w:div w:id="533081859">
          <w:marLeft w:val="640"/>
          <w:marRight w:val="0"/>
          <w:marTop w:val="0"/>
          <w:marBottom w:val="0"/>
          <w:divBdr>
            <w:top w:val="none" w:sz="0" w:space="0" w:color="auto"/>
            <w:left w:val="none" w:sz="0" w:space="0" w:color="auto"/>
            <w:bottom w:val="none" w:sz="0" w:space="0" w:color="auto"/>
            <w:right w:val="none" w:sz="0" w:space="0" w:color="auto"/>
          </w:divBdr>
        </w:div>
        <w:div w:id="591009419">
          <w:marLeft w:val="640"/>
          <w:marRight w:val="0"/>
          <w:marTop w:val="0"/>
          <w:marBottom w:val="0"/>
          <w:divBdr>
            <w:top w:val="none" w:sz="0" w:space="0" w:color="auto"/>
            <w:left w:val="none" w:sz="0" w:space="0" w:color="auto"/>
            <w:bottom w:val="none" w:sz="0" w:space="0" w:color="auto"/>
            <w:right w:val="none" w:sz="0" w:space="0" w:color="auto"/>
          </w:divBdr>
        </w:div>
        <w:div w:id="667951883">
          <w:marLeft w:val="640"/>
          <w:marRight w:val="0"/>
          <w:marTop w:val="0"/>
          <w:marBottom w:val="0"/>
          <w:divBdr>
            <w:top w:val="none" w:sz="0" w:space="0" w:color="auto"/>
            <w:left w:val="none" w:sz="0" w:space="0" w:color="auto"/>
            <w:bottom w:val="none" w:sz="0" w:space="0" w:color="auto"/>
            <w:right w:val="none" w:sz="0" w:space="0" w:color="auto"/>
          </w:divBdr>
        </w:div>
        <w:div w:id="675808440">
          <w:marLeft w:val="640"/>
          <w:marRight w:val="0"/>
          <w:marTop w:val="0"/>
          <w:marBottom w:val="0"/>
          <w:divBdr>
            <w:top w:val="none" w:sz="0" w:space="0" w:color="auto"/>
            <w:left w:val="none" w:sz="0" w:space="0" w:color="auto"/>
            <w:bottom w:val="none" w:sz="0" w:space="0" w:color="auto"/>
            <w:right w:val="none" w:sz="0" w:space="0" w:color="auto"/>
          </w:divBdr>
        </w:div>
        <w:div w:id="706030273">
          <w:marLeft w:val="640"/>
          <w:marRight w:val="0"/>
          <w:marTop w:val="0"/>
          <w:marBottom w:val="0"/>
          <w:divBdr>
            <w:top w:val="none" w:sz="0" w:space="0" w:color="auto"/>
            <w:left w:val="none" w:sz="0" w:space="0" w:color="auto"/>
            <w:bottom w:val="none" w:sz="0" w:space="0" w:color="auto"/>
            <w:right w:val="none" w:sz="0" w:space="0" w:color="auto"/>
          </w:divBdr>
        </w:div>
        <w:div w:id="735010507">
          <w:marLeft w:val="640"/>
          <w:marRight w:val="0"/>
          <w:marTop w:val="0"/>
          <w:marBottom w:val="0"/>
          <w:divBdr>
            <w:top w:val="none" w:sz="0" w:space="0" w:color="auto"/>
            <w:left w:val="none" w:sz="0" w:space="0" w:color="auto"/>
            <w:bottom w:val="none" w:sz="0" w:space="0" w:color="auto"/>
            <w:right w:val="none" w:sz="0" w:space="0" w:color="auto"/>
          </w:divBdr>
        </w:div>
        <w:div w:id="868489536">
          <w:marLeft w:val="640"/>
          <w:marRight w:val="0"/>
          <w:marTop w:val="0"/>
          <w:marBottom w:val="0"/>
          <w:divBdr>
            <w:top w:val="none" w:sz="0" w:space="0" w:color="auto"/>
            <w:left w:val="none" w:sz="0" w:space="0" w:color="auto"/>
            <w:bottom w:val="none" w:sz="0" w:space="0" w:color="auto"/>
            <w:right w:val="none" w:sz="0" w:space="0" w:color="auto"/>
          </w:divBdr>
        </w:div>
        <w:div w:id="987248803">
          <w:marLeft w:val="640"/>
          <w:marRight w:val="0"/>
          <w:marTop w:val="0"/>
          <w:marBottom w:val="0"/>
          <w:divBdr>
            <w:top w:val="none" w:sz="0" w:space="0" w:color="auto"/>
            <w:left w:val="none" w:sz="0" w:space="0" w:color="auto"/>
            <w:bottom w:val="none" w:sz="0" w:space="0" w:color="auto"/>
            <w:right w:val="none" w:sz="0" w:space="0" w:color="auto"/>
          </w:divBdr>
        </w:div>
        <w:div w:id="1152602048">
          <w:marLeft w:val="640"/>
          <w:marRight w:val="0"/>
          <w:marTop w:val="0"/>
          <w:marBottom w:val="0"/>
          <w:divBdr>
            <w:top w:val="none" w:sz="0" w:space="0" w:color="auto"/>
            <w:left w:val="none" w:sz="0" w:space="0" w:color="auto"/>
            <w:bottom w:val="none" w:sz="0" w:space="0" w:color="auto"/>
            <w:right w:val="none" w:sz="0" w:space="0" w:color="auto"/>
          </w:divBdr>
        </w:div>
        <w:div w:id="1301692698">
          <w:marLeft w:val="640"/>
          <w:marRight w:val="0"/>
          <w:marTop w:val="0"/>
          <w:marBottom w:val="0"/>
          <w:divBdr>
            <w:top w:val="none" w:sz="0" w:space="0" w:color="auto"/>
            <w:left w:val="none" w:sz="0" w:space="0" w:color="auto"/>
            <w:bottom w:val="none" w:sz="0" w:space="0" w:color="auto"/>
            <w:right w:val="none" w:sz="0" w:space="0" w:color="auto"/>
          </w:divBdr>
        </w:div>
        <w:div w:id="1401250226">
          <w:marLeft w:val="640"/>
          <w:marRight w:val="0"/>
          <w:marTop w:val="0"/>
          <w:marBottom w:val="0"/>
          <w:divBdr>
            <w:top w:val="none" w:sz="0" w:space="0" w:color="auto"/>
            <w:left w:val="none" w:sz="0" w:space="0" w:color="auto"/>
            <w:bottom w:val="none" w:sz="0" w:space="0" w:color="auto"/>
            <w:right w:val="none" w:sz="0" w:space="0" w:color="auto"/>
          </w:divBdr>
        </w:div>
        <w:div w:id="1469476106">
          <w:marLeft w:val="640"/>
          <w:marRight w:val="0"/>
          <w:marTop w:val="0"/>
          <w:marBottom w:val="0"/>
          <w:divBdr>
            <w:top w:val="none" w:sz="0" w:space="0" w:color="auto"/>
            <w:left w:val="none" w:sz="0" w:space="0" w:color="auto"/>
            <w:bottom w:val="none" w:sz="0" w:space="0" w:color="auto"/>
            <w:right w:val="none" w:sz="0" w:space="0" w:color="auto"/>
          </w:divBdr>
        </w:div>
        <w:div w:id="1829831918">
          <w:marLeft w:val="640"/>
          <w:marRight w:val="0"/>
          <w:marTop w:val="0"/>
          <w:marBottom w:val="0"/>
          <w:divBdr>
            <w:top w:val="none" w:sz="0" w:space="0" w:color="auto"/>
            <w:left w:val="none" w:sz="0" w:space="0" w:color="auto"/>
            <w:bottom w:val="none" w:sz="0" w:space="0" w:color="auto"/>
            <w:right w:val="none" w:sz="0" w:space="0" w:color="auto"/>
          </w:divBdr>
        </w:div>
        <w:div w:id="1859659135">
          <w:marLeft w:val="640"/>
          <w:marRight w:val="0"/>
          <w:marTop w:val="0"/>
          <w:marBottom w:val="0"/>
          <w:divBdr>
            <w:top w:val="none" w:sz="0" w:space="0" w:color="auto"/>
            <w:left w:val="none" w:sz="0" w:space="0" w:color="auto"/>
            <w:bottom w:val="none" w:sz="0" w:space="0" w:color="auto"/>
            <w:right w:val="none" w:sz="0" w:space="0" w:color="auto"/>
          </w:divBdr>
        </w:div>
        <w:div w:id="2024430491">
          <w:marLeft w:val="640"/>
          <w:marRight w:val="0"/>
          <w:marTop w:val="0"/>
          <w:marBottom w:val="0"/>
          <w:divBdr>
            <w:top w:val="none" w:sz="0" w:space="0" w:color="auto"/>
            <w:left w:val="none" w:sz="0" w:space="0" w:color="auto"/>
            <w:bottom w:val="none" w:sz="0" w:space="0" w:color="auto"/>
            <w:right w:val="none" w:sz="0" w:space="0" w:color="auto"/>
          </w:divBdr>
        </w:div>
        <w:div w:id="2036812302">
          <w:marLeft w:val="640"/>
          <w:marRight w:val="0"/>
          <w:marTop w:val="0"/>
          <w:marBottom w:val="0"/>
          <w:divBdr>
            <w:top w:val="none" w:sz="0" w:space="0" w:color="auto"/>
            <w:left w:val="none" w:sz="0" w:space="0" w:color="auto"/>
            <w:bottom w:val="none" w:sz="0" w:space="0" w:color="auto"/>
            <w:right w:val="none" w:sz="0" w:space="0" w:color="auto"/>
          </w:divBdr>
        </w:div>
        <w:div w:id="2115323956">
          <w:marLeft w:val="640"/>
          <w:marRight w:val="0"/>
          <w:marTop w:val="0"/>
          <w:marBottom w:val="0"/>
          <w:divBdr>
            <w:top w:val="none" w:sz="0" w:space="0" w:color="auto"/>
            <w:left w:val="none" w:sz="0" w:space="0" w:color="auto"/>
            <w:bottom w:val="none" w:sz="0" w:space="0" w:color="auto"/>
            <w:right w:val="none" w:sz="0" w:space="0" w:color="auto"/>
          </w:divBdr>
        </w:div>
      </w:divsChild>
    </w:div>
    <w:div w:id="2019455031">
      <w:bodyDiv w:val="1"/>
      <w:marLeft w:val="0"/>
      <w:marRight w:val="0"/>
      <w:marTop w:val="0"/>
      <w:marBottom w:val="0"/>
      <w:divBdr>
        <w:top w:val="none" w:sz="0" w:space="0" w:color="auto"/>
        <w:left w:val="none" w:sz="0" w:space="0" w:color="auto"/>
        <w:bottom w:val="none" w:sz="0" w:space="0" w:color="auto"/>
        <w:right w:val="none" w:sz="0" w:space="0" w:color="auto"/>
      </w:divBdr>
      <w:divsChild>
        <w:div w:id="31002739">
          <w:marLeft w:val="640"/>
          <w:marRight w:val="0"/>
          <w:marTop w:val="0"/>
          <w:marBottom w:val="0"/>
          <w:divBdr>
            <w:top w:val="none" w:sz="0" w:space="0" w:color="auto"/>
            <w:left w:val="none" w:sz="0" w:space="0" w:color="auto"/>
            <w:bottom w:val="none" w:sz="0" w:space="0" w:color="auto"/>
            <w:right w:val="none" w:sz="0" w:space="0" w:color="auto"/>
          </w:divBdr>
        </w:div>
        <w:div w:id="49306559">
          <w:marLeft w:val="640"/>
          <w:marRight w:val="0"/>
          <w:marTop w:val="0"/>
          <w:marBottom w:val="0"/>
          <w:divBdr>
            <w:top w:val="none" w:sz="0" w:space="0" w:color="auto"/>
            <w:left w:val="none" w:sz="0" w:space="0" w:color="auto"/>
            <w:bottom w:val="none" w:sz="0" w:space="0" w:color="auto"/>
            <w:right w:val="none" w:sz="0" w:space="0" w:color="auto"/>
          </w:divBdr>
        </w:div>
        <w:div w:id="122578695">
          <w:marLeft w:val="640"/>
          <w:marRight w:val="0"/>
          <w:marTop w:val="0"/>
          <w:marBottom w:val="0"/>
          <w:divBdr>
            <w:top w:val="none" w:sz="0" w:space="0" w:color="auto"/>
            <w:left w:val="none" w:sz="0" w:space="0" w:color="auto"/>
            <w:bottom w:val="none" w:sz="0" w:space="0" w:color="auto"/>
            <w:right w:val="none" w:sz="0" w:space="0" w:color="auto"/>
          </w:divBdr>
        </w:div>
        <w:div w:id="260066105">
          <w:marLeft w:val="640"/>
          <w:marRight w:val="0"/>
          <w:marTop w:val="0"/>
          <w:marBottom w:val="0"/>
          <w:divBdr>
            <w:top w:val="none" w:sz="0" w:space="0" w:color="auto"/>
            <w:left w:val="none" w:sz="0" w:space="0" w:color="auto"/>
            <w:bottom w:val="none" w:sz="0" w:space="0" w:color="auto"/>
            <w:right w:val="none" w:sz="0" w:space="0" w:color="auto"/>
          </w:divBdr>
        </w:div>
        <w:div w:id="284233707">
          <w:marLeft w:val="640"/>
          <w:marRight w:val="0"/>
          <w:marTop w:val="0"/>
          <w:marBottom w:val="0"/>
          <w:divBdr>
            <w:top w:val="none" w:sz="0" w:space="0" w:color="auto"/>
            <w:left w:val="none" w:sz="0" w:space="0" w:color="auto"/>
            <w:bottom w:val="none" w:sz="0" w:space="0" w:color="auto"/>
            <w:right w:val="none" w:sz="0" w:space="0" w:color="auto"/>
          </w:divBdr>
        </w:div>
        <w:div w:id="323822258">
          <w:marLeft w:val="640"/>
          <w:marRight w:val="0"/>
          <w:marTop w:val="0"/>
          <w:marBottom w:val="0"/>
          <w:divBdr>
            <w:top w:val="none" w:sz="0" w:space="0" w:color="auto"/>
            <w:left w:val="none" w:sz="0" w:space="0" w:color="auto"/>
            <w:bottom w:val="none" w:sz="0" w:space="0" w:color="auto"/>
            <w:right w:val="none" w:sz="0" w:space="0" w:color="auto"/>
          </w:divBdr>
        </w:div>
        <w:div w:id="517037714">
          <w:marLeft w:val="640"/>
          <w:marRight w:val="0"/>
          <w:marTop w:val="0"/>
          <w:marBottom w:val="0"/>
          <w:divBdr>
            <w:top w:val="none" w:sz="0" w:space="0" w:color="auto"/>
            <w:left w:val="none" w:sz="0" w:space="0" w:color="auto"/>
            <w:bottom w:val="none" w:sz="0" w:space="0" w:color="auto"/>
            <w:right w:val="none" w:sz="0" w:space="0" w:color="auto"/>
          </w:divBdr>
        </w:div>
        <w:div w:id="550263879">
          <w:marLeft w:val="640"/>
          <w:marRight w:val="0"/>
          <w:marTop w:val="0"/>
          <w:marBottom w:val="0"/>
          <w:divBdr>
            <w:top w:val="none" w:sz="0" w:space="0" w:color="auto"/>
            <w:left w:val="none" w:sz="0" w:space="0" w:color="auto"/>
            <w:bottom w:val="none" w:sz="0" w:space="0" w:color="auto"/>
            <w:right w:val="none" w:sz="0" w:space="0" w:color="auto"/>
          </w:divBdr>
        </w:div>
        <w:div w:id="614946143">
          <w:marLeft w:val="640"/>
          <w:marRight w:val="0"/>
          <w:marTop w:val="0"/>
          <w:marBottom w:val="0"/>
          <w:divBdr>
            <w:top w:val="none" w:sz="0" w:space="0" w:color="auto"/>
            <w:left w:val="none" w:sz="0" w:space="0" w:color="auto"/>
            <w:bottom w:val="none" w:sz="0" w:space="0" w:color="auto"/>
            <w:right w:val="none" w:sz="0" w:space="0" w:color="auto"/>
          </w:divBdr>
        </w:div>
        <w:div w:id="650601108">
          <w:marLeft w:val="640"/>
          <w:marRight w:val="0"/>
          <w:marTop w:val="0"/>
          <w:marBottom w:val="0"/>
          <w:divBdr>
            <w:top w:val="none" w:sz="0" w:space="0" w:color="auto"/>
            <w:left w:val="none" w:sz="0" w:space="0" w:color="auto"/>
            <w:bottom w:val="none" w:sz="0" w:space="0" w:color="auto"/>
            <w:right w:val="none" w:sz="0" w:space="0" w:color="auto"/>
          </w:divBdr>
        </w:div>
        <w:div w:id="690306358">
          <w:marLeft w:val="640"/>
          <w:marRight w:val="0"/>
          <w:marTop w:val="0"/>
          <w:marBottom w:val="0"/>
          <w:divBdr>
            <w:top w:val="none" w:sz="0" w:space="0" w:color="auto"/>
            <w:left w:val="none" w:sz="0" w:space="0" w:color="auto"/>
            <w:bottom w:val="none" w:sz="0" w:space="0" w:color="auto"/>
            <w:right w:val="none" w:sz="0" w:space="0" w:color="auto"/>
          </w:divBdr>
        </w:div>
        <w:div w:id="766658398">
          <w:marLeft w:val="640"/>
          <w:marRight w:val="0"/>
          <w:marTop w:val="0"/>
          <w:marBottom w:val="0"/>
          <w:divBdr>
            <w:top w:val="none" w:sz="0" w:space="0" w:color="auto"/>
            <w:left w:val="none" w:sz="0" w:space="0" w:color="auto"/>
            <w:bottom w:val="none" w:sz="0" w:space="0" w:color="auto"/>
            <w:right w:val="none" w:sz="0" w:space="0" w:color="auto"/>
          </w:divBdr>
        </w:div>
        <w:div w:id="874196630">
          <w:marLeft w:val="640"/>
          <w:marRight w:val="0"/>
          <w:marTop w:val="0"/>
          <w:marBottom w:val="0"/>
          <w:divBdr>
            <w:top w:val="none" w:sz="0" w:space="0" w:color="auto"/>
            <w:left w:val="none" w:sz="0" w:space="0" w:color="auto"/>
            <w:bottom w:val="none" w:sz="0" w:space="0" w:color="auto"/>
            <w:right w:val="none" w:sz="0" w:space="0" w:color="auto"/>
          </w:divBdr>
        </w:div>
        <w:div w:id="876771775">
          <w:marLeft w:val="640"/>
          <w:marRight w:val="0"/>
          <w:marTop w:val="0"/>
          <w:marBottom w:val="0"/>
          <w:divBdr>
            <w:top w:val="none" w:sz="0" w:space="0" w:color="auto"/>
            <w:left w:val="none" w:sz="0" w:space="0" w:color="auto"/>
            <w:bottom w:val="none" w:sz="0" w:space="0" w:color="auto"/>
            <w:right w:val="none" w:sz="0" w:space="0" w:color="auto"/>
          </w:divBdr>
        </w:div>
        <w:div w:id="967976560">
          <w:marLeft w:val="640"/>
          <w:marRight w:val="0"/>
          <w:marTop w:val="0"/>
          <w:marBottom w:val="0"/>
          <w:divBdr>
            <w:top w:val="none" w:sz="0" w:space="0" w:color="auto"/>
            <w:left w:val="none" w:sz="0" w:space="0" w:color="auto"/>
            <w:bottom w:val="none" w:sz="0" w:space="0" w:color="auto"/>
            <w:right w:val="none" w:sz="0" w:space="0" w:color="auto"/>
          </w:divBdr>
        </w:div>
        <w:div w:id="1056902134">
          <w:marLeft w:val="640"/>
          <w:marRight w:val="0"/>
          <w:marTop w:val="0"/>
          <w:marBottom w:val="0"/>
          <w:divBdr>
            <w:top w:val="none" w:sz="0" w:space="0" w:color="auto"/>
            <w:left w:val="none" w:sz="0" w:space="0" w:color="auto"/>
            <w:bottom w:val="none" w:sz="0" w:space="0" w:color="auto"/>
            <w:right w:val="none" w:sz="0" w:space="0" w:color="auto"/>
          </w:divBdr>
        </w:div>
        <w:div w:id="1069380075">
          <w:marLeft w:val="640"/>
          <w:marRight w:val="0"/>
          <w:marTop w:val="0"/>
          <w:marBottom w:val="0"/>
          <w:divBdr>
            <w:top w:val="none" w:sz="0" w:space="0" w:color="auto"/>
            <w:left w:val="none" w:sz="0" w:space="0" w:color="auto"/>
            <w:bottom w:val="none" w:sz="0" w:space="0" w:color="auto"/>
            <w:right w:val="none" w:sz="0" w:space="0" w:color="auto"/>
          </w:divBdr>
        </w:div>
        <w:div w:id="1090587909">
          <w:marLeft w:val="640"/>
          <w:marRight w:val="0"/>
          <w:marTop w:val="0"/>
          <w:marBottom w:val="0"/>
          <w:divBdr>
            <w:top w:val="none" w:sz="0" w:space="0" w:color="auto"/>
            <w:left w:val="none" w:sz="0" w:space="0" w:color="auto"/>
            <w:bottom w:val="none" w:sz="0" w:space="0" w:color="auto"/>
            <w:right w:val="none" w:sz="0" w:space="0" w:color="auto"/>
          </w:divBdr>
        </w:div>
        <w:div w:id="1170825889">
          <w:marLeft w:val="640"/>
          <w:marRight w:val="0"/>
          <w:marTop w:val="0"/>
          <w:marBottom w:val="0"/>
          <w:divBdr>
            <w:top w:val="none" w:sz="0" w:space="0" w:color="auto"/>
            <w:left w:val="none" w:sz="0" w:space="0" w:color="auto"/>
            <w:bottom w:val="none" w:sz="0" w:space="0" w:color="auto"/>
            <w:right w:val="none" w:sz="0" w:space="0" w:color="auto"/>
          </w:divBdr>
        </w:div>
        <w:div w:id="1196390331">
          <w:marLeft w:val="640"/>
          <w:marRight w:val="0"/>
          <w:marTop w:val="0"/>
          <w:marBottom w:val="0"/>
          <w:divBdr>
            <w:top w:val="none" w:sz="0" w:space="0" w:color="auto"/>
            <w:left w:val="none" w:sz="0" w:space="0" w:color="auto"/>
            <w:bottom w:val="none" w:sz="0" w:space="0" w:color="auto"/>
            <w:right w:val="none" w:sz="0" w:space="0" w:color="auto"/>
          </w:divBdr>
        </w:div>
        <w:div w:id="1211500416">
          <w:marLeft w:val="640"/>
          <w:marRight w:val="0"/>
          <w:marTop w:val="0"/>
          <w:marBottom w:val="0"/>
          <w:divBdr>
            <w:top w:val="none" w:sz="0" w:space="0" w:color="auto"/>
            <w:left w:val="none" w:sz="0" w:space="0" w:color="auto"/>
            <w:bottom w:val="none" w:sz="0" w:space="0" w:color="auto"/>
            <w:right w:val="none" w:sz="0" w:space="0" w:color="auto"/>
          </w:divBdr>
        </w:div>
        <w:div w:id="1343554342">
          <w:marLeft w:val="640"/>
          <w:marRight w:val="0"/>
          <w:marTop w:val="0"/>
          <w:marBottom w:val="0"/>
          <w:divBdr>
            <w:top w:val="none" w:sz="0" w:space="0" w:color="auto"/>
            <w:left w:val="none" w:sz="0" w:space="0" w:color="auto"/>
            <w:bottom w:val="none" w:sz="0" w:space="0" w:color="auto"/>
            <w:right w:val="none" w:sz="0" w:space="0" w:color="auto"/>
          </w:divBdr>
        </w:div>
        <w:div w:id="1441533960">
          <w:marLeft w:val="640"/>
          <w:marRight w:val="0"/>
          <w:marTop w:val="0"/>
          <w:marBottom w:val="0"/>
          <w:divBdr>
            <w:top w:val="none" w:sz="0" w:space="0" w:color="auto"/>
            <w:left w:val="none" w:sz="0" w:space="0" w:color="auto"/>
            <w:bottom w:val="none" w:sz="0" w:space="0" w:color="auto"/>
            <w:right w:val="none" w:sz="0" w:space="0" w:color="auto"/>
          </w:divBdr>
        </w:div>
        <w:div w:id="1513032556">
          <w:marLeft w:val="640"/>
          <w:marRight w:val="0"/>
          <w:marTop w:val="0"/>
          <w:marBottom w:val="0"/>
          <w:divBdr>
            <w:top w:val="none" w:sz="0" w:space="0" w:color="auto"/>
            <w:left w:val="none" w:sz="0" w:space="0" w:color="auto"/>
            <w:bottom w:val="none" w:sz="0" w:space="0" w:color="auto"/>
            <w:right w:val="none" w:sz="0" w:space="0" w:color="auto"/>
          </w:divBdr>
        </w:div>
        <w:div w:id="1539124030">
          <w:marLeft w:val="640"/>
          <w:marRight w:val="0"/>
          <w:marTop w:val="0"/>
          <w:marBottom w:val="0"/>
          <w:divBdr>
            <w:top w:val="none" w:sz="0" w:space="0" w:color="auto"/>
            <w:left w:val="none" w:sz="0" w:space="0" w:color="auto"/>
            <w:bottom w:val="none" w:sz="0" w:space="0" w:color="auto"/>
            <w:right w:val="none" w:sz="0" w:space="0" w:color="auto"/>
          </w:divBdr>
        </w:div>
        <w:div w:id="1616253774">
          <w:marLeft w:val="640"/>
          <w:marRight w:val="0"/>
          <w:marTop w:val="0"/>
          <w:marBottom w:val="0"/>
          <w:divBdr>
            <w:top w:val="none" w:sz="0" w:space="0" w:color="auto"/>
            <w:left w:val="none" w:sz="0" w:space="0" w:color="auto"/>
            <w:bottom w:val="none" w:sz="0" w:space="0" w:color="auto"/>
            <w:right w:val="none" w:sz="0" w:space="0" w:color="auto"/>
          </w:divBdr>
        </w:div>
        <w:div w:id="1627076887">
          <w:marLeft w:val="640"/>
          <w:marRight w:val="0"/>
          <w:marTop w:val="0"/>
          <w:marBottom w:val="0"/>
          <w:divBdr>
            <w:top w:val="none" w:sz="0" w:space="0" w:color="auto"/>
            <w:left w:val="none" w:sz="0" w:space="0" w:color="auto"/>
            <w:bottom w:val="none" w:sz="0" w:space="0" w:color="auto"/>
            <w:right w:val="none" w:sz="0" w:space="0" w:color="auto"/>
          </w:divBdr>
        </w:div>
        <w:div w:id="1756440019">
          <w:marLeft w:val="640"/>
          <w:marRight w:val="0"/>
          <w:marTop w:val="0"/>
          <w:marBottom w:val="0"/>
          <w:divBdr>
            <w:top w:val="none" w:sz="0" w:space="0" w:color="auto"/>
            <w:left w:val="none" w:sz="0" w:space="0" w:color="auto"/>
            <w:bottom w:val="none" w:sz="0" w:space="0" w:color="auto"/>
            <w:right w:val="none" w:sz="0" w:space="0" w:color="auto"/>
          </w:divBdr>
        </w:div>
        <w:div w:id="1831284000">
          <w:marLeft w:val="640"/>
          <w:marRight w:val="0"/>
          <w:marTop w:val="0"/>
          <w:marBottom w:val="0"/>
          <w:divBdr>
            <w:top w:val="none" w:sz="0" w:space="0" w:color="auto"/>
            <w:left w:val="none" w:sz="0" w:space="0" w:color="auto"/>
            <w:bottom w:val="none" w:sz="0" w:space="0" w:color="auto"/>
            <w:right w:val="none" w:sz="0" w:space="0" w:color="auto"/>
          </w:divBdr>
        </w:div>
        <w:div w:id="1880389633">
          <w:marLeft w:val="640"/>
          <w:marRight w:val="0"/>
          <w:marTop w:val="0"/>
          <w:marBottom w:val="0"/>
          <w:divBdr>
            <w:top w:val="none" w:sz="0" w:space="0" w:color="auto"/>
            <w:left w:val="none" w:sz="0" w:space="0" w:color="auto"/>
            <w:bottom w:val="none" w:sz="0" w:space="0" w:color="auto"/>
            <w:right w:val="none" w:sz="0" w:space="0" w:color="auto"/>
          </w:divBdr>
        </w:div>
        <w:div w:id="1966689703">
          <w:marLeft w:val="640"/>
          <w:marRight w:val="0"/>
          <w:marTop w:val="0"/>
          <w:marBottom w:val="0"/>
          <w:divBdr>
            <w:top w:val="none" w:sz="0" w:space="0" w:color="auto"/>
            <w:left w:val="none" w:sz="0" w:space="0" w:color="auto"/>
            <w:bottom w:val="none" w:sz="0" w:space="0" w:color="auto"/>
            <w:right w:val="none" w:sz="0" w:space="0" w:color="auto"/>
          </w:divBdr>
        </w:div>
        <w:div w:id="1998805507">
          <w:marLeft w:val="640"/>
          <w:marRight w:val="0"/>
          <w:marTop w:val="0"/>
          <w:marBottom w:val="0"/>
          <w:divBdr>
            <w:top w:val="none" w:sz="0" w:space="0" w:color="auto"/>
            <w:left w:val="none" w:sz="0" w:space="0" w:color="auto"/>
            <w:bottom w:val="none" w:sz="0" w:space="0" w:color="auto"/>
            <w:right w:val="none" w:sz="0" w:space="0" w:color="auto"/>
          </w:divBdr>
        </w:div>
      </w:divsChild>
    </w:div>
    <w:div w:id="2025131618">
      <w:bodyDiv w:val="1"/>
      <w:marLeft w:val="0"/>
      <w:marRight w:val="0"/>
      <w:marTop w:val="0"/>
      <w:marBottom w:val="0"/>
      <w:divBdr>
        <w:top w:val="none" w:sz="0" w:space="0" w:color="auto"/>
        <w:left w:val="none" w:sz="0" w:space="0" w:color="auto"/>
        <w:bottom w:val="none" w:sz="0" w:space="0" w:color="auto"/>
        <w:right w:val="none" w:sz="0" w:space="0" w:color="auto"/>
      </w:divBdr>
      <w:divsChild>
        <w:div w:id="113332101">
          <w:marLeft w:val="640"/>
          <w:marRight w:val="0"/>
          <w:marTop w:val="0"/>
          <w:marBottom w:val="0"/>
          <w:divBdr>
            <w:top w:val="none" w:sz="0" w:space="0" w:color="auto"/>
            <w:left w:val="none" w:sz="0" w:space="0" w:color="auto"/>
            <w:bottom w:val="none" w:sz="0" w:space="0" w:color="auto"/>
            <w:right w:val="none" w:sz="0" w:space="0" w:color="auto"/>
          </w:divBdr>
        </w:div>
        <w:div w:id="237861390">
          <w:marLeft w:val="640"/>
          <w:marRight w:val="0"/>
          <w:marTop w:val="0"/>
          <w:marBottom w:val="0"/>
          <w:divBdr>
            <w:top w:val="none" w:sz="0" w:space="0" w:color="auto"/>
            <w:left w:val="none" w:sz="0" w:space="0" w:color="auto"/>
            <w:bottom w:val="none" w:sz="0" w:space="0" w:color="auto"/>
            <w:right w:val="none" w:sz="0" w:space="0" w:color="auto"/>
          </w:divBdr>
        </w:div>
        <w:div w:id="262350053">
          <w:marLeft w:val="640"/>
          <w:marRight w:val="0"/>
          <w:marTop w:val="0"/>
          <w:marBottom w:val="0"/>
          <w:divBdr>
            <w:top w:val="none" w:sz="0" w:space="0" w:color="auto"/>
            <w:left w:val="none" w:sz="0" w:space="0" w:color="auto"/>
            <w:bottom w:val="none" w:sz="0" w:space="0" w:color="auto"/>
            <w:right w:val="none" w:sz="0" w:space="0" w:color="auto"/>
          </w:divBdr>
        </w:div>
        <w:div w:id="262537238">
          <w:marLeft w:val="640"/>
          <w:marRight w:val="0"/>
          <w:marTop w:val="0"/>
          <w:marBottom w:val="0"/>
          <w:divBdr>
            <w:top w:val="none" w:sz="0" w:space="0" w:color="auto"/>
            <w:left w:val="none" w:sz="0" w:space="0" w:color="auto"/>
            <w:bottom w:val="none" w:sz="0" w:space="0" w:color="auto"/>
            <w:right w:val="none" w:sz="0" w:space="0" w:color="auto"/>
          </w:divBdr>
        </w:div>
        <w:div w:id="266429408">
          <w:marLeft w:val="640"/>
          <w:marRight w:val="0"/>
          <w:marTop w:val="0"/>
          <w:marBottom w:val="0"/>
          <w:divBdr>
            <w:top w:val="none" w:sz="0" w:space="0" w:color="auto"/>
            <w:left w:val="none" w:sz="0" w:space="0" w:color="auto"/>
            <w:bottom w:val="none" w:sz="0" w:space="0" w:color="auto"/>
            <w:right w:val="none" w:sz="0" w:space="0" w:color="auto"/>
          </w:divBdr>
        </w:div>
        <w:div w:id="476725344">
          <w:marLeft w:val="640"/>
          <w:marRight w:val="0"/>
          <w:marTop w:val="0"/>
          <w:marBottom w:val="0"/>
          <w:divBdr>
            <w:top w:val="none" w:sz="0" w:space="0" w:color="auto"/>
            <w:left w:val="none" w:sz="0" w:space="0" w:color="auto"/>
            <w:bottom w:val="none" w:sz="0" w:space="0" w:color="auto"/>
            <w:right w:val="none" w:sz="0" w:space="0" w:color="auto"/>
          </w:divBdr>
        </w:div>
        <w:div w:id="495727155">
          <w:marLeft w:val="640"/>
          <w:marRight w:val="0"/>
          <w:marTop w:val="0"/>
          <w:marBottom w:val="0"/>
          <w:divBdr>
            <w:top w:val="none" w:sz="0" w:space="0" w:color="auto"/>
            <w:left w:val="none" w:sz="0" w:space="0" w:color="auto"/>
            <w:bottom w:val="none" w:sz="0" w:space="0" w:color="auto"/>
            <w:right w:val="none" w:sz="0" w:space="0" w:color="auto"/>
          </w:divBdr>
        </w:div>
        <w:div w:id="497304769">
          <w:marLeft w:val="640"/>
          <w:marRight w:val="0"/>
          <w:marTop w:val="0"/>
          <w:marBottom w:val="0"/>
          <w:divBdr>
            <w:top w:val="none" w:sz="0" w:space="0" w:color="auto"/>
            <w:left w:val="none" w:sz="0" w:space="0" w:color="auto"/>
            <w:bottom w:val="none" w:sz="0" w:space="0" w:color="auto"/>
            <w:right w:val="none" w:sz="0" w:space="0" w:color="auto"/>
          </w:divBdr>
        </w:div>
        <w:div w:id="515314256">
          <w:marLeft w:val="640"/>
          <w:marRight w:val="0"/>
          <w:marTop w:val="0"/>
          <w:marBottom w:val="0"/>
          <w:divBdr>
            <w:top w:val="none" w:sz="0" w:space="0" w:color="auto"/>
            <w:left w:val="none" w:sz="0" w:space="0" w:color="auto"/>
            <w:bottom w:val="none" w:sz="0" w:space="0" w:color="auto"/>
            <w:right w:val="none" w:sz="0" w:space="0" w:color="auto"/>
          </w:divBdr>
        </w:div>
        <w:div w:id="613906063">
          <w:marLeft w:val="640"/>
          <w:marRight w:val="0"/>
          <w:marTop w:val="0"/>
          <w:marBottom w:val="0"/>
          <w:divBdr>
            <w:top w:val="none" w:sz="0" w:space="0" w:color="auto"/>
            <w:left w:val="none" w:sz="0" w:space="0" w:color="auto"/>
            <w:bottom w:val="none" w:sz="0" w:space="0" w:color="auto"/>
            <w:right w:val="none" w:sz="0" w:space="0" w:color="auto"/>
          </w:divBdr>
        </w:div>
        <w:div w:id="643199829">
          <w:marLeft w:val="640"/>
          <w:marRight w:val="0"/>
          <w:marTop w:val="0"/>
          <w:marBottom w:val="0"/>
          <w:divBdr>
            <w:top w:val="none" w:sz="0" w:space="0" w:color="auto"/>
            <w:left w:val="none" w:sz="0" w:space="0" w:color="auto"/>
            <w:bottom w:val="none" w:sz="0" w:space="0" w:color="auto"/>
            <w:right w:val="none" w:sz="0" w:space="0" w:color="auto"/>
          </w:divBdr>
        </w:div>
        <w:div w:id="669066078">
          <w:marLeft w:val="640"/>
          <w:marRight w:val="0"/>
          <w:marTop w:val="0"/>
          <w:marBottom w:val="0"/>
          <w:divBdr>
            <w:top w:val="none" w:sz="0" w:space="0" w:color="auto"/>
            <w:left w:val="none" w:sz="0" w:space="0" w:color="auto"/>
            <w:bottom w:val="none" w:sz="0" w:space="0" w:color="auto"/>
            <w:right w:val="none" w:sz="0" w:space="0" w:color="auto"/>
          </w:divBdr>
        </w:div>
        <w:div w:id="821771946">
          <w:marLeft w:val="640"/>
          <w:marRight w:val="0"/>
          <w:marTop w:val="0"/>
          <w:marBottom w:val="0"/>
          <w:divBdr>
            <w:top w:val="none" w:sz="0" w:space="0" w:color="auto"/>
            <w:left w:val="none" w:sz="0" w:space="0" w:color="auto"/>
            <w:bottom w:val="none" w:sz="0" w:space="0" w:color="auto"/>
            <w:right w:val="none" w:sz="0" w:space="0" w:color="auto"/>
          </w:divBdr>
        </w:div>
        <w:div w:id="874999872">
          <w:marLeft w:val="640"/>
          <w:marRight w:val="0"/>
          <w:marTop w:val="0"/>
          <w:marBottom w:val="0"/>
          <w:divBdr>
            <w:top w:val="none" w:sz="0" w:space="0" w:color="auto"/>
            <w:left w:val="none" w:sz="0" w:space="0" w:color="auto"/>
            <w:bottom w:val="none" w:sz="0" w:space="0" w:color="auto"/>
            <w:right w:val="none" w:sz="0" w:space="0" w:color="auto"/>
          </w:divBdr>
        </w:div>
        <w:div w:id="916985610">
          <w:marLeft w:val="640"/>
          <w:marRight w:val="0"/>
          <w:marTop w:val="0"/>
          <w:marBottom w:val="0"/>
          <w:divBdr>
            <w:top w:val="none" w:sz="0" w:space="0" w:color="auto"/>
            <w:left w:val="none" w:sz="0" w:space="0" w:color="auto"/>
            <w:bottom w:val="none" w:sz="0" w:space="0" w:color="auto"/>
            <w:right w:val="none" w:sz="0" w:space="0" w:color="auto"/>
          </w:divBdr>
        </w:div>
        <w:div w:id="1022170208">
          <w:marLeft w:val="640"/>
          <w:marRight w:val="0"/>
          <w:marTop w:val="0"/>
          <w:marBottom w:val="0"/>
          <w:divBdr>
            <w:top w:val="none" w:sz="0" w:space="0" w:color="auto"/>
            <w:left w:val="none" w:sz="0" w:space="0" w:color="auto"/>
            <w:bottom w:val="none" w:sz="0" w:space="0" w:color="auto"/>
            <w:right w:val="none" w:sz="0" w:space="0" w:color="auto"/>
          </w:divBdr>
        </w:div>
        <w:div w:id="1034040938">
          <w:marLeft w:val="640"/>
          <w:marRight w:val="0"/>
          <w:marTop w:val="0"/>
          <w:marBottom w:val="0"/>
          <w:divBdr>
            <w:top w:val="none" w:sz="0" w:space="0" w:color="auto"/>
            <w:left w:val="none" w:sz="0" w:space="0" w:color="auto"/>
            <w:bottom w:val="none" w:sz="0" w:space="0" w:color="auto"/>
            <w:right w:val="none" w:sz="0" w:space="0" w:color="auto"/>
          </w:divBdr>
        </w:div>
        <w:div w:id="1134177448">
          <w:marLeft w:val="640"/>
          <w:marRight w:val="0"/>
          <w:marTop w:val="0"/>
          <w:marBottom w:val="0"/>
          <w:divBdr>
            <w:top w:val="none" w:sz="0" w:space="0" w:color="auto"/>
            <w:left w:val="none" w:sz="0" w:space="0" w:color="auto"/>
            <w:bottom w:val="none" w:sz="0" w:space="0" w:color="auto"/>
            <w:right w:val="none" w:sz="0" w:space="0" w:color="auto"/>
          </w:divBdr>
        </w:div>
        <w:div w:id="1252549695">
          <w:marLeft w:val="640"/>
          <w:marRight w:val="0"/>
          <w:marTop w:val="0"/>
          <w:marBottom w:val="0"/>
          <w:divBdr>
            <w:top w:val="none" w:sz="0" w:space="0" w:color="auto"/>
            <w:left w:val="none" w:sz="0" w:space="0" w:color="auto"/>
            <w:bottom w:val="none" w:sz="0" w:space="0" w:color="auto"/>
            <w:right w:val="none" w:sz="0" w:space="0" w:color="auto"/>
          </w:divBdr>
        </w:div>
        <w:div w:id="1257709508">
          <w:marLeft w:val="640"/>
          <w:marRight w:val="0"/>
          <w:marTop w:val="0"/>
          <w:marBottom w:val="0"/>
          <w:divBdr>
            <w:top w:val="none" w:sz="0" w:space="0" w:color="auto"/>
            <w:left w:val="none" w:sz="0" w:space="0" w:color="auto"/>
            <w:bottom w:val="none" w:sz="0" w:space="0" w:color="auto"/>
            <w:right w:val="none" w:sz="0" w:space="0" w:color="auto"/>
          </w:divBdr>
        </w:div>
        <w:div w:id="1272972551">
          <w:marLeft w:val="640"/>
          <w:marRight w:val="0"/>
          <w:marTop w:val="0"/>
          <w:marBottom w:val="0"/>
          <w:divBdr>
            <w:top w:val="none" w:sz="0" w:space="0" w:color="auto"/>
            <w:left w:val="none" w:sz="0" w:space="0" w:color="auto"/>
            <w:bottom w:val="none" w:sz="0" w:space="0" w:color="auto"/>
            <w:right w:val="none" w:sz="0" w:space="0" w:color="auto"/>
          </w:divBdr>
        </w:div>
        <w:div w:id="1554924966">
          <w:marLeft w:val="640"/>
          <w:marRight w:val="0"/>
          <w:marTop w:val="0"/>
          <w:marBottom w:val="0"/>
          <w:divBdr>
            <w:top w:val="none" w:sz="0" w:space="0" w:color="auto"/>
            <w:left w:val="none" w:sz="0" w:space="0" w:color="auto"/>
            <w:bottom w:val="none" w:sz="0" w:space="0" w:color="auto"/>
            <w:right w:val="none" w:sz="0" w:space="0" w:color="auto"/>
          </w:divBdr>
        </w:div>
        <w:div w:id="1576665844">
          <w:marLeft w:val="640"/>
          <w:marRight w:val="0"/>
          <w:marTop w:val="0"/>
          <w:marBottom w:val="0"/>
          <w:divBdr>
            <w:top w:val="none" w:sz="0" w:space="0" w:color="auto"/>
            <w:left w:val="none" w:sz="0" w:space="0" w:color="auto"/>
            <w:bottom w:val="none" w:sz="0" w:space="0" w:color="auto"/>
            <w:right w:val="none" w:sz="0" w:space="0" w:color="auto"/>
          </w:divBdr>
        </w:div>
        <w:div w:id="1644579365">
          <w:marLeft w:val="640"/>
          <w:marRight w:val="0"/>
          <w:marTop w:val="0"/>
          <w:marBottom w:val="0"/>
          <w:divBdr>
            <w:top w:val="none" w:sz="0" w:space="0" w:color="auto"/>
            <w:left w:val="none" w:sz="0" w:space="0" w:color="auto"/>
            <w:bottom w:val="none" w:sz="0" w:space="0" w:color="auto"/>
            <w:right w:val="none" w:sz="0" w:space="0" w:color="auto"/>
          </w:divBdr>
        </w:div>
        <w:div w:id="1716084118">
          <w:marLeft w:val="640"/>
          <w:marRight w:val="0"/>
          <w:marTop w:val="0"/>
          <w:marBottom w:val="0"/>
          <w:divBdr>
            <w:top w:val="none" w:sz="0" w:space="0" w:color="auto"/>
            <w:left w:val="none" w:sz="0" w:space="0" w:color="auto"/>
            <w:bottom w:val="none" w:sz="0" w:space="0" w:color="auto"/>
            <w:right w:val="none" w:sz="0" w:space="0" w:color="auto"/>
          </w:divBdr>
        </w:div>
        <w:div w:id="1796631216">
          <w:marLeft w:val="640"/>
          <w:marRight w:val="0"/>
          <w:marTop w:val="0"/>
          <w:marBottom w:val="0"/>
          <w:divBdr>
            <w:top w:val="none" w:sz="0" w:space="0" w:color="auto"/>
            <w:left w:val="none" w:sz="0" w:space="0" w:color="auto"/>
            <w:bottom w:val="none" w:sz="0" w:space="0" w:color="auto"/>
            <w:right w:val="none" w:sz="0" w:space="0" w:color="auto"/>
          </w:divBdr>
        </w:div>
        <w:div w:id="1872717416">
          <w:marLeft w:val="640"/>
          <w:marRight w:val="0"/>
          <w:marTop w:val="0"/>
          <w:marBottom w:val="0"/>
          <w:divBdr>
            <w:top w:val="none" w:sz="0" w:space="0" w:color="auto"/>
            <w:left w:val="none" w:sz="0" w:space="0" w:color="auto"/>
            <w:bottom w:val="none" w:sz="0" w:space="0" w:color="auto"/>
            <w:right w:val="none" w:sz="0" w:space="0" w:color="auto"/>
          </w:divBdr>
        </w:div>
        <w:div w:id="1919367903">
          <w:marLeft w:val="640"/>
          <w:marRight w:val="0"/>
          <w:marTop w:val="0"/>
          <w:marBottom w:val="0"/>
          <w:divBdr>
            <w:top w:val="none" w:sz="0" w:space="0" w:color="auto"/>
            <w:left w:val="none" w:sz="0" w:space="0" w:color="auto"/>
            <w:bottom w:val="none" w:sz="0" w:space="0" w:color="auto"/>
            <w:right w:val="none" w:sz="0" w:space="0" w:color="auto"/>
          </w:divBdr>
        </w:div>
        <w:div w:id="2001809238">
          <w:marLeft w:val="640"/>
          <w:marRight w:val="0"/>
          <w:marTop w:val="0"/>
          <w:marBottom w:val="0"/>
          <w:divBdr>
            <w:top w:val="none" w:sz="0" w:space="0" w:color="auto"/>
            <w:left w:val="none" w:sz="0" w:space="0" w:color="auto"/>
            <w:bottom w:val="none" w:sz="0" w:space="0" w:color="auto"/>
            <w:right w:val="none" w:sz="0" w:space="0" w:color="auto"/>
          </w:divBdr>
        </w:div>
        <w:div w:id="2009207113">
          <w:marLeft w:val="640"/>
          <w:marRight w:val="0"/>
          <w:marTop w:val="0"/>
          <w:marBottom w:val="0"/>
          <w:divBdr>
            <w:top w:val="none" w:sz="0" w:space="0" w:color="auto"/>
            <w:left w:val="none" w:sz="0" w:space="0" w:color="auto"/>
            <w:bottom w:val="none" w:sz="0" w:space="0" w:color="auto"/>
            <w:right w:val="none" w:sz="0" w:space="0" w:color="auto"/>
          </w:divBdr>
        </w:div>
        <w:div w:id="2028632057">
          <w:marLeft w:val="640"/>
          <w:marRight w:val="0"/>
          <w:marTop w:val="0"/>
          <w:marBottom w:val="0"/>
          <w:divBdr>
            <w:top w:val="none" w:sz="0" w:space="0" w:color="auto"/>
            <w:left w:val="none" w:sz="0" w:space="0" w:color="auto"/>
            <w:bottom w:val="none" w:sz="0" w:space="0" w:color="auto"/>
            <w:right w:val="none" w:sz="0" w:space="0" w:color="auto"/>
          </w:divBdr>
        </w:div>
        <w:div w:id="2085643199">
          <w:marLeft w:val="640"/>
          <w:marRight w:val="0"/>
          <w:marTop w:val="0"/>
          <w:marBottom w:val="0"/>
          <w:divBdr>
            <w:top w:val="none" w:sz="0" w:space="0" w:color="auto"/>
            <w:left w:val="none" w:sz="0" w:space="0" w:color="auto"/>
            <w:bottom w:val="none" w:sz="0" w:space="0" w:color="auto"/>
            <w:right w:val="none" w:sz="0" w:space="0" w:color="auto"/>
          </w:divBdr>
        </w:div>
      </w:divsChild>
    </w:div>
    <w:div w:id="2043357874">
      <w:bodyDiv w:val="1"/>
      <w:marLeft w:val="0"/>
      <w:marRight w:val="0"/>
      <w:marTop w:val="0"/>
      <w:marBottom w:val="0"/>
      <w:divBdr>
        <w:top w:val="none" w:sz="0" w:space="0" w:color="auto"/>
        <w:left w:val="none" w:sz="0" w:space="0" w:color="auto"/>
        <w:bottom w:val="none" w:sz="0" w:space="0" w:color="auto"/>
        <w:right w:val="none" w:sz="0" w:space="0" w:color="auto"/>
      </w:divBdr>
      <w:divsChild>
        <w:div w:id="4209745">
          <w:marLeft w:val="640"/>
          <w:marRight w:val="0"/>
          <w:marTop w:val="0"/>
          <w:marBottom w:val="0"/>
          <w:divBdr>
            <w:top w:val="none" w:sz="0" w:space="0" w:color="auto"/>
            <w:left w:val="none" w:sz="0" w:space="0" w:color="auto"/>
            <w:bottom w:val="none" w:sz="0" w:space="0" w:color="auto"/>
            <w:right w:val="none" w:sz="0" w:space="0" w:color="auto"/>
          </w:divBdr>
        </w:div>
        <w:div w:id="18750660">
          <w:marLeft w:val="640"/>
          <w:marRight w:val="0"/>
          <w:marTop w:val="0"/>
          <w:marBottom w:val="0"/>
          <w:divBdr>
            <w:top w:val="none" w:sz="0" w:space="0" w:color="auto"/>
            <w:left w:val="none" w:sz="0" w:space="0" w:color="auto"/>
            <w:bottom w:val="none" w:sz="0" w:space="0" w:color="auto"/>
            <w:right w:val="none" w:sz="0" w:space="0" w:color="auto"/>
          </w:divBdr>
        </w:div>
        <w:div w:id="115610132">
          <w:marLeft w:val="640"/>
          <w:marRight w:val="0"/>
          <w:marTop w:val="0"/>
          <w:marBottom w:val="0"/>
          <w:divBdr>
            <w:top w:val="none" w:sz="0" w:space="0" w:color="auto"/>
            <w:left w:val="none" w:sz="0" w:space="0" w:color="auto"/>
            <w:bottom w:val="none" w:sz="0" w:space="0" w:color="auto"/>
            <w:right w:val="none" w:sz="0" w:space="0" w:color="auto"/>
          </w:divBdr>
        </w:div>
        <w:div w:id="150409230">
          <w:marLeft w:val="640"/>
          <w:marRight w:val="0"/>
          <w:marTop w:val="0"/>
          <w:marBottom w:val="0"/>
          <w:divBdr>
            <w:top w:val="none" w:sz="0" w:space="0" w:color="auto"/>
            <w:left w:val="none" w:sz="0" w:space="0" w:color="auto"/>
            <w:bottom w:val="none" w:sz="0" w:space="0" w:color="auto"/>
            <w:right w:val="none" w:sz="0" w:space="0" w:color="auto"/>
          </w:divBdr>
        </w:div>
        <w:div w:id="237979299">
          <w:marLeft w:val="640"/>
          <w:marRight w:val="0"/>
          <w:marTop w:val="0"/>
          <w:marBottom w:val="0"/>
          <w:divBdr>
            <w:top w:val="none" w:sz="0" w:space="0" w:color="auto"/>
            <w:left w:val="none" w:sz="0" w:space="0" w:color="auto"/>
            <w:bottom w:val="none" w:sz="0" w:space="0" w:color="auto"/>
            <w:right w:val="none" w:sz="0" w:space="0" w:color="auto"/>
          </w:divBdr>
        </w:div>
        <w:div w:id="269969807">
          <w:marLeft w:val="640"/>
          <w:marRight w:val="0"/>
          <w:marTop w:val="0"/>
          <w:marBottom w:val="0"/>
          <w:divBdr>
            <w:top w:val="none" w:sz="0" w:space="0" w:color="auto"/>
            <w:left w:val="none" w:sz="0" w:space="0" w:color="auto"/>
            <w:bottom w:val="none" w:sz="0" w:space="0" w:color="auto"/>
            <w:right w:val="none" w:sz="0" w:space="0" w:color="auto"/>
          </w:divBdr>
        </w:div>
        <w:div w:id="307709829">
          <w:marLeft w:val="640"/>
          <w:marRight w:val="0"/>
          <w:marTop w:val="0"/>
          <w:marBottom w:val="0"/>
          <w:divBdr>
            <w:top w:val="none" w:sz="0" w:space="0" w:color="auto"/>
            <w:left w:val="none" w:sz="0" w:space="0" w:color="auto"/>
            <w:bottom w:val="none" w:sz="0" w:space="0" w:color="auto"/>
            <w:right w:val="none" w:sz="0" w:space="0" w:color="auto"/>
          </w:divBdr>
        </w:div>
        <w:div w:id="339898012">
          <w:marLeft w:val="640"/>
          <w:marRight w:val="0"/>
          <w:marTop w:val="0"/>
          <w:marBottom w:val="0"/>
          <w:divBdr>
            <w:top w:val="none" w:sz="0" w:space="0" w:color="auto"/>
            <w:left w:val="none" w:sz="0" w:space="0" w:color="auto"/>
            <w:bottom w:val="none" w:sz="0" w:space="0" w:color="auto"/>
            <w:right w:val="none" w:sz="0" w:space="0" w:color="auto"/>
          </w:divBdr>
        </w:div>
        <w:div w:id="345253373">
          <w:marLeft w:val="640"/>
          <w:marRight w:val="0"/>
          <w:marTop w:val="0"/>
          <w:marBottom w:val="0"/>
          <w:divBdr>
            <w:top w:val="none" w:sz="0" w:space="0" w:color="auto"/>
            <w:left w:val="none" w:sz="0" w:space="0" w:color="auto"/>
            <w:bottom w:val="none" w:sz="0" w:space="0" w:color="auto"/>
            <w:right w:val="none" w:sz="0" w:space="0" w:color="auto"/>
          </w:divBdr>
        </w:div>
        <w:div w:id="419064228">
          <w:marLeft w:val="640"/>
          <w:marRight w:val="0"/>
          <w:marTop w:val="0"/>
          <w:marBottom w:val="0"/>
          <w:divBdr>
            <w:top w:val="none" w:sz="0" w:space="0" w:color="auto"/>
            <w:left w:val="none" w:sz="0" w:space="0" w:color="auto"/>
            <w:bottom w:val="none" w:sz="0" w:space="0" w:color="auto"/>
            <w:right w:val="none" w:sz="0" w:space="0" w:color="auto"/>
          </w:divBdr>
        </w:div>
        <w:div w:id="421487558">
          <w:marLeft w:val="640"/>
          <w:marRight w:val="0"/>
          <w:marTop w:val="0"/>
          <w:marBottom w:val="0"/>
          <w:divBdr>
            <w:top w:val="none" w:sz="0" w:space="0" w:color="auto"/>
            <w:left w:val="none" w:sz="0" w:space="0" w:color="auto"/>
            <w:bottom w:val="none" w:sz="0" w:space="0" w:color="auto"/>
            <w:right w:val="none" w:sz="0" w:space="0" w:color="auto"/>
          </w:divBdr>
        </w:div>
        <w:div w:id="457576316">
          <w:marLeft w:val="640"/>
          <w:marRight w:val="0"/>
          <w:marTop w:val="0"/>
          <w:marBottom w:val="0"/>
          <w:divBdr>
            <w:top w:val="none" w:sz="0" w:space="0" w:color="auto"/>
            <w:left w:val="none" w:sz="0" w:space="0" w:color="auto"/>
            <w:bottom w:val="none" w:sz="0" w:space="0" w:color="auto"/>
            <w:right w:val="none" w:sz="0" w:space="0" w:color="auto"/>
          </w:divBdr>
        </w:div>
        <w:div w:id="488836224">
          <w:marLeft w:val="640"/>
          <w:marRight w:val="0"/>
          <w:marTop w:val="0"/>
          <w:marBottom w:val="0"/>
          <w:divBdr>
            <w:top w:val="none" w:sz="0" w:space="0" w:color="auto"/>
            <w:left w:val="none" w:sz="0" w:space="0" w:color="auto"/>
            <w:bottom w:val="none" w:sz="0" w:space="0" w:color="auto"/>
            <w:right w:val="none" w:sz="0" w:space="0" w:color="auto"/>
          </w:divBdr>
        </w:div>
        <w:div w:id="536049301">
          <w:marLeft w:val="640"/>
          <w:marRight w:val="0"/>
          <w:marTop w:val="0"/>
          <w:marBottom w:val="0"/>
          <w:divBdr>
            <w:top w:val="none" w:sz="0" w:space="0" w:color="auto"/>
            <w:left w:val="none" w:sz="0" w:space="0" w:color="auto"/>
            <w:bottom w:val="none" w:sz="0" w:space="0" w:color="auto"/>
            <w:right w:val="none" w:sz="0" w:space="0" w:color="auto"/>
          </w:divBdr>
        </w:div>
        <w:div w:id="541601617">
          <w:marLeft w:val="640"/>
          <w:marRight w:val="0"/>
          <w:marTop w:val="0"/>
          <w:marBottom w:val="0"/>
          <w:divBdr>
            <w:top w:val="none" w:sz="0" w:space="0" w:color="auto"/>
            <w:left w:val="none" w:sz="0" w:space="0" w:color="auto"/>
            <w:bottom w:val="none" w:sz="0" w:space="0" w:color="auto"/>
            <w:right w:val="none" w:sz="0" w:space="0" w:color="auto"/>
          </w:divBdr>
        </w:div>
        <w:div w:id="551231842">
          <w:marLeft w:val="640"/>
          <w:marRight w:val="0"/>
          <w:marTop w:val="0"/>
          <w:marBottom w:val="0"/>
          <w:divBdr>
            <w:top w:val="none" w:sz="0" w:space="0" w:color="auto"/>
            <w:left w:val="none" w:sz="0" w:space="0" w:color="auto"/>
            <w:bottom w:val="none" w:sz="0" w:space="0" w:color="auto"/>
            <w:right w:val="none" w:sz="0" w:space="0" w:color="auto"/>
          </w:divBdr>
        </w:div>
        <w:div w:id="558979174">
          <w:marLeft w:val="640"/>
          <w:marRight w:val="0"/>
          <w:marTop w:val="0"/>
          <w:marBottom w:val="0"/>
          <w:divBdr>
            <w:top w:val="none" w:sz="0" w:space="0" w:color="auto"/>
            <w:left w:val="none" w:sz="0" w:space="0" w:color="auto"/>
            <w:bottom w:val="none" w:sz="0" w:space="0" w:color="auto"/>
            <w:right w:val="none" w:sz="0" w:space="0" w:color="auto"/>
          </w:divBdr>
        </w:div>
        <w:div w:id="562836626">
          <w:marLeft w:val="640"/>
          <w:marRight w:val="0"/>
          <w:marTop w:val="0"/>
          <w:marBottom w:val="0"/>
          <w:divBdr>
            <w:top w:val="none" w:sz="0" w:space="0" w:color="auto"/>
            <w:left w:val="none" w:sz="0" w:space="0" w:color="auto"/>
            <w:bottom w:val="none" w:sz="0" w:space="0" w:color="auto"/>
            <w:right w:val="none" w:sz="0" w:space="0" w:color="auto"/>
          </w:divBdr>
        </w:div>
        <w:div w:id="776488011">
          <w:marLeft w:val="640"/>
          <w:marRight w:val="0"/>
          <w:marTop w:val="0"/>
          <w:marBottom w:val="0"/>
          <w:divBdr>
            <w:top w:val="none" w:sz="0" w:space="0" w:color="auto"/>
            <w:left w:val="none" w:sz="0" w:space="0" w:color="auto"/>
            <w:bottom w:val="none" w:sz="0" w:space="0" w:color="auto"/>
            <w:right w:val="none" w:sz="0" w:space="0" w:color="auto"/>
          </w:divBdr>
        </w:div>
        <w:div w:id="891235236">
          <w:marLeft w:val="640"/>
          <w:marRight w:val="0"/>
          <w:marTop w:val="0"/>
          <w:marBottom w:val="0"/>
          <w:divBdr>
            <w:top w:val="none" w:sz="0" w:space="0" w:color="auto"/>
            <w:left w:val="none" w:sz="0" w:space="0" w:color="auto"/>
            <w:bottom w:val="none" w:sz="0" w:space="0" w:color="auto"/>
            <w:right w:val="none" w:sz="0" w:space="0" w:color="auto"/>
          </w:divBdr>
        </w:div>
        <w:div w:id="1065647435">
          <w:marLeft w:val="640"/>
          <w:marRight w:val="0"/>
          <w:marTop w:val="0"/>
          <w:marBottom w:val="0"/>
          <w:divBdr>
            <w:top w:val="none" w:sz="0" w:space="0" w:color="auto"/>
            <w:left w:val="none" w:sz="0" w:space="0" w:color="auto"/>
            <w:bottom w:val="none" w:sz="0" w:space="0" w:color="auto"/>
            <w:right w:val="none" w:sz="0" w:space="0" w:color="auto"/>
          </w:divBdr>
        </w:div>
        <w:div w:id="1134253245">
          <w:marLeft w:val="640"/>
          <w:marRight w:val="0"/>
          <w:marTop w:val="0"/>
          <w:marBottom w:val="0"/>
          <w:divBdr>
            <w:top w:val="none" w:sz="0" w:space="0" w:color="auto"/>
            <w:left w:val="none" w:sz="0" w:space="0" w:color="auto"/>
            <w:bottom w:val="none" w:sz="0" w:space="0" w:color="auto"/>
            <w:right w:val="none" w:sz="0" w:space="0" w:color="auto"/>
          </w:divBdr>
        </w:div>
        <w:div w:id="1148667282">
          <w:marLeft w:val="640"/>
          <w:marRight w:val="0"/>
          <w:marTop w:val="0"/>
          <w:marBottom w:val="0"/>
          <w:divBdr>
            <w:top w:val="none" w:sz="0" w:space="0" w:color="auto"/>
            <w:left w:val="none" w:sz="0" w:space="0" w:color="auto"/>
            <w:bottom w:val="none" w:sz="0" w:space="0" w:color="auto"/>
            <w:right w:val="none" w:sz="0" w:space="0" w:color="auto"/>
          </w:divBdr>
        </w:div>
        <w:div w:id="1177110303">
          <w:marLeft w:val="640"/>
          <w:marRight w:val="0"/>
          <w:marTop w:val="0"/>
          <w:marBottom w:val="0"/>
          <w:divBdr>
            <w:top w:val="none" w:sz="0" w:space="0" w:color="auto"/>
            <w:left w:val="none" w:sz="0" w:space="0" w:color="auto"/>
            <w:bottom w:val="none" w:sz="0" w:space="0" w:color="auto"/>
            <w:right w:val="none" w:sz="0" w:space="0" w:color="auto"/>
          </w:divBdr>
        </w:div>
        <w:div w:id="1182669942">
          <w:marLeft w:val="640"/>
          <w:marRight w:val="0"/>
          <w:marTop w:val="0"/>
          <w:marBottom w:val="0"/>
          <w:divBdr>
            <w:top w:val="none" w:sz="0" w:space="0" w:color="auto"/>
            <w:left w:val="none" w:sz="0" w:space="0" w:color="auto"/>
            <w:bottom w:val="none" w:sz="0" w:space="0" w:color="auto"/>
            <w:right w:val="none" w:sz="0" w:space="0" w:color="auto"/>
          </w:divBdr>
          <w:divsChild>
            <w:div w:id="1391613549">
              <w:marLeft w:val="0"/>
              <w:marRight w:val="0"/>
              <w:marTop w:val="0"/>
              <w:marBottom w:val="0"/>
              <w:divBdr>
                <w:top w:val="none" w:sz="0" w:space="0" w:color="auto"/>
                <w:left w:val="none" w:sz="0" w:space="0" w:color="auto"/>
                <w:bottom w:val="none" w:sz="0" w:space="0" w:color="auto"/>
                <w:right w:val="none" w:sz="0" w:space="0" w:color="auto"/>
              </w:divBdr>
              <w:divsChild>
                <w:div w:id="56516270">
                  <w:marLeft w:val="640"/>
                  <w:marRight w:val="0"/>
                  <w:marTop w:val="0"/>
                  <w:marBottom w:val="0"/>
                  <w:divBdr>
                    <w:top w:val="none" w:sz="0" w:space="0" w:color="auto"/>
                    <w:left w:val="none" w:sz="0" w:space="0" w:color="auto"/>
                    <w:bottom w:val="none" w:sz="0" w:space="0" w:color="auto"/>
                    <w:right w:val="none" w:sz="0" w:space="0" w:color="auto"/>
                  </w:divBdr>
                </w:div>
                <w:div w:id="102576396">
                  <w:marLeft w:val="640"/>
                  <w:marRight w:val="0"/>
                  <w:marTop w:val="0"/>
                  <w:marBottom w:val="0"/>
                  <w:divBdr>
                    <w:top w:val="none" w:sz="0" w:space="0" w:color="auto"/>
                    <w:left w:val="none" w:sz="0" w:space="0" w:color="auto"/>
                    <w:bottom w:val="none" w:sz="0" w:space="0" w:color="auto"/>
                    <w:right w:val="none" w:sz="0" w:space="0" w:color="auto"/>
                  </w:divBdr>
                </w:div>
                <w:div w:id="126777704">
                  <w:marLeft w:val="640"/>
                  <w:marRight w:val="0"/>
                  <w:marTop w:val="0"/>
                  <w:marBottom w:val="0"/>
                  <w:divBdr>
                    <w:top w:val="none" w:sz="0" w:space="0" w:color="auto"/>
                    <w:left w:val="none" w:sz="0" w:space="0" w:color="auto"/>
                    <w:bottom w:val="none" w:sz="0" w:space="0" w:color="auto"/>
                    <w:right w:val="none" w:sz="0" w:space="0" w:color="auto"/>
                  </w:divBdr>
                </w:div>
                <w:div w:id="298535239">
                  <w:marLeft w:val="640"/>
                  <w:marRight w:val="0"/>
                  <w:marTop w:val="0"/>
                  <w:marBottom w:val="0"/>
                  <w:divBdr>
                    <w:top w:val="none" w:sz="0" w:space="0" w:color="auto"/>
                    <w:left w:val="none" w:sz="0" w:space="0" w:color="auto"/>
                    <w:bottom w:val="none" w:sz="0" w:space="0" w:color="auto"/>
                    <w:right w:val="none" w:sz="0" w:space="0" w:color="auto"/>
                  </w:divBdr>
                </w:div>
                <w:div w:id="301813240">
                  <w:marLeft w:val="640"/>
                  <w:marRight w:val="0"/>
                  <w:marTop w:val="0"/>
                  <w:marBottom w:val="0"/>
                  <w:divBdr>
                    <w:top w:val="none" w:sz="0" w:space="0" w:color="auto"/>
                    <w:left w:val="none" w:sz="0" w:space="0" w:color="auto"/>
                    <w:bottom w:val="none" w:sz="0" w:space="0" w:color="auto"/>
                    <w:right w:val="none" w:sz="0" w:space="0" w:color="auto"/>
                  </w:divBdr>
                </w:div>
                <w:div w:id="326255338">
                  <w:marLeft w:val="640"/>
                  <w:marRight w:val="0"/>
                  <w:marTop w:val="0"/>
                  <w:marBottom w:val="0"/>
                  <w:divBdr>
                    <w:top w:val="none" w:sz="0" w:space="0" w:color="auto"/>
                    <w:left w:val="none" w:sz="0" w:space="0" w:color="auto"/>
                    <w:bottom w:val="none" w:sz="0" w:space="0" w:color="auto"/>
                    <w:right w:val="none" w:sz="0" w:space="0" w:color="auto"/>
                  </w:divBdr>
                </w:div>
                <w:div w:id="384528172">
                  <w:marLeft w:val="640"/>
                  <w:marRight w:val="0"/>
                  <w:marTop w:val="0"/>
                  <w:marBottom w:val="0"/>
                  <w:divBdr>
                    <w:top w:val="none" w:sz="0" w:space="0" w:color="auto"/>
                    <w:left w:val="none" w:sz="0" w:space="0" w:color="auto"/>
                    <w:bottom w:val="none" w:sz="0" w:space="0" w:color="auto"/>
                    <w:right w:val="none" w:sz="0" w:space="0" w:color="auto"/>
                  </w:divBdr>
                </w:div>
                <w:div w:id="471404403">
                  <w:marLeft w:val="640"/>
                  <w:marRight w:val="0"/>
                  <w:marTop w:val="0"/>
                  <w:marBottom w:val="0"/>
                  <w:divBdr>
                    <w:top w:val="none" w:sz="0" w:space="0" w:color="auto"/>
                    <w:left w:val="none" w:sz="0" w:space="0" w:color="auto"/>
                    <w:bottom w:val="none" w:sz="0" w:space="0" w:color="auto"/>
                    <w:right w:val="none" w:sz="0" w:space="0" w:color="auto"/>
                  </w:divBdr>
                </w:div>
                <w:div w:id="506210075">
                  <w:marLeft w:val="640"/>
                  <w:marRight w:val="0"/>
                  <w:marTop w:val="0"/>
                  <w:marBottom w:val="0"/>
                  <w:divBdr>
                    <w:top w:val="none" w:sz="0" w:space="0" w:color="auto"/>
                    <w:left w:val="none" w:sz="0" w:space="0" w:color="auto"/>
                    <w:bottom w:val="none" w:sz="0" w:space="0" w:color="auto"/>
                    <w:right w:val="none" w:sz="0" w:space="0" w:color="auto"/>
                  </w:divBdr>
                </w:div>
                <w:div w:id="588780030">
                  <w:marLeft w:val="640"/>
                  <w:marRight w:val="0"/>
                  <w:marTop w:val="0"/>
                  <w:marBottom w:val="0"/>
                  <w:divBdr>
                    <w:top w:val="none" w:sz="0" w:space="0" w:color="auto"/>
                    <w:left w:val="none" w:sz="0" w:space="0" w:color="auto"/>
                    <w:bottom w:val="none" w:sz="0" w:space="0" w:color="auto"/>
                    <w:right w:val="none" w:sz="0" w:space="0" w:color="auto"/>
                  </w:divBdr>
                </w:div>
                <w:div w:id="648949034">
                  <w:marLeft w:val="640"/>
                  <w:marRight w:val="0"/>
                  <w:marTop w:val="0"/>
                  <w:marBottom w:val="0"/>
                  <w:divBdr>
                    <w:top w:val="none" w:sz="0" w:space="0" w:color="auto"/>
                    <w:left w:val="none" w:sz="0" w:space="0" w:color="auto"/>
                    <w:bottom w:val="none" w:sz="0" w:space="0" w:color="auto"/>
                    <w:right w:val="none" w:sz="0" w:space="0" w:color="auto"/>
                  </w:divBdr>
                </w:div>
                <w:div w:id="754474008">
                  <w:marLeft w:val="640"/>
                  <w:marRight w:val="0"/>
                  <w:marTop w:val="0"/>
                  <w:marBottom w:val="0"/>
                  <w:divBdr>
                    <w:top w:val="none" w:sz="0" w:space="0" w:color="auto"/>
                    <w:left w:val="none" w:sz="0" w:space="0" w:color="auto"/>
                    <w:bottom w:val="none" w:sz="0" w:space="0" w:color="auto"/>
                    <w:right w:val="none" w:sz="0" w:space="0" w:color="auto"/>
                  </w:divBdr>
                </w:div>
                <w:div w:id="804542399">
                  <w:marLeft w:val="640"/>
                  <w:marRight w:val="0"/>
                  <w:marTop w:val="0"/>
                  <w:marBottom w:val="0"/>
                  <w:divBdr>
                    <w:top w:val="none" w:sz="0" w:space="0" w:color="auto"/>
                    <w:left w:val="none" w:sz="0" w:space="0" w:color="auto"/>
                    <w:bottom w:val="none" w:sz="0" w:space="0" w:color="auto"/>
                    <w:right w:val="none" w:sz="0" w:space="0" w:color="auto"/>
                  </w:divBdr>
                </w:div>
                <w:div w:id="824590322">
                  <w:marLeft w:val="640"/>
                  <w:marRight w:val="0"/>
                  <w:marTop w:val="0"/>
                  <w:marBottom w:val="0"/>
                  <w:divBdr>
                    <w:top w:val="none" w:sz="0" w:space="0" w:color="auto"/>
                    <w:left w:val="none" w:sz="0" w:space="0" w:color="auto"/>
                    <w:bottom w:val="none" w:sz="0" w:space="0" w:color="auto"/>
                    <w:right w:val="none" w:sz="0" w:space="0" w:color="auto"/>
                  </w:divBdr>
                </w:div>
                <w:div w:id="848640607">
                  <w:marLeft w:val="640"/>
                  <w:marRight w:val="0"/>
                  <w:marTop w:val="0"/>
                  <w:marBottom w:val="0"/>
                  <w:divBdr>
                    <w:top w:val="none" w:sz="0" w:space="0" w:color="auto"/>
                    <w:left w:val="none" w:sz="0" w:space="0" w:color="auto"/>
                    <w:bottom w:val="none" w:sz="0" w:space="0" w:color="auto"/>
                    <w:right w:val="none" w:sz="0" w:space="0" w:color="auto"/>
                  </w:divBdr>
                </w:div>
                <w:div w:id="852576067">
                  <w:marLeft w:val="640"/>
                  <w:marRight w:val="0"/>
                  <w:marTop w:val="0"/>
                  <w:marBottom w:val="0"/>
                  <w:divBdr>
                    <w:top w:val="none" w:sz="0" w:space="0" w:color="auto"/>
                    <w:left w:val="none" w:sz="0" w:space="0" w:color="auto"/>
                    <w:bottom w:val="none" w:sz="0" w:space="0" w:color="auto"/>
                    <w:right w:val="none" w:sz="0" w:space="0" w:color="auto"/>
                  </w:divBdr>
                </w:div>
                <w:div w:id="901984501">
                  <w:marLeft w:val="640"/>
                  <w:marRight w:val="0"/>
                  <w:marTop w:val="0"/>
                  <w:marBottom w:val="0"/>
                  <w:divBdr>
                    <w:top w:val="none" w:sz="0" w:space="0" w:color="auto"/>
                    <w:left w:val="none" w:sz="0" w:space="0" w:color="auto"/>
                    <w:bottom w:val="none" w:sz="0" w:space="0" w:color="auto"/>
                    <w:right w:val="none" w:sz="0" w:space="0" w:color="auto"/>
                  </w:divBdr>
                </w:div>
                <w:div w:id="904951623">
                  <w:marLeft w:val="640"/>
                  <w:marRight w:val="0"/>
                  <w:marTop w:val="0"/>
                  <w:marBottom w:val="0"/>
                  <w:divBdr>
                    <w:top w:val="none" w:sz="0" w:space="0" w:color="auto"/>
                    <w:left w:val="none" w:sz="0" w:space="0" w:color="auto"/>
                    <w:bottom w:val="none" w:sz="0" w:space="0" w:color="auto"/>
                    <w:right w:val="none" w:sz="0" w:space="0" w:color="auto"/>
                  </w:divBdr>
                </w:div>
                <w:div w:id="921913866">
                  <w:marLeft w:val="640"/>
                  <w:marRight w:val="0"/>
                  <w:marTop w:val="0"/>
                  <w:marBottom w:val="0"/>
                  <w:divBdr>
                    <w:top w:val="none" w:sz="0" w:space="0" w:color="auto"/>
                    <w:left w:val="none" w:sz="0" w:space="0" w:color="auto"/>
                    <w:bottom w:val="none" w:sz="0" w:space="0" w:color="auto"/>
                    <w:right w:val="none" w:sz="0" w:space="0" w:color="auto"/>
                  </w:divBdr>
                </w:div>
                <w:div w:id="958149538">
                  <w:marLeft w:val="640"/>
                  <w:marRight w:val="0"/>
                  <w:marTop w:val="0"/>
                  <w:marBottom w:val="0"/>
                  <w:divBdr>
                    <w:top w:val="none" w:sz="0" w:space="0" w:color="auto"/>
                    <w:left w:val="none" w:sz="0" w:space="0" w:color="auto"/>
                    <w:bottom w:val="none" w:sz="0" w:space="0" w:color="auto"/>
                    <w:right w:val="none" w:sz="0" w:space="0" w:color="auto"/>
                  </w:divBdr>
                </w:div>
                <w:div w:id="1047681808">
                  <w:marLeft w:val="640"/>
                  <w:marRight w:val="0"/>
                  <w:marTop w:val="0"/>
                  <w:marBottom w:val="0"/>
                  <w:divBdr>
                    <w:top w:val="none" w:sz="0" w:space="0" w:color="auto"/>
                    <w:left w:val="none" w:sz="0" w:space="0" w:color="auto"/>
                    <w:bottom w:val="none" w:sz="0" w:space="0" w:color="auto"/>
                    <w:right w:val="none" w:sz="0" w:space="0" w:color="auto"/>
                  </w:divBdr>
                </w:div>
                <w:div w:id="1100221453">
                  <w:marLeft w:val="640"/>
                  <w:marRight w:val="0"/>
                  <w:marTop w:val="0"/>
                  <w:marBottom w:val="0"/>
                  <w:divBdr>
                    <w:top w:val="none" w:sz="0" w:space="0" w:color="auto"/>
                    <w:left w:val="none" w:sz="0" w:space="0" w:color="auto"/>
                    <w:bottom w:val="none" w:sz="0" w:space="0" w:color="auto"/>
                    <w:right w:val="none" w:sz="0" w:space="0" w:color="auto"/>
                  </w:divBdr>
                </w:div>
                <w:div w:id="1137842507">
                  <w:marLeft w:val="640"/>
                  <w:marRight w:val="0"/>
                  <w:marTop w:val="0"/>
                  <w:marBottom w:val="0"/>
                  <w:divBdr>
                    <w:top w:val="none" w:sz="0" w:space="0" w:color="auto"/>
                    <w:left w:val="none" w:sz="0" w:space="0" w:color="auto"/>
                    <w:bottom w:val="none" w:sz="0" w:space="0" w:color="auto"/>
                    <w:right w:val="none" w:sz="0" w:space="0" w:color="auto"/>
                  </w:divBdr>
                </w:div>
                <w:div w:id="1179806061">
                  <w:marLeft w:val="640"/>
                  <w:marRight w:val="0"/>
                  <w:marTop w:val="0"/>
                  <w:marBottom w:val="0"/>
                  <w:divBdr>
                    <w:top w:val="none" w:sz="0" w:space="0" w:color="auto"/>
                    <w:left w:val="none" w:sz="0" w:space="0" w:color="auto"/>
                    <w:bottom w:val="none" w:sz="0" w:space="0" w:color="auto"/>
                    <w:right w:val="none" w:sz="0" w:space="0" w:color="auto"/>
                  </w:divBdr>
                </w:div>
                <w:div w:id="1290280084">
                  <w:marLeft w:val="640"/>
                  <w:marRight w:val="0"/>
                  <w:marTop w:val="0"/>
                  <w:marBottom w:val="0"/>
                  <w:divBdr>
                    <w:top w:val="none" w:sz="0" w:space="0" w:color="auto"/>
                    <w:left w:val="none" w:sz="0" w:space="0" w:color="auto"/>
                    <w:bottom w:val="none" w:sz="0" w:space="0" w:color="auto"/>
                    <w:right w:val="none" w:sz="0" w:space="0" w:color="auto"/>
                  </w:divBdr>
                </w:div>
                <w:div w:id="1305236289">
                  <w:marLeft w:val="640"/>
                  <w:marRight w:val="0"/>
                  <w:marTop w:val="0"/>
                  <w:marBottom w:val="0"/>
                  <w:divBdr>
                    <w:top w:val="none" w:sz="0" w:space="0" w:color="auto"/>
                    <w:left w:val="none" w:sz="0" w:space="0" w:color="auto"/>
                    <w:bottom w:val="none" w:sz="0" w:space="0" w:color="auto"/>
                    <w:right w:val="none" w:sz="0" w:space="0" w:color="auto"/>
                  </w:divBdr>
                </w:div>
                <w:div w:id="1328485201">
                  <w:marLeft w:val="640"/>
                  <w:marRight w:val="0"/>
                  <w:marTop w:val="0"/>
                  <w:marBottom w:val="0"/>
                  <w:divBdr>
                    <w:top w:val="none" w:sz="0" w:space="0" w:color="auto"/>
                    <w:left w:val="none" w:sz="0" w:space="0" w:color="auto"/>
                    <w:bottom w:val="none" w:sz="0" w:space="0" w:color="auto"/>
                    <w:right w:val="none" w:sz="0" w:space="0" w:color="auto"/>
                  </w:divBdr>
                </w:div>
                <w:div w:id="1347248866">
                  <w:marLeft w:val="640"/>
                  <w:marRight w:val="0"/>
                  <w:marTop w:val="0"/>
                  <w:marBottom w:val="0"/>
                  <w:divBdr>
                    <w:top w:val="none" w:sz="0" w:space="0" w:color="auto"/>
                    <w:left w:val="none" w:sz="0" w:space="0" w:color="auto"/>
                    <w:bottom w:val="none" w:sz="0" w:space="0" w:color="auto"/>
                    <w:right w:val="none" w:sz="0" w:space="0" w:color="auto"/>
                  </w:divBdr>
                </w:div>
                <w:div w:id="1396664996">
                  <w:marLeft w:val="640"/>
                  <w:marRight w:val="0"/>
                  <w:marTop w:val="0"/>
                  <w:marBottom w:val="0"/>
                  <w:divBdr>
                    <w:top w:val="none" w:sz="0" w:space="0" w:color="auto"/>
                    <w:left w:val="none" w:sz="0" w:space="0" w:color="auto"/>
                    <w:bottom w:val="none" w:sz="0" w:space="0" w:color="auto"/>
                    <w:right w:val="none" w:sz="0" w:space="0" w:color="auto"/>
                  </w:divBdr>
                </w:div>
                <w:div w:id="1408766424">
                  <w:marLeft w:val="640"/>
                  <w:marRight w:val="0"/>
                  <w:marTop w:val="0"/>
                  <w:marBottom w:val="0"/>
                  <w:divBdr>
                    <w:top w:val="none" w:sz="0" w:space="0" w:color="auto"/>
                    <w:left w:val="none" w:sz="0" w:space="0" w:color="auto"/>
                    <w:bottom w:val="none" w:sz="0" w:space="0" w:color="auto"/>
                    <w:right w:val="none" w:sz="0" w:space="0" w:color="auto"/>
                  </w:divBdr>
                </w:div>
                <w:div w:id="1412195948">
                  <w:marLeft w:val="640"/>
                  <w:marRight w:val="0"/>
                  <w:marTop w:val="0"/>
                  <w:marBottom w:val="0"/>
                  <w:divBdr>
                    <w:top w:val="none" w:sz="0" w:space="0" w:color="auto"/>
                    <w:left w:val="none" w:sz="0" w:space="0" w:color="auto"/>
                    <w:bottom w:val="none" w:sz="0" w:space="0" w:color="auto"/>
                    <w:right w:val="none" w:sz="0" w:space="0" w:color="auto"/>
                  </w:divBdr>
                </w:div>
                <w:div w:id="1419597232">
                  <w:marLeft w:val="640"/>
                  <w:marRight w:val="0"/>
                  <w:marTop w:val="0"/>
                  <w:marBottom w:val="0"/>
                  <w:divBdr>
                    <w:top w:val="none" w:sz="0" w:space="0" w:color="auto"/>
                    <w:left w:val="none" w:sz="0" w:space="0" w:color="auto"/>
                    <w:bottom w:val="none" w:sz="0" w:space="0" w:color="auto"/>
                    <w:right w:val="none" w:sz="0" w:space="0" w:color="auto"/>
                  </w:divBdr>
                </w:div>
                <w:div w:id="1423723546">
                  <w:marLeft w:val="640"/>
                  <w:marRight w:val="0"/>
                  <w:marTop w:val="0"/>
                  <w:marBottom w:val="0"/>
                  <w:divBdr>
                    <w:top w:val="none" w:sz="0" w:space="0" w:color="auto"/>
                    <w:left w:val="none" w:sz="0" w:space="0" w:color="auto"/>
                    <w:bottom w:val="none" w:sz="0" w:space="0" w:color="auto"/>
                    <w:right w:val="none" w:sz="0" w:space="0" w:color="auto"/>
                  </w:divBdr>
                </w:div>
                <w:div w:id="1482893596">
                  <w:marLeft w:val="640"/>
                  <w:marRight w:val="0"/>
                  <w:marTop w:val="0"/>
                  <w:marBottom w:val="0"/>
                  <w:divBdr>
                    <w:top w:val="none" w:sz="0" w:space="0" w:color="auto"/>
                    <w:left w:val="none" w:sz="0" w:space="0" w:color="auto"/>
                    <w:bottom w:val="none" w:sz="0" w:space="0" w:color="auto"/>
                    <w:right w:val="none" w:sz="0" w:space="0" w:color="auto"/>
                  </w:divBdr>
                </w:div>
                <w:div w:id="1496795645">
                  <w:marLeft w:val="640"/>
                  <w:marRight w:val="0"/>
                  <w:marTop w:val="0"/>
                  <w:marBottom w:val="0"/>
                  <w:divBdr>
                    <w:top w:val="none" w:sz="0" w:space="0" w:color="auto"/>
                    <w:left w:val="none" w:sz="0" w:space="0" w:color="auto"/>
                    <w:bottom w:val="none" w:sz="0" w:space="0" w:color="auto"/>
                    <w:right w:val="none" w:sz="0" w:space="0" w:color="auto"/>
                  </w:divBdr>
                </w:div>
                <w:div w:id="1521167366">
                  <w:marLeft w:val="640"/>
                  <w:marRight w:val="0"/>
                  <w:marTop w:val="0"/>
                  <w:marBottom w:val="0"/>
                  <w:divBdr>
                    <w:top w:val="none" w:sz="0" w:space="0" w:color="auto"/>
                    <w:left w:val="none" w:sz="0" w:space="0" w:color="auto"/>
                    <w:bottom w:val="none" w:sz="0" w:space="0" w:color="auto"/>
                    <w:right w:val="none" w:sz="0" w:space="0" w:color="auto"/>
                  </w:divBdr>
                </w:div>
                <w:div w:id="1544950400">
                  <w:marLeft w:val="640"/>
                  <w:marRight w:val="0"/>
                  <w:marTop w:val="0"/>
                  <w:marBottom w:val="0"/>
                  <w:divBdr>
                    <w:top w:val="none" w:sz="0" w:space="0" w:color="auto"/>
                    <w:left w:val="none" w:sz="0" w:space="0" w:color="auto"/>
                    <w:bottom w:val="none" w:sz="0" w:space="0" w:color="auto"/>
                    <w:right w:val="none" w:sz="0" w:space="0" w:color="auto"/>
                  </w:divBdr>
                </w:div>
                <w:div w:id="1592199460">
                  <w:marLeft w:val="640"/>
                  <w:marRight w:val="0"/>
                  <w:marTop w:val="0"/>
                  <w:marBottom w:val="0"/>
                  <w:divBdr>
                    <w:top w:val="none" w:sz="0" w:space="0" w:color="auto"/>
                    <w:left w:val="none" w:sz="0" w:space="0" w:color="auto"/>
                    <w:bottom w:val="none" w:sz="0" w:space="0" w:color="auto"/>
                    <w:right w:val="none" w:sz="0" w:space="0" w:color="auto"/>
                  </w:divBdr>
                </w:div>
                <w:div w:id="1610120407">
                  <w:marLeft w:val="640"/>
                  <w:marRight w:val="0"/>
                  <w:marTop w:val="0"/>
                  <w:marBottom w:val="0"/>
                  <w:divBdr>
                    <w:top w:val="none" w:sz="0" w:space="0" w:color="auto"/>
                    <w:left w:val="none" w:sz="0" w:space="0" w:color="auto"/>
                    <w:bottom w:val="none" w:sz="0" w:space="0" w:color="auto"/>
                    <w:right w:val="none" w:sz="0" w:space="0" w:color="auto"/>
                  </w:divBdr>
                </w:div>
                <w:div w:id="1621642246">
                  <w:marLeft w:val="640"/>
                  <w:marRight w:val="0"/>
                  <w:marTop w:val="0"/>
                  <w:marBottom w:val="0"/>
                  <w:divBdr>
                    <w:top w:val="none" w:sz="0" w:space="0" w:color="auto"/>
                    <w:left w:val="none" w:sz="0" w:space="0" w:color="auto"/>
                    <w:bottom w:val="none" w:sz="0" w:space="0" w:color="auto"/>
                    <w:right w:val="none" w:sz="0" w:space="0" w:color="auto"/>
                  </w:divBdr>
                </w:div>
                <w:div w:id="1653097196">
                  <w:marLeft w:val="640"/>
                  <w:marRight w:val="0"/>
                  <w:marTop w:val="0"/>
                  <w:marBottom w:val="0"/>
                  <w:divBdr>
                    <w:top w:val="none" w:sz="0" w:space="0" w:color="auto"/>
                    <w:left w:val="none" w:sz="0" w:space="0" w:color="auto"/>
                    <w:bottom w:val="none" w:sz="0" w:space="0" w:color="auto"/>
                    <w:right w:val="none" w:sz="0" w:space="0" w:color="auto"/>
                  </w:divBdr>
                </w:div>
                <w:div w:id="1702394499">
                  <w:marLeft w:val="640"/>
                  <w:marRight w:val="0"/>
                  <w:marTop w:val="0"/>
                  <w:marBottom w:val="0"/>
                  <w:divBdr>
                    <w:top w:val="none" w:sz="0" w:space="0" w:color="auto"/>
                    <w:left w:val="none" w:sz="0" w:space="0" w:color="auto"/>
                    <w:bottom w:val="none" w:sz="0" w:space="0" w:color="auto"/>
                    <w:right w:val="none" w:sz="0" w:space="0" w:color="auto"/>
                  </w:divBdr>
                </w:div>
                <w:div w:id="1738672415">
                  <w:marLeft w:val="640"/>
                  <w:marRight w:val="0"/>
                  <w:marTop w:val="0"/>
                  <w:marBottom w:val="0"/>
                  <w:divBdr>
                    <w:top w:val="none" w:sz="0" w:space="0" w:color="auto"/>
                    <w:left w:val="none" w:sz="0" w:space="0" w:color="auto"/>
                    <w:bottom w:val="none" w:sz="0" w:space="0" w:color="auto"/>
                    <w:right w:val="none" w:sz="0" w:space="0" w:color="auto"/>
                  </w:divBdr>
                </w:div>
                <w:div w:id="1830972796">
                  <w:marLeft w:val="640"/>
                  <w:marRight w:val="0"/>
                  <w:marTop w:val="0"/>
                  <w:marBottom w:val="0"/>
                  <w:divBdr>
                    <w:top w:val="none" w:sz="0" w:space="0" w:color="auto"/>
                    <w:left w:val="none" w:sz="0" w:space="0" w:color="auto"/>
                    <w:bottom w:val="none" w:sz="0" w:space="0" w:color="auto"/>
                    <w:right w:val="none" w:sz="0" w:space="0" w:color="auto"/>
                  </w:divBdr>
                </w:div>
                <w:div w:id="1833910790">
                  <w:marLeft w:val="640"/>
                  <w:marRight w:val="0"/>
                  <w:marTop w:val="0"/>
                  <w:marBottom w:val="0"/>
                  <w:divBdr>
                    <w:top w:val="none" w:sz="0" w:space="0" w:color="auto"/>
                    <w:left w:val="none" w:sz="0" w:space="0" w:color="auto"/>
                    <w:bottom w:val="none" w:sz="0" w:space="0" w:color="auto"/>
                    <w:right w:val="none" w:sz="0" w:space="0" w:color="auto"/>
                  </w:divBdr>
                </w:div>
                <w:div w:id="1886018355">
                  <w:marLeft w:val="640"/>
                  <w:marRight w:val="0"/>
                  <w:marTop w:val="0"/>
                  <w:marBottom w:val="0"/>
                  <w:divBdr>
                    <w:top w:val="none" w:sz="0" w:space="0" w:color="auto"/>
                    <w:left w:val="none" w:sz="0" w:space="0" w:color="auto"/>
                    <w:bottom w:val="none" w:sz="0" w:space="0" w:color="auto"/>
                    <w:right w:val="none" w:sz="0" w:space="0" w:color="auto"/>
                  </w:divBdr>
                </w:div>
                <w:div w:id="1993557769">
                  <w:marLeft w:val="640"/>
                  <w:marRight w:val="0"/>
                  <w:marTop w:val="0"/>
                  <w:marBottom w:val="0"/>
                  <w:divBdr>
                    <w:top w:val="none" w:sz="0" w:space="0" w:color="auto"/>
                    <w:left w:val="none" w:sz="0" w:space="0" w:color="auto"/>
                    <w:bottom w:val="none" w:sz="0" w:space="0" w:color="auto"/>
                    <w:right w:val="none" w:sz="0" w:space="0" w:color="auto"/>
                  </w:divBdr>
                </w:div>
                <w:div w:id="2079397748">
                  <w:marLeft w:val="640"/>
                  <w:marRight w:val="0"/>
                  <w:marTop w:val="0"/>
                  <w:marBottom w:val="0"/>
                  <w:divBdr>
                    <w:top w:val="none" w:sz="0" w:space="0" w:color="auto"/>
                    <w:left w:val="none" w:sz="0" w:space="0" w:color="auto"/>
                    <w:bottom w:val="none" w:sz="0" w:space="0" w:color="auto"/>
                    <w:right w:val="none" w:sz="0" w:space="0" w:color="auto"/>
                  </w:divBdr>
                </w:div>
                <w:div w:id="2112191413">
                  <w:marLeft w:val="640"/>
                  <w:marRight w:val="0"/>
                  <w:marTop w:val="0"/>
                  <w:marBottom w:val="0"/>
                  <w:divBdr>
                    <w:top w:val="none" w:sz="0" w:space="0" w:color="auto"/>
                    <w:left w:val="none" w:sz="0" w:space="0" w:color="auto"/>
                    <w:bottom w:val="none" w:sz="0" w:space="0" w:color="auto"/>
                    <w:right w:val="none" w:sz="0" w:space="0" w:color="auto"/>
                  </w:divBdr>
                </w:div>
              </w:divsChild>
            </w:div>
            <w:div w:id="1957325876">
              <w:marLeft w:val="0"/>
              <w:marRight w:val="0"/>
              <w:marTop w:val="0"/>
              <w:marBottom w:val="0"/>
              <w:divBdr>
                <w:top w:val="none" w:sz="0" w:space="0" w:color="auto"/>
                <w:left w:val="none" w:sz="0" w:space="0" w:color="auto"/>
                <w:bottom w:val="none" w:sz="0" w:space="0" w:color="auto"/>
                <w:right w:val="none" w:sz="0" w:space="0" w:color="auto"/>
              </w:divBdr>
              <w:divsChild>
                <w:div w:id="79255392">
                  <w:marLeft w:val="640"/>
                  <w:marRight w:val="0"/>
                  <w:marTop w:val="0"/>
                  <w:marBottom w:val="0"/>
                  <w:divBdr>
                    <w:top w:val="none" w:sz="0" w:space="0" w:color="auto"/>
                    <w:left w:val="none" w:sz="0" w:space="0" w:color="auto"/>
                    <w:bottom w:val="none" w:sz="0" w:space="0" w:color="auto"/>
                    <w:right w:val="none" w:sz="0" w:space="0" w:color="auto"/>
                  </w:divBdr>
                </w:div>
                <w:div w:id="153105469">
                  <w:marLeft w:val="640"/>
                  <w:marRight w:val="0"/>
                  <w:marTop w:val="0"/>
                  <w:marBottom w:val="0"/>
                  <w:divBdr>
                    <w:top w:val="none" w:sz="0" w:space="0" w:color="auto"/>
                    <w:left w:val="none" w:sz="0" w:space="0" w:color="auto"/>
                    <w:bottom w:val="none" w:sz="0" w:space="0" w:color="auto"/>
                    <w:right w:val="none" w:sz="0" w:space="0" w:color="auto"/>
                  </w:divBdr>
                </w:div>
                <w:div w:id="153374663">
                  <w:marLeft w:val="640"/>
                  <w:marRight w:val="0"/>
                  <w:marTop w:val="0"/>
                  <w:marBottom w:val="0"/>
                  <w:divBdr>
                    <w:top w:val="none" w:sz="0" w:space="0" w:color="auto"/>
                    <w:left w:val="none" w:sz="0" w:space="0" w:color="auto"/>
                    <w:bottom w:val="none" w:sz="0" w:space="0" w:color="auto"/>
                    <w:right w:val="none" w:sz="0" w:space="0" w:color="auto"/>
                  </w:divBdr>
                </w:div>
                <w:div w:id="161555356">
                  <w:marLeft w:val="640"/>
                  <w:marRight w:val="0"/>
                  <w:marTop w:val="0"/>
                  <w:marBottom w:val="0"/>
                  <w:divBdr>
                    <w:top w:val="none" w:sz="0" w:space="0" w:color="auto"/>
                    <w:left w:val="none" w:sz="0" w:space="0" w:color="auto"/>
                    <w:bottom w:val="none" w:sz="0" w:space="0" w:color="auto"/>
                    <w:right w:val="none" w:sz="0" w:space="0" w:color="auto"/>
                  </w:divBdr>
                </w:div>
                <w:div w:id="189803418">
                  <w:marLeft w:val="640"/>
                  <w:marRight w:val="0"/>
                  <w:marTop w:val="0"/>
                  <w:marBottom w:val="0"/>
                  <w:divBdr>
                    <w:top w:val="none" w:sz="0" w:space="0" w:color="auto"/>
                    <w:left w:val="none" w:sz="0" w:space="0" w:color="auto"/>
                    <w:bottom w:val="none" w:sz="0" w:space="0" w:color="auto"/>
                    <w:right w:val="none" w:sz="0" w:space="0" w:color="auto"/>
                  </w:divBdr>
                </w:div>
                <w:div w:id="205679116">
                  <w:marLeft w:val="640"/>
                  <w:marRight w:val="0"/>
                  <w:marTop w:val="0"/>
                  <w:marBottom w:val="0"/>
                  <w:divBdr>
                    <w:top w:val="none" w:sz="0" w:space="0" w:color="auto"/>
                    <w:left w:val="none" w:sz="0" w:space="0" w:color="auto"/>
                    <w:bottom w:val="none" w:sz="0" w:space="0" w:color="auto"/>
                    <w:right w:val="none" w:sz="0" w:space="0" w:color="auto"/>
                  </w:divBdr>
                </w:div>
                <w:div w:id="245192960">
                  <w:marLeft w:val="640"/>
                  <w:marRight w:val="0"/>
                  <w:marTop w:val="0"/>
                  <w:marBottom w:val="0"/>
                  <w:divBdr>
                    <w:top w:val="none" w:sz="0" w:space="0" w:color="auto"/>
                    <w:left w:val="none" w:sz="0" w:space="0" w:color="auto"/>
                    <w:bottom w:val="none" w:sz="0" w:space="0" w:color="auto"/>
                    <w:right w:val="none" w:sz="0" w:space="0" w:color="auto"/>
                  </w:divBdr>
                </w:div>
                <w:div w:id="333996617">
                  <w:marLeft w:val="640"/>
                  <w:marRight w:val="0"/>
                  <w:marTop w:val="0"/>
                  <w:marBottom w:val="0"/>
                  <w:divBdr>
                    <w:top w:val="none" w:sz="0" w:space="0" w:color="auto"/>
                    <w:left w:val="none" w:sz="0" w:space="0" w:color="auto"/>
                    <w:bottom w:val="none" w:sz="0" w:space="0" w:color="auto"/>
                    <w:right w:val="none" w:sz="0" w:space="0" w:color="auto"/>
                  </w:divBdr>
                </w:div>
                <w:div w:id="393747954">
                  <w:marLeft w:val="640"/>
                  <w:marRight w:val="0"/>
                  <w:marTop w:val="0"/>
                  <w:marBottom w:val="0"/>
                  <w:divBdr>
                    <w:top w:val="none" w:sz="0" w:space="0" w:color="auto"/>
                    <w:left w:val="none" w:sz="0" w:space="0" w:color="auto"/>
                    <w:bottom w:val="none" w:sz="0" w:space="0" w:color="auto"/>
                    <w:right w:val="none" w:sz="0" w:space="0" w:color="auto"/>
                  </w:divBdr>
                </w:div>
                <w:div w:id="403190521">
                  <w:marLeft w:val="640"/>
                  <w:marRight w:val="0"/>
                  <w:marTop w:val="0"/>
                  <w:marBottom w:val="0"/>
                  <w:divBdr>
                    <w:top w:val="none" w:sz="0" w:space="0" w:color="auto"/>
                    <w:left w:val="none" w:sz="0" w:space="0" w:color="auto"/>
                    <w:bottom w:val="none" w:sz="0" w:space="0" w:color="auto"/>
                    <w:right w:val="none" w:sz="0" w:space="0" w:color="auto"/>
                  </w:divBdr>
                </w:div>
                <w:div w:id="413285936">
                  <w:marLeft w:val="640"/>
                  <w:marRight w:val="0"/>
                  <w:marTop w:val="0"/>
                  <w:marBottom w:val="0"/>
                  <w:divBdr>
                    <w:top w:val="none" w:sz="0" w:space="0" w:color="auto"/>
                    <w:left w:val="none" w:sz="0" w:space="0" w:color="auto"/>
                    <w:bottom w:val="none" w:sz="0" w:space="0" w:color="auto"/>
                    <w:right w:val="none" w:sz="0" w:space="0" w:color="auto"/>
                  </w:divBdr>
                </w:div>
                <w:div w:id="424499401">
                  <w:marLeft w:val="640"/>
                  <w:marRight w:val="0"/>
                  <w:marTop w:val="0"/>
                  <w:marBottom w:val="0"/>
                  <w:divBdr>
                    <w:top w:val="none" w:sz="0" w:space="0" w:color="auto"/>
                    <w:left w:val="none" w:sz="0" w:space="0" w:color="auto"/>
                    <w:bottom w:val="none" w:sz="0" w:space="0" w:color="auto"/>
                    <w:right w:val="none" w:sz="0" w:space="0" w:color="auto"/>
                  </w:divBdr>
                </w:div>
                <w:div w:id="481392527">
                  <w:marLeft w:val="640"/>
                  <w:marRight w:val="0"/>
                  <w:marTop w:val="0"/>
                  <w:marBottom w:val="0"/>
                  <w:divBdr>
                    <w:top w:val="none" w:sz="0" w:space="0" w:color="auto"/>
                    <w:left w:val="none" w:sz="0" w:space="0" w:color="auto"/>
                    <w:bottom w:val="none" w:sz="0" w:space="0" w:color="auto"/>
                    <w:right w:val="none" w:sz="0" w:space="0" w:color="auto"/>
                  </w:divBdr>
                </w:div>
                <w:div w:id="487746720">
                  <w:marLeft w:val="640"/>
                  <w:marRight w:val="0"/>
                  <w:marTop w:val="0"/>
                  <w:marBottom w:val="0"/>
                  <w:divBdr>
                    <w:top w:val="none" w:sz="0" w:space="0" w:color="auto"/>
                    <w:left w:val="none" w:sz="0" w:space="0" w:color="auto"/>
                    <w:bottom w:val="none" w:sz="0" w:space="0" w:color="auto"/>
                    <w:right w:val="none" w:sz="0" w:space="0" w:color="auto"/>
                  </w:divBdr>
                </w:div>
                <w:div w:id="500631387">
                  <w:marLeft w:val="640"/>
                  <w:marRight w:val="0"/>
                  <w:marTop w:val="0"/>
                  <w:marBottom w:val="0"/>
                  <w:divBdr>
                    <w:top w:val="none" w:sz="0" w:space="0" w:color="auto"/>
                    <w:left w:val="none" w:sz="0" w:space="0" w:color="auto"/>
                    <w:bottom w:val="none" w:sz="0" w:space="0" w:color="auto"/>
                    <w:right w:val="none" w:sz="0" w:space="0" w:color="auto"/>
                  </w:divBdr>
                </w:div>
                <w:div w:id="553782806">
                  <w:marLeft w:val="640"/>
                  <w:marRight w:val="0"/>
                  <w:marTop w:val="0"/>
                  <w:marBottom w:val="0"/>
                  <w:divBdr>
                    <w:top w:val="none" w:sz="0" w:space="0" w:color="auto"/>
                    <w:left w:val="none" w:sz="0" w:space="0" w:color="auto"/>
                    <w:bottom w:val="none" w:sz="0" w:space="0" w:color="auto"/>
                    <w:right w:val="none" w:sz="0" w:space="0" w:color="auto"/>
                  </w:divBdr>
                </w:div>
                <w:div w:id="581067761">
                  <w:marLeft w:val="640"/>
                  <w:marRight w:val="0"/>
                  <w:marTop w:val="0"/>
                  <w:marBottom w:val="0"/>
                  <w:divBdr>
                    <w:top w:val="none" w:sz="0" w:space="0" w:color="auto"/>
                    <w:left w:val="none" w:sz="0" w:space="0" w:color="auto"/>
                    <w:bottom w:val="none" w:sz="0" w:space="0" w:color="auto"/>
                    <w:right w:val="none" w:sz="0" w:space="0" w:color="auto"/>
                  </w:divBdr>
                </w:div>
                <w:div w:id="588194321">
                  <w:marLeft w:val="640"/>
                  <w:marRight w:val="0"/>
                  <w:marTop w:val="0"/>
                  <w:marBottom w:val="0"/>
                  <w:divBdr>
                    <w:top w:val="none" w:sz="0" w:space="0" w:color="auto"/>
                    <w:left w:val="none" w:sz="0" w:space="0" w:color="auto"/>
                    <w:bottom w:val="none" w:sz="0" w:space="0" w:color="auto"/>
                    <w:right w:val="none" w:sz="0" w:space="0" w:color="auto"/>
                  </w:divBdr>
                </w:div>
                <w:div w:id="594245528">
                  <w:marLeft w:val="640"/>
                  <w:marRight w:val="0"/>
                  <w:marTop w:val="0"/>
                  <w:marBottom w:val="0"/>
                  <w:divBdr>
                    <w:top w:val="none" w:sz="0" w:space="0" w:color="auto"/>
                    <w:left w:val="none" w:sz="0" w:space="0" w:color="auto"/>
                    <w:bottom w:val="none" w:sz="0" w:space="0" w:color="auto"/>
                    <w:right w:val="none" w:sz="0" w:space="0" w:color="auto"/>
                  </w:divBdr>
                </w:div>
                <w:div w:id="596597310">
                  <w:marLeft w:val="640"/>
                  <w:marRight w:val="0"/>
                  <w:marTop w:val="0"/>
                  <w:marBottom w:val="0"/>
                  <w:divBdr>
                    <w:top w:val="none" w:sz="0" w:space="0" w:color="auto"/>
                    <w:left w:val="none" w:sz="0" w:space="0" w:color="auto"/>
                    <w:bottom w:val="none" w:sz="0" w:space="0" w:color="auto"/>
                    <w:right w:val="none" w:sz="0" w:space="0" w:color="auto"/>
                  </w:divBdr>
                </w:div>
                <w:div w:id="605770071">
                  <w:marLeft w:val="640"/>
                  <w:marRight w:val="0"/>
                  <w:marTop w:val="0"/>
                  <w:marBottom w:val="0"/>
                  <w:divBdr>
                    <w:top w:val="none" w:sz="0" w:space="0" w:color="auto"/>
                    <w:left w:val="none" w:sz="0" w:space="0" w:color="auto"/>
                    <w:bottom w:val="none" w:sz="0" w:space="0" w:color="auto"/>
                    <w:right w:val="none" w:sz="0" w:space="0" w:color="auto"/>
                  </w:divBdr>
                </w:div>
                <w:div w:id="648480363">
                  <w:marLeft w:val="640"/>
                  <w:marRight w:val="0"/>
                  <w:marTop w:val="0"/>
                  <w:marBottom w:val="0"/>
                  <w:divBdr>
                    <w:top w:val="none" w:sz="0" w:space="0" w:color="auto"/>
                    <w:left w:val="none" w:sz="0" w:space="0" w:color="auto"/>
                    <w:bottom w:val="none" w:sz="0" w:space="0" w:color="auto"/>
                    <w:right w:val="none" w:sz="0" w:space="0" w:color="auto"/>
                  </w:divBdr>
                </w:div>
                <w:div w:id="655300333">
                  <w:marLeft w:val="640"/>
                  <w:marRight w:val="0"/>
                  <w:marTop w:val="0"/>
                  <w:marBottom w:val="0"/>
                  <w:divBdr>
                    <w:top w:val="none" w:sz="0" w:space="0" w:color="auto"/>
                    <w:left w:val="none" w:sz="0" w:space="0" w:color="auto"/>
                    <w:bottom w:val="none" w:sz="0" w:space="0" w:color="auto"/>
                    <w:right w:val="none" w:sz="0" w:space="0" w:color="auto"/>
                  </w:divBdr>
                </w:div>
                <w:div w:id="704600502">
                  <w:marLeft w:val="640"/>
                  <w:marRight w:val="0"/>
                  <w:marTop w:val="0"/>
                  <w:marBottom w:val="0"/>
                  <w:divBdr>
                    <w:top w:val="none" w:sz="0" w:space="0" w:color="auto"/>
                    <w:left w:val="none" w:sz="0" w:space="0" w:color="auto"/>
                    <w:bottom w:val="none" w:sz="0" w:space="0" w:color="auto"/>
                    <w:right w:val="none" w:sz="0" w:space="0" w:color="auto"/>
                  </w:divBdr>
                </w:div>
                <w:div w:id="770974626">
                  <w:marLeft w:val="640"/>
                  <w:marRight w:val="0"/>
                  <w:marTop w:val="0"/>
                  <w:marBottom w:val="0"/>
                  <w:divBdr>
                    <w:top w:val="none" w:sz="0" w:space="0" w:color="auto"/>
                    <w:left w:val="none" w:sz="0" w:space="0" w:color="auto"/>
                    <w:bottom w:val="none" w:sz="0" w:space="0" w:color="auto"/>
                    <w:right w:val="none" w:sz="0" w:space="0" w:color="auto"/>
                  </w:divBdr>
                </w:div>
                <w:div w:id="779031991">
                  <w:marLeft w:val="640"/>
                  <w:marRight w:val="0"/>
                  <w:marTop w:val="0"/>
                  <w:marBottom w:val="0"/>
                  <w:divBdr>
                    <w:top w:val="none" w:sz="0" w:space="0" w:color="auto"/>
                    <w:left w:val="none" w:sz="0" w:space="0" w:color="auto"/>
                    <w:bottom w:val="none" w:sz="0" w:space="0" w:color="auto"/>
                    <w:right w:val="none" w:sz="0" w:space="0" w:color="auto"/>
                  </w:divBdr>
                </w:div>
                <w:div w:id="844589737">
                  <w:marLeft w:val="640"/>
                  <w:marRight w:val="0"/>
                  <w:marTop w:val="0"/>
                  <w:marBottom w:val="0"/>
                  <w:divBdr>
                    <w:top w:val="none" w:sz="0" w:space="0" w:color="auto"/>
                    <w:left w:val="none" w:sz="0" w:space="0" w:color="auto"/>
                    <w:bottom w:val="none" w:sz="0" w:space="0" w:color="auto"/>
                    <w:right w:val="none" w:sz="0" w:space="0" w:color="auto"/>
                  </w:divBdr>
                </w:div>
                <w:div w:id="886525961">
                  <w:marLeft w:val="640"/>
                  <w:marRight w:val="0"/>
                  <w:marTop w:val="0"/>
                  <w:marBottom w:val="0"/>
                  <w:divBdr>
                    <w:top w:val="none" w:sz="0" w:space="0" w:color="auto"/>
                    <w:left w:val="none" w:sz="0" w:space="0" w:color="auto"/>
                    <w:bottom w:val="none" w:sz="0" w:space="0" w:color="auto"/>
                    <w:right w:val="none" w:sz="0" w:space="0" w:color="auto"/>
                  </w:divBdr>
                </w:div>
                <w:div w:id="914121258">
                  <w:marLeft w:val="640"/>
                  <w:marRight w:val="0"/>
                  <w:marTop w:val="0"/>
                  <w:marBottom w:val="0"/>
                  <w:divBdr>
                    <w:top w:val="none" w:sz="0" w:space="0" w:color="auto"/>
                    <w:left w:val="none" w:sz="0" w:space="0" w:color="auto"/>
                    <w:bottom w:val="none" w:sz="0" w:space="0" w:color="auto"/>
                    <w:right w:val="none" w:sz="0" w:space="0" w:color="auto"/>
                  </w:divBdr>
                </w:div>
                <w:div w:id="966353411">
                  <w:marLeft w:val="640"/>
                  <w:marRight w:val="0"/>
                  <w:marTop w:val="0"/>
                  <w:marBottom w:val="0"/>
                  <w:divBdr>
                    <w:top w:val="none" w:sz="0" w:space="0" w:color="auto"/>
                    <w:left w:val="none" w:sz="0" w:space="0" w:color="auto"/>
                    <w:bottom w:val="none" w:sz="0" w:space="0" w:color="auto"/>
                    <w:right w:val="none" w:sz="0" w:space="0" w:color="auto"/>
                  </w:divBdr>
                </w:div>
                <w:div w:id="1051728925">
                  <w:marLeft w:val="640"/>
                  <w:marRight w:val="0"/>
                  <w:marTop w:val="0"/>
                  <w:marBottom w:val="0"/>
                  <w:divBdr>
                    <w:top w:val="none" w:sz="0" w:space="0" w:color="auto"/>
                    <w:left w:val="none" w:sz="0" w:space="0" w:color="auto"/>
                    <w:bottom w:val="none" w:sz="0" w:space="0" w:color="auto"/>
                    <w:right w:val="none" w:sz="0" w:space="0" w:color="auto"/>
                  </w:divBdr>
                </w:div>
                <w:div w:id="1102728727">
                  <w:marLeft w:val="640"/>
                  <w:marRight w:val="0"/>
                  <w:marTop w:val="0"/>
                  <w:marBottom w:val="0"/>
                  <w:divBdr>
                    <w:top w:val="none" w:sz="0" w:space="0" w:color="auto"/>
                    <w:left w:val="none" w:sz="0" w:space="0" w:color="auto"/>
                    <w:bottom w:val="none" w:sz="0" w:space="0" w:color="auto"/>
                    <w:right w:val="none" w:sz="0" w:space="0" w:color="auto"/>
                  </w:divBdr>
                </w:div>
                <w:div w:id="1208682549">
                  <w:marLeft w:val="640"/>
                  <w:marRight w:val="0"/>
                  <w:marTop w:val="0"/>
                  <w:marBottom w:val="0"/>
                  <w:divBdr>
                    <w:top w:val="none" w:sz="0" w:space="0" w:color="auto"/>
                    <w:left w:val="none" w:sz="0" w:space="0" w:color="auto"/>
                    <w:bottom w:val="none" w:sz="0" w:space="0" w:color="auto"/>
                    <w:right w:val="none" w:sz="0" w:space="0" w:color="auto"/>
                  </w:divBdr>
                </w:div>
                <w:div w:id="1292830638">
                  <w:marLeft w:val="640"/>
                  <w:marRight w:val="0"/>
                  <w:marTop w:val="0"/>
                  <w:marBottom w:val="0"/>
                  <w:divBdr>
                    <w:top w:val="none" w:sz="0" w:space="0" w:color="auto"/>
                    <w:left w:val="none" w:sz="0" w:space="0" w:color="auto"/>
                    <w:bottom w:val="none" w:sz="0" w:space="0" w:color="auto"/>
                    <w:right w:val="none" w:sz="0" w:space="0" w:color="auto"/>
                  </w:divBdr>
                </w:div>
                <w:div w:id="1324579982">
                  <w:marLeft w:val="640"/>
                  <w:marRight w:val="0"/>
                  <w:marTop w:val="0"/>
                  <w:marBottom w:val="0"/>
                  <w:divBdr>
                    <w:top w:val="none" w:sz="0" w:space="0" w:color="auto"/>
                    <w:left w:val="none" w:sz="0" w:space="0" w:color="auto"/>
                    <w:bottom w:val="none" w:sz="0" w:space="0" w:color="auto"/>
                    <w:right w:val="none" w:sz="0" w:space="0" w:color="auto"/>
                  </w:divBdr>
                </w:div>
                <w:div w:id="1439982634">
                  <w:marLeft w:val="640"/>
                  <w:marRight w:val="0"/>
                  <w:marTop w:val="0"/>
                  <w:marBottom w:val="0"/>
                  <w:divBdr>
                    <w:top w:val="none" w:sz="0" w:space="0" w:color="auto"/>
                    <w:left w:val="none" w:sz="0" w:space="0" w:color="auto"/>
                    <w:bottom w:val="none" w:sz="0" w:space="0" w:color="auto"/>
                    <w:right w:val="none" w:sz="0" w:space="0" w:color="auto"/>
                  </w:divBdr>
                </w:div>
                <w:div w:id="1528644153">
                  <w:marLeft w:val="640"/>
                  <w:marRight w:val="0"/>
                  <w:marTop w:val="0"/>
                  <w:marBottom w:val="0"/>
                  <w:divBdr>
                    <w:top w:val="none" w:sz="0" w:space="0" w:color="auto"/>
                    <w:left w:val="none" w:sz="0" w:space="0" w:color="auto"/>
                    <w:bottom w:val="none" w:sz="0" w:space="0" w:color="auto"/>
                    <w:right w:val="none" w:sz="0" w:space="0" w:color="auto"/>
                  </w:divBdr>
                </w:div>
                <w:div w:id="1585260990">
                  <w:marLeft w:val="640"/>
                  <w:marRight w:val="0"/>
                  <w:marTop w:val="0"/>
                  <w:marBottom w:val="0"/>
                  <w:divBdr>
                    <w:top w:val="none" w:sz="0" w:space="0" w:color="auto"/>
                    <w:left w:val="none" w:sz="0" w:space="0" w:color="auto"/>
                    <w:bottom w:val="none" w:sz="0" w:space="0" w:color="auto"/>
                    <w:right w:val="none" w:sz="0" w:space="0" w:color="auto"/>
                  </w:divBdr>
                </w:div>
                <w:div w:id="1615362454">
                  <w:marLeft w:val="640"/>
                  <w:marRight w:val="0"/>
                  <w:marTop w:val="0"/>
                  <w:marBottom w:val="0"/>
                  <w:divBdr>
                    <w:top w:val="none" w:sz="0" w:space="0" w:color="auto"/>
                    <w:left w:val="none" w:sz="0" w:space="0" w:color="auto"/>
                    <w:bottom w:val="none" w:sz="0" w:space="0" w:color="auto"/>
                    <w:right w:val="none" w:sz="0" w:space="0" w:color="auto"/>
                  </w:divBdr>
                </w:div>
                <w:div w:id="1680884584">
                  <w:marLeft w:val="640"/>
                  <w:marRight w:val="0"/>
                  <w:marTop w:val="0"/>
                  <w:marBottom w:val="0"/>
                  <w:divBdr>
                    <w:top w:val="none" w:sz="0" w:space="0" w:color="auto"/>
                    <w:left w:val="none" w:sz="0" w:space="0" w:color="auto"/>
                    <w:bottom w:val="none" w:sz="0" w:space="0" w:color="auto"/>
                    <w:right w:val="none" w:sz="0" w:space="0" w:color="auto"/>
                  </w:divBdr>
                </w:div>
                <w:div w:id="1724328355">
                  <w:marLeft w:val="640"/>
                  <w:marRight w:val="0"/>
                  <w:marTop w:val="0"/>
                  <w:marBottom w:val="0"/>
                  <w:divBdr>
                    <w:top w:val="none" w:sz="0" w:space="0" w:color="auto"/>
                    <w:left w:val="none" w:sz="0" w:space="0" w:color="auto"/>
                    <w:bottom w:val="none" w:sz="0" w:space="0" w:color="auto"/>
                    <w:right w:val="none" w:sz="0" w:space="0" w:color="auto"/>
                  </w:divBdr>
                </w:div>
                <w:div w:id="1725371051">
                  <w:marLeft w:val="640"/>
                  <w:marRight w:val="0"/>
                  <w:marTop w:val="0"/>
                  <w:marBottom w:val="0"/>
                  <w:divBdr>
                    <w:top w:val="none" w:sz="0" w:space="0" w:color="auto"/>
                    <w:left w:val="none" w:sz="0" w:space="0" w:color="auto"/>
                    <w:bottom w:val="none" w:sz="0" w:space="0" w:color="auto"/>
                    <w:right w:val="none" w:sz="0" w:space="0" w:color="auto"/>
                  </w:divBdr>
                </w:div>
                <w:div w:id="1805541970">
                  <w:marLeft w:val="640"/>
                  <w:marRight w:val="0"/>
                  <w:marTop w:val="0"/>
                  <w:marBottom w:val="0"/>
                  <w:divBdr>
                    <w:top w:val="none" w:sz="0" w:space="0" w:color="auto"/>
                    <w:left w:val="none" w:sz="0" w:space="0" w:color="auto"/>
                    <w:bottom w:val="none" w:sz="0" w:space="0" w:color="auto"/>
                    <w:right w:val="none" w:sz="0" w:space="0" w:color="auto"/>
                  </w:divBdr>
                </w:div>
                <w:div w:id="1822234909">
                  <w:marLeft w:val="640"/>
                  <w:marRight w:val="0"/>
                  <w:marTop w:val="0"/>
                  <w:marBottom w:val="0"/>
                  <w:divBdr>
                    <w:top w:val="none" w:sz="0" w:space="0" w:color="auto"/>
                    <w:left w:val="none" w:sz="0" w:space="0" w:color="auto"/>
                    <w:bottom w:val="none" w:sz="0" w:space="0" w:color="auto"/>
                    <w:right w:val="none" w:sz="0" w:space="0" w:color="auto"/>
                  </w:divBdr>
                </w:div>
                <w:div w:id="1885289273">
                  <w:marLeft w:val="640"/>
                  <w:marRight w:val="0"/>
                  <w:marTop w:val="0"/>
                  <w:marBottom w:val="0"/>
                  <w:divBdr>
                    <w:top w:val="none" w:sz="0" w:space="0" w:color="auto"/>
                    <w:left w:val="none" w:sz="0" w:space="0" w:color="auto"/>
                    <w:bottom w:val="none" w:sz="0" w:space="0" w:color="auto"/>
                    <w:right w:val="none" w:sz="0" w:space="0" w:color="auto"/>
                  </w:divBdr>
                </w:div>
                <w:div w:id="1921255650">
                  <w:marLeft w:val="640"/>
                  <w:marRight w:val="0"/>
                  <w:marTop w:val="0"/>
                  <w:marBottom w:val="0"/>
                  <w:divBdr>
                    <w:top w:val="none" w:sz="0" w:space="0" w:color="auto"/>
                    <w:left w:val="none" w:sz="0" w:space="0" w:color="auto"/>
                    <w:bottom w:val="none" w:sz="0" w:space="0" w:color="auto"/>
                    <w:right w:val="none" w:sz="0" w:space="0" w:color="auto"/>
                  </w:divBdr>
                </w:div>
                <w:div w:id="1987006002">
                  <w:marLeft w:val="640"/>
                  <w:marRight w:val="0"/>
                  <w:marTop w:val="0"/>
                  <w:marBottom w:val="0"/>
                  <w:divBdr>
                    <w:top w:val="none" w:sz="0" w:space="0" w:color="auto"/>
                    <w:left w:val="none" w:sz="0" w:space="0" w:color="auto"/>
                    <w:bottom w:val="none" w:sz="0" w:space="0" w:color="auto"/>
                    <w:right w:val="none" w:sz="0" w:space="0" w:color="auto"/>
                  </w:divBdr>
                </w:div>
                <w:div w:id="2002076557">
                  <w:marLeft w:val="640"/>
                  <w:marRight w:val="0"/>
                  <w:marTop w:val="0"/>
                  <w:marBottom w:val="0"/>
                  <w:divBdr>
                    <w:top w:val="none" w:sz="0" w:space="0" w:color="auto"/>
                    <w:left w:val="none" w:sz="0" w:space="0" w:color="auto"/>
                    <w:bottom w:val="none" w:sz="0" w:space="0" w:color="auto"/>
                    <w:right w:val="none" w:sz="0" w:space="0" w:color="auto"/>
                  </w:divBdr>
                </w:div>
                <w:div w:id="2015764188">
                  <w:marLeft w:val="640"/>
                  <w:marRight w:val="0"/>
                  <w:marTop w:val="0"/>
                  <w:marBottom w:val="0"/>
                  <w:divBdr>
                    <w:top w:val="none" w:sz="0" w:space="0" w:color="auto"/>
                    <w:left w:val="none" w:sz="0" w:space="0" w:color="auto"/>
                    <w:bottom w:val="none" w:sz="0" w:space="0" w:color="auto"/>
                    <w:right w:val="none" w:sz="0" w:space="0" w:color="auto"/>
                  </w:divBdr>
                </w:div>
                <w:div w:id="2046787562">
                  <w:marLeft w:val="640"/>
                  <w:marRight w:val="0"/>
                  <w:marTop w:val="0"/>
                  <w:marBottom w:val="0"/>
                  <w:divBdr>
                    <w:top w:val="none" w:sz="0" w:space="0" w:color="auto"/>
                    <w:left w:val="none" w:sz="0" w:space="0" w:color="auto"/>
                    <w:bottom w:val="none" w:sz="0" w:space="0" w:color="auto"/>
                    <w:right w:val="none" w:sz="0" w:space="0" w:color="auto"/>
                  </w:divBdr>
                </w:div>
                <w:div w:id="2093044146">
                  <w:marLeft w:val="640"/>
                  <w:marRight w:val="0"/>
                  <w:marTop w:val="0"/>
                  <w:marBottom w:val="0"/>
                  <w:divBdr>
                    <w:top w:val="none" w:sz="0" w:space="0" w:color="auto"/>
                    <w:left w:val="none" w:sz="0" w:space="0" w:color="auto"/>
                    <w:bottom w:val="none" w:sz="0" w:space="0" w:color="auto"/>
                    <w:right w:val="none" w:sz="0" w:space="0" w:color="auto"/>
                  </w:divBdr>
                </w:div>
              </w:divsChild>
            </w:div>
            <w:div w:id="2026049774">
              <w:marLeft w:val="0"/>
              <w:marRight w:val="0"/>
              <w:marTop w:val="0"/>
              <w:marBottom w:val="0"/>
              <w:divBdr>
                <w:top w:val="none" w:sz="0" w:space="0" w:color="auto"/>
                <w:left w:val="none" w:sz="0" w:space="0" w:color="auto"/>
                <w:bottom w:val="none" w:sz="0" w:space="0" w:color="auto"/>
                <w:right w:val="none" w:sz="0" w:space="0" w:color="auto"/>
              </w:divBdr>
              <w:divsChild>
                <w:div w:id="66802203">
                  <w:marLeft w:val="640"/>
                  <w:marRight w:val="0"/>
                  <w:marTop w:val="0"/>
                  <w:marBottom w:val="0"/>
                  <w:divBdr>
                    <w:top w:val="none" w:sz="0" w:space="0" w:color="auto"/>
                    <w:left w:val="none" w:sz="0" w:space="0" w:color="auto"/>
                    <w:bottom w:val="none" w:sz="0" w:space="0" w:color="auto"/>
                    <w:right w:val="none" w:sz="0" w:space="0" w:color="auto"/>
                  </w:divBdr>
                </w:div>
                <w:div w:id="79716360">
                  <w:marLeft w:val="640"/>
                  <w:marRight w:val="0"/>
                  <w:marTop w:val="0"/>
                  <w:marBottom w:val="0"/>
                  <w:divBdr>
                    <w:top w:val="none" w:sz="0" w:space="0" w:color="auto"/>
                    <w:left w:val="none" w:sz="0" w:space="0" w:color="auto"/>
                    <w:bottom w:val="none" w:sz="0" w:space="0" w:color="auto"/>
                    <w:right w:val="none" w:sz="0" w:space="0" w:color="auto"/>
                  </w:divBdr>
                </w:div>
                <w:div w:id="82268603">
                  <w:marLeft w:val="640"/>
                  <w:marRight w:val="0"/>
                  <w:marTop w:val="0"/>
                  <w:marBottom w:val="0"/>
                  <w:divBdr>
                    <w:top w:val="none" w:sz="0" w:space="0" w:color="auto"/>
                    <w:left w:val="none" w:sz="0" w:space="0" w:color="auto"/>
                    <w:bottom w:val="none" w:sz="0" w:space="0" w:color="auto"/>
                    <w:right w:val="none" w:sz="0" w:space="0" w:color="auto"/>
                  </w:divBdr>
                </w:div>
                <w:div w:id="96410701">
                  <w:marLeft w:val="640"/>
                  <w:marRight w:val="0"/>
                  <w:marTop w:val="0"/>
                  <w:marBottom w:val="0"/>
                  <w:divBdr>
                    <w:top w:val="none" w:sz="0" w:space="0" w:color="auto"/>
                    <w:left w:val="none" w:sz="0" w:space="0" w:color="auto"/>
                    <w:bottom w:val="none" w:sz="0" w:space="0" w:color="auto"/>
                    <w:right w:val="none" w:sz="0" w:space="0" w:color="auto"/>
                  </w:divBdr>
                </w:div>
                <w:div w:id="103966003">
                  <w:marLeft w:val="640"/>
                  <w:marRight w:val="0"/>
                  <w:marTop w:val="0"/>
                  <w:marBottom w:val="0"/>
                  <w:divBdr>
                    <w:top w:val="none" w:sz="0" w:space="0" w:color="auto"/>
                    <w:left w:val="none" w:sz="0" w:space="0" w:color="auto"/>
                    <w:bottom w:val="none" w:sz="0" w:space="0" w:color="auto"/>
                    <w:right w:val="none" w:sz="0" w:space="0" w:color="auto"/>
                  </w:divBdr>
                </w:div>
                <w:div w:id="113788741">
                  <w:marLeft w:val="640"/>
                  <w:marRight w:val="0"/>
                  <w:marTop w:val="0"/>
                  <w:marBottom w:val="0"/>
                  <w:divBdr>
                    <w:top w:val="none" w:sz="0" w:space="0" w:color="auto"/>
                    <w:left w:val="none" w:sz="0" w:space="0" w:color="auto"/>
                    <w:bottom w:val="none" w:sz="0" w:space="0" w:color="auto"/>
                    <w:right w:val="none" w:sz="0" w:space="0" w:color="auto"/>
                  </w:divBdr>
                </w:div>
                <w:div w:id="146435963">
                  <w:marLeft w:val="640"/>
                  <w:marRight w:val="0"/>
                  <w:marTop w:val="0"/>
                  <w:marBottom w:val="0"/>
                  <w:divBdr>
                    <w:top w:val="none" w:sz="0" w:space="0" w:color="auto"/>
                    <w:left w:val="none" w:sz="0" w:space="0" w:color="auto"/>
                    <w:bottom w:val="none" w:sz="0" w:space="0" w:color="auto"/>
                    <w:right w:val="none" w:sz="0" w:space="0" w:color="auto"/>
                  </w:divBdr>
                </w:div>
                <w:div w:id="197474121">
                  <w:marLeft w:val="640"/>
                  <w:marRight w:val="0"/>
                  <w:marTop w:val="0"/>
                  <w:marBottom w:val="0"/>
                  <w:divBdr>
                    <w:top w:val="none" w:sz="0" w:space="0" w:color="auto"/>
                    <w:left w:val="none" w:sz="0" w:space="0" w:color="auto"/>
                    <w:bottom w:val="none" w:sz="0" w:space="0" w:color="auto"/>
                    <w:right w:val="none" w:sz="0" w:space="0" w:color="auto"/>
                  </w:divBdr>
                </w:div>
                <w:div w:id="257255156">
                  <w:marLeft w:val="640"/>
                  <w:marRight w:val="0"/>
                  <w:marTop w:val="0"/>
                  <w:marBottom w:val="0"/>
                  <w:divBdr>
                    <w:top w:val="none" w:sz="0" w:space="0" w:color="auto"/>
                    <w:left w:val="none" w:sz="0" w:space="0" w:color="auto"/>
                    <w:bottom w:val="none" w:sz="0" w:space="0" w:color="auto"/>
                    <w:right w:val="none" w:sz="0" w:space="0" w:color="auto"/>
                  </w:divBdr>
                </w:div>
                <w:div w:id="306129389">
                  <w:marLeft w:val="640"/>
                  <w:marRight w:val="0"/>
                  <w:marTop w:val="0"/>
                  <w:marBottom w:val="0"/>
                  <w:divBdr>
                    <w:top w:val="none" w:sz="0" w:space="0" w:color="auto"/>
                    <w:left w:val="none" w:sz="0" w:space="0" w:color="auto"/>
                    <w:bottom w:val="none" w:sz="0" w:space="0" w:color="auto"/>
                    <w:right w:val="none" w:sz="0" w:space="0" w:color="auto"/>
                  </w:divBdr>
                </w:div>
                <w:div w:id="382796518">
                  <w:marLeft w:val="640"/>
                  <w:marRight w:val="0"/>
                  <w:marTop w:val="0"/>
                  <w:marBottom w:val="0"/>
                  <w:divBdr>
                    <w:top w:val="none" w:sz="0" w:space="0" w:color="auto"/>
                    <w:left w:val="none" w:sz="0" w:space="0" w:color="auto"/>
                    <w:bottom w:val="none" w:sz="0" w:space="0" w:color="auto"/>
                    <w:right w:val="none" w:sz="0" w:space="0" w:color="auto"/>
                  </w:divBdr>
                </w:div>
                <w:div w:id="521015520">
                  <w:marLeft w:val="640"/>
                  <w:marRight w:val="0"/>
                  <w:marTop w:val="0"/>
                  <w:marBottom w:val="0"/>
                  <w:divBdr>
                    <w:top w:val="none" w:sz="0" w:space="0" w:color="auto"/>
                    <w:left w:val="none" w:sz="0" w:space="0" w:color="auto"/>
                    <w:bottom w:val="none" w:sz="0" w:space="0" w:color="auto"/>
                    <w:right w:val="none" w:sz="0" w:space="0" w:color="auto"/>
                  </w:divBdr>
                </w:div>
                <w:div w:id="711418922">
                  <w:marLeft w:val="640"/>
                  <w:marRight w:val="0"/>
                  <w:marTop w:val="0"/>
                  <w:marBottom w:val="0"/>
                  <w:divBdr>
                    <w:top w:val="none" w:sz="0" w:space="0" w:color="auto"/>
                    <w:left w:val="none" w:sz="0" w:space="0" w:color="auto"/>
                    <w:bottom w:val="none" w:sz="0" w:space="0" w:color="auto"/>
                    <w:right w:val="none" w:sz="0" w:space="0" w:color="auto"/>
                  </w:divBdr>
                </w:div>
                <w:div w:id="737358957">
                  <w:marLeft w:val="640"/>
                  <w:marRight w:val="0"/>
                  <w:marTop w:val="0"/>
                  <w:marBottom w:val="0"/>
                  <w:divBdr>
                    <w:top w:val="none" w:sz="0" w:space="0" w:color="auto"/>
                    <w:left w:val="none" w:sz="0" w:space="0" w:color="auto"/>
                    <w:bottom w:val="none" w:sz="0" w:space="0" w:color="auto"/>
                    <w:right w:val="none" w:sz="0" w:space="0" w:color="auto"/>
                  </w:divBdr>
                </w:div>
                <w:div w:id="805970921">
                  <w:marLeft w:val="640"/>
                  <w:marRight w:val="0"/>
                  <w:marTop w:val="0"/>
                  <w:marBottom w:val="0"/>
                  <w:divBdr>
                    <w:top w:val="none" w:sz="0" w:space="0" w:color="auto"/>
                    <w:left w:val="none" w:sz="0" w:space="0" w:color="auto"/>
                    <w:bottom w:val="none" w:sz="0" w:space="0" w:color="auto"/>
                    <w:right w:val="none" w:sz="0" w:space="0" w:color="auto"/>
                  </w:divBdr>
                </w:div>
                <w:div w:id="846407551">
                  <w:marLeft w:val="640"/>
                  <w:marRight w:val="0"/>
                  <w:marTop w:val="0"/>
                  <w:marBottom w:val="0"/>
                  <w:divBdr>
                    <w:top w:val="none" w:sz="0" w:space="0" w:color="auto"/>
                    <w:left w:val="none" w:sz="0" w:space="0" w:color="auto"/>
                    <w:bottom w:val="none" w:sz="0" w:space="0" w:color="auto"/>
                    <w:right w:val="none" w:sz="0" w:space="0" w:color="auto"/>
                  </w:divBdr>
                </w:div>
                <w:div w:id="854072488">
                  <w:marLeft w:val="640"/>
                  <w:marRight w:val="0"/>
                  <w:marTop w:val="0"/>
                  <w:marBottom w:val="0"/>
                  <w:divBdr>
                    <w:top w:val="none" w:sz="0" w:space="0" w:color="auto"/>
                    <w:left w:val="none" w:sz="0" w:space="0" w:color="auto"/>
                    <w:bottom w:val="none" w:sz="0" w:space="0" w:color="auto"/>
                    <w:right w:val="none" w:sz="0" w:space="0" w:color="auto"/>
                  </w:divBdr>
                </w:div>
                <w:div w:id="922376628">
                  <w:marLeft w:val="640"/>
                  <w:marRight w:val="0"/>
                  <w:marTop w:val="0"/>
                  <w:marBottom w:val="0"/>
                  <w:divBdr>
                    <w:top w:val="none" w:sz="0" w:space="0" w:color="auto"/>
                    <w:left w:val="none" w:sz="0" w:space="0" w:color="auto"/>
                    <w:bottom w:val="none" w:sz="0" w:space="0" w:color="auto"/>
                    <w:right w:val="none" w:sz="0" w:space="0" w:color="auto"/>
                  </w:divBdr>
                </w:div>
                <w:div w:id="929511342">
                  <w:marLeft w:val="640"/>
                  <w:marRight w:val="0"/>
                  <w:marTop w:val="0"/>
                  <w:marBottom w:val="0"/>
                  <w:divBdr>
                    <w:top w:val="none" w:sz="0" w:space="0" w:color="auto"/>
                    <w:left w:val="none" w:sz="0" w:space="0" w:color="auto"/>
                    <w:bottom w:val="none" w:sz="0" w:space="0" w:color="auto"/>
                    <w:right w:val="none" w:sz="0" w:space="0" w:color="auto"/>
                  </w:divBdr>
                </w:div>
                <w:div w:id="954948923">
                  <w:marLeft w:val="640"/>
                  <w:marRight w:val="0"/>
                  <w:marTop w:val="0"/>
                  <w:marBottom w:val="0"/>
                  <w:divBdr>
                    <w:top w:val="none" w:sz="0" w:space="0" w:color="auto"/>
                    <w:left w:val="none" w:sz="0" w:space="0" w:color="auto"/>
                    <w:bottom w:val="none" w:sz="0" w:space="0" w:color="auto"/>
                    <w:right w:val="none" w:sz="0" w:space="0" w:color="auto"/>
                  </w:divBdr>
                </w:div>
                <w:div w:id="984120676">
                  <w:marLeft w:val="640"/>
                  <w:marRight w:val="0"/>
                  <w:marTop w:val="0"/>
                  <w:marBottom w:val="0"/>
                  <w:divBdr>
                    <w:top w:val="none" w:sz="0" w:space="0" w:color="auto"/>
                    <w:left w:val="none" w:sz="0" w:space="0" w:color="auto"/>
                    <w:bottom w:val="none" w:sz="0" w:space="0" w:color="auto"/>
                    <w:right w:val="none" w:sz="0" w:space="0" w:color="auto"/>
                  </w:divBdr>
                </w:div>
                <w:div w:id="1032655906">
                  <w:marLeft w:val="640"/>
                  <w:marRight w:val="0"/>
                  <w:marTop w:val="0"/>
                  <w:marBottom w:val="0"/>
                  <w:divBdr>
                    <w:top w:val="none" w:sz="0" w:space="0" w:color="auto"/>
                    <w:left w:val="none" w:sz="0" w:space="0" w:color="auto"/>
                    <w:bottom w:val="none" w:sz="0" w:space="0" w:color="auto"/>
                    <w:right w:val="none" w:sz="0" w:space="0" w:color="auto"/>
                  </w:divBdr>
                </w:div>
                <w:div w:id="1094208058">
                  <w:marLeft w:val="640"/>
                  <w:marRight w:val="0"/>
                  <w:marTop w:val="0"/>
                  <w:marBottom w:val="0"/>
                  <w:divBdr>
                    <w:top w:val="none" w:sz="0" w:space="0" w:color="auto"/>
                    <w:left w:val="none" w:sz="0" w:space="0" w:color="auto"/>
                    <w:bottom w:val="none" w:sz="0" w:space="0" w:color="auto"/>
                    <w:right w:val="none" w:sz="0" w:space="0" w:color="auto"/>
                  </w:divBdr>
                </w:div>
                <w:div w:id="1094787652">
                  <w:marLeft w:val="640"/>
                  <w:marRight w:val="0"/>
                  <w:marTop w:val="0"/>
                  <w:marBottom w:val="0"/>
                  <w:divBdr>
                    <w:top w:val="none" w:sz="0" w:space="0" w:color="auto"/>
                    <w:left w:val="none" w:sz="0" w:space="0" w:color="auto"/>
                    <w:bottom w:val="none" w:sz="0" w:space="0" w:color="auto"/>
                    <w:right w:val="none" w:sz="0" w:space="0" w:color="auto"/>
                  </w:divBdr>
                </w:div>
                <w:div w:id="1095515010">
                  <w:marLeft w:val="640"/>
                  <w:marRight w:val="0"/>
                  <w:marTop w:val="0"/>
                  <w:marBottom w:val="0"/>
                  <w:divBdr>
                    <w:top w:val="none" w:sz="0" w:space="0" w:color="auto"/>
                    <w:left w:val="none" w:sz="0" w:space="0" w:color="auto"/>
                    <w:bottom w:val="none" w:sz="0" w:space="0" w:color="auto"/>
                    <w:right w:val="none" w:sz="0" w:space="0" w:color="auto"/>
                  </w:divBdr>
                </w:div>
                <w:div w:id="1113936759">
                  <w:marLeft w:val="640"/>
                  <w:marRight w:val="0"/>
                  <w:marTop w:val="0"/>
                  <w:marBottom w:val="0"/>
                  <w:divBdr>
                    <w:top w:val="none" w:sz="0" w:space="0" w:color="auto"/>
                    <w:left w:val="none" w:sz="0" w:space="0" w:color="auto"/>
                    <w:bottom w:val="none" w:sz="0" w:space="0" w:color="auto"/>
                    <w:right w:val="none" w:sz="0" w:space="0" w:color="auto"/>
                  </w:divBdr>
                </w:div>
                <w:div w:id="1129395572">
                  <w:marLeft w:val="640"/>
                  <w:marRight w:val="0"/>
                  <w:marTop w:val="0"/>
                  <w:marBottom w:val="0"/>
                  <w:divBdr>
                    <w:top w:val="none" w:sz="0" w:space="0" w:color="auto"/>
                    <w:left w:val="none" w:sz="0" w:space="0" w:color="auto"/>
                    <w:bottom w:val="none" w:sz="0" w:space="0" w:color="auto"/>
                    <w:right w:val="none" w:sz="0" w:space="0" w:color="auto"/>
                  </w:divBdr>
                </w:div>
                <w:div w:id="1153135063">
                  <w:marLeft w:val="640"/>
                  <w:marRight w:val="0"/>
                  <w:marTop w:val="0"/>
                  <w:marBottom w:val="0"/>
                  <w:divBdr>
                    <w:top w:val="none" w:sz="0" w:space="0" w:color="auto"/>
                    <w:left w:val="none" w:sz="0" w:space="0" w:color="auto"/>
                    <w:bottom w:val="none" w:sz="0" w:space="0" w:color="auto"/>
                    <w:right w:val="none" w:sz="0" w:space="0" w:color="auto"/>
                  </w:divBdr>
                </w:div>
                <w:div w:id="1186168102">
                  <w:marLeft w:val="640"/>
                  <w:marRight w:val="0"/>
                  <w:marTop w:val="0"/>
                  <w:marBottom w:val="0"/>
                  <w:divBdr>
                    <w:top w:val="none" w:sz="0" w:space="0" w:color="auto"/>
                    <w:left w:val="none" w:sz="0" w:space="0" w:color="auto"/>
                    <w:bottom w:val="none" w:sz="0" w:space="0" w:color="auto"/>
                    <w:right w:val="none" w:sz="0" w:space="0" w:color="auto"/>
                  </w:divBdr>
                </w:div>
                <w:div w:id="1235702058">
                  <w:marLeft w:val="640"/>
                  <w:marRight w:val="0"/>
                  <w:marTop w:val="0"/>
                  <w:marBottom w:val="0"/>
                  <w:divBdr>
                    <w:top w:val="none" w:sz="0" w:space="0" w:color="auto"/>
                    <w:left w:val="none" w:sz="0" w:space="0" w:color="auto"/>
                    <w:bottom w:val="none" w:sz="0" w:space="0" w:color="auto"/>
                    <w:right w:val="none" w:sz="0" w:space="0" w:color="auto"/>
                  </w:divBdr>
                </w:div>
                <w:div w:id="1254390243">
                  <w:marLeft w:val="640"/>
                  <w:marRight w:val="0"/>
                  <w:marTop w:val="0"/>
                  <w:marBottom w:val="0"/>
                  <w:divBdr>
                    <w:top w:val="none" w:sz="0" w:space="0" w:color="auto"/>
                    <w:left w:val="none" w:sz="0" w:space="0" w:color="auto"/>
                    <w:bottom w:val="none" w:sz="0" w:space="0" w:color="auto"/>
                    <w:right w:val="none" w:sz="0" w:space="0" w:color="auto"/>
                  </w:divBdr>
                </w:div>
                <w:div w:id="1274677816">
                  <w:marLeft w:val="640"/>
                  <w:marRight w:val="0"/>
                  <w:marTop w:val="0"/>
                  <w:marBottom w:val="0"/>
                  <w:divBdr>
                    <w:top w:val="none" w:sz="0" w:space="0" w:color="auto"/>
                    <w:left w:val="none" w:sz="0" w:space="0" w:color="auto"/>
                    <w:bottom w:val="none" w:sz="0" w:space="0" w:color="auto"/>
                    <w:right w:val="none" w:sz="0" w:space="0" w:color="auto"/>
                  </w:divBdr>
                </w:div>
                <w:div w:id="1307276394">
                  <w:marLeft w:val="640"/>
                  <w:marRight w:val="0"/>
                  <w:marTop w:val="0"/>
                  <w:marBottom w:val="0"/>
                  <w:divBdr>
                    <w:top w:val="none" w:sz="0" w:space="0" w:color="auto"/>
                    <w:left w:val="none" w:sz="0" w:space="0" w:color="auto"/>
                    <w:bottom w:val="none" w:sz="0" w:space="0" w:color="auto"/>
                    <w:right w:val="none" w:sz="0" w:space="0" w:color="auto"/>
                  </w:divBdr>
                </w:div>
                <w:div w:id="1336494221">
                  <w:marLeft w:val="640"/>
                  <w:marRight w:val="0"/>
                  <w:marTop w:val="0"/>
                  <w:marBottom w:val="0"/>
                  <w:divBdr>
                    <w:top w:val="none" w:sz="0" w:space="0" w:color="auto"/>
                    <w:left w:val="none" w:sz="0" w:space="0" w:color="auto"/>
                    <w:bottom w:val="none" w:sz="0" w:space="0" w:color="auto"/>
                    <w:right w:val="none" w:sz="0" w:space="0" w:color="auto"/>
                  </w:divBdr>
                </w:div>
                <w:div w:id="1340278926">
                  <w:marLeft w:val="640"/>
                  <w:marRight w:val="0"/>
                  <w:marTop w:val="0"/>
                  <w:marBottom w:val="0"/>
                  <w:divBdr>
                    <w:top w:val="none" w:sz="0" w:space="0" w:color="auto"/>
                    <w:left w:val="none" w:sz="0" w:space="0" w:color="auto"/>
                    <w:bottom w:val="none" w:sz="0" w:space="0" w:color="auto"/>
                    <w:right w:val="none" w:sz="0" w:space="0" w:color="auto"/>
                  </w:divBdr>
                </w:div>
                <w:div w:id="1387492724">
                  <w:marLeft w:val="640"/>
                  <w:marRight w:val="0"/>
                  <w:marTop w:val="0"/>
                  <w:marBottom w:val="0"/>
                  <w:divBdr>
                    <w:top w:val="none" w:sz="0" w:space="0" w:color="auto"/>
                    <w:left w:val="none" w:sz="0" w:space="0" w:color="auto"/>
                    <w:bottom w:val="none" w:sz="0" w:space="0" w:color="auto"/>
                    <w:right w:val="none" w:sz="0" w:space="0" w:color="auto"/>
                  </w:divBdr>
                </w:div>
                <w:div w:id="1425146404">
                  <w:marLeft w:val="640"/>
                  <w:marRight w:val="0"/>
                  <w:marTop w:val="0"/>
                  <w:marBottom w:val="0"/>
                  <w:divBdr>
                    <w:top w:val="none" w:sz="0" w:space="0" w:color="auto"/>
                    <w:left w:val="none" w:sz="0" w:space="0" w:color="auto"/>
                    <w:bottom w:val="none" w:sz="0" w:space="0" w:color="auto"/>
                    <w:right w:val="none" w:sz="0" w:space="0" w:color="auto"/>
                  </w:divBdr>
                </w:div>
                <w:div w:id="1444838358">
                  <w:marLeft w:val="640"/>
                  <w:marRight w:val="0"/>
                  <w:marTop w:val="0"/>
                  <w:marBottom w:val="0"/>
                  <w:divBdr>
                    <w:top w:val="none" w:sz="0" w:space="0" w:color="auto"/>
                    <w:left w:val="none" w:sz="0" w:space="0" w:color="auto"/>
                    <w:bottom w:val="none" w:sz="0" w:space="0" w:color="auto"/>
                    <w:right w:val="none" w:sz="0" w:space="0" w:color="auto"/>
                  </w:divBdr>
                </w:div>
                <w:div w:id="1520392208">
                  <w:marLeft w:val="640"/>
                  <w:marRight w:val="0"/>
                  <w:marTop w:val="0"/>
                  <w:marBottom w:val="0"/>
                  <w:divBdr>
                    <w:top w:val="none" w:sz="0" w:space="0" w:color="auto"/>
                    <w:left w:val="none" w:sz="0" w:space="0" w:color="auto"/>
                    <w:bottom w:val="none" w:sz="0" w:space="0" w:color="auto"/>
                    <w:right w:val="none" w:sz="0" w:space="0" w:color="auto"/>
                  </w:divBdr>
                </w:div>
                <w:div w:id="1544712849">
                  <w:marLeft w:val="640"/>
                  <w:marRight w:val="0"/>
                  <w:marTop w:val="0"/>
                  <w:marBottom w:val="0"/>
                  <w:divBdr>
                    <w:top w:val="none" w:sz="0" w:space="0" w:color="auto"/>
                    <w:left w:val="none" w:sz="0" w:space="0" w:color="auto"/>
                    <w:bottom w:val="none" w:sz="0" w:space="0" w:color="auto"/>
                    <w:right w:val="none" w:sz="0" w:space="0" w:color="auto"/>
                  </w:divBdr>
                </w:div>
                <w:div w:id="1578244115">
                  <w:marLeft w:val="640"/>
                  <w:marRight w:val="0"/>
                  <w:marTop w:val="0"/>
                  <w:marBottom w:val="0"/>
                  <w:divBdr>
                    <w:top w:val="none" w:sz="0" w:space="0" w:color="auto"/>
                    <w:left w:val="none" w:sz="0" w:space="0" w:color="auto"/>
                    <w:bottom w:val="none" w:sz="0" w:space="0" w:color="auto"/>
                    <w:right w:val="none" w:sz="0" w:space="0" w:color="auto"/>
                  </w:divBdr>
                </w:div>
                <w:div w:id="1721129106">
                  <w:marLeft w:val="640"/>
                  <w:marRight w:val="0"/>
                  <w:marTop w:val="0"/>
                  <w:marBottom w:val="0"/>
                  <w:divBdr>
                    <w:top w:val="none" w:sz="0" w:space="0" w:color="auto"/>
                    <w:left w:val="none" w:sz="0" w:space="0" w:color="auto"/>
                    <w:bottom w:val="none" w:sz="0" w:space="0" w:color="auto"/>
                    <w:right w:val="none" w:sz="0" w:space="0" w:color="auto"/>
                  </w:divBdr>
                </w:div>
                <w:div w:id="1777365619">
                  <w:marLeft w:val="640"/>
                  <w:marRight w:val="0"/>
                  <w:marTop w:val="0"/>
                  <w:marBottom w:val="0"/>
                  <w:divBdr>
                    <w:top w:val="none" w:sz="0" w:space="0" w:color="auto"/>
                    <w:left w:val="none" w:sz="0" w:space="0" w:color="auto"/>
                    <w:bottom w:val="none" w:sz="0" w:space="0" w:color="auto"/>
                    <w:right w:val="none" w:sz="0" w:space="0" w:color="auto"/>
                  </w:divBdr>
                </w:div>
                <w:div w:id="1849759231">
                  <w:marLeft w:val="640"/>
                  <w:marRight w:val="0"/>
                  <w:marTop w:val="0"/>
                  <w:marBottom w:val="0"/>
                  <w:divBdr>
                    <w:top w:val="none" w:sz="0" w:space="0" w:color="auto"/>
                    <w:left w:val="none" w:sz="0" w:space="0" w:color="auto"/>
                    <w:bottom w:val="none" w:sz="0" w:space="0" w:color="auto"/>
                    <w:right w:val="none" w:sz="0" w:space="0" w:color="auto"/>
                  </w:divBdr>
                </w:div>
                <w:div w:id="1857888457">
                  <w:marLeft w:val="640"/>
                  <w:marRight w:val="0"/>
                  <w:marTop w:val="0"/>
                  <w:marBottom w:val="0"/>
                  <w:divBdr>
                    <w:top w:val="none" w:sz="0" w:space="0" w:color="auto"/>
                    <w:left w:val="none" w:sz="0" w:space="0" w:color="auto"/>
                    <w:bottom w:val="none" w:sz="0" w:space="0" w:color="auto"/>
                    <w:right w:val="none" w:sz="0" w:space="0" w:color="auto"/>
                  </w:divBdr>
                </w:div>
                <w:div w:id="2009750665">
                  <w:marLeft w:val="640"/>
                  <w:marRight w:val="0"/>
                  <w:marTop w:val="0"/>
                  <w:marBottom w:val="0"/>
                  <w:divBdr>
                    <w:top w:val="none" w:sz="0" w:space="0" w:color="auto"/>
                    <w:left w:val="none" w:sz="0" w:space="0" w:color="auto"/>
                    <w:bottom w:val="none" w:sz="0" w:space="0" w:color="auto"/>
                    <w:right w:val="none" w:sz="0" w:space="0" w:color="auto"/>
                  </w:divBdr>
                </w:div>
                <w:div w:id="2012488866">
                  <w:marLeft w:val="640"/>
                  <w:marRight w:val="0"/>
                  <w:marTop w:val="0"/>
                  <w:marBottom w:val="0"/>
                  <w:divBdr>
                    <w:top w:val="none" w:sz="0" w:space="0" w:color="auto"/>
                    <w:left w:val="none" w:sz="0" w:space="0" w:color="auto"/>
                    <w:bottom w:val="none" w:sz="0" w:space="0" w:color="auto"/>
                    <w:right w:val="none" w:sz="0" w:space="0" w:color="auto"/>
                  </w:divBdr>
                </w:div>
                <w:div w:id="2111580283">
                  <w:marLeft w:val="640"/>
                  <w:marRight w:val="0"/>
                  <w:marTop w:val="0"/>
                  <w:marBottom w:val="0"/>
                  <w:divBdr>
                    <w:top w:val="none" w:sz="0" w:space="0" w:color="auto"/>
                    <w:left w:val="none" w:sz="0" w:space="0" w:color="auto"/>
                    <w:bottom w:val="none" w:sz="0" w:space="0" w:color="auto"/>
                    <w:right w:val="none" w:sz="0" w:space="0" w:color="auto"/>
                  </w:divBdr>
                </w:div>
                <w:div w:id="214160343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08449984">
          <w:marLeft w:val="640"/>
          <w:marRight w:val="0"/>
          <w:marTop w:val="0"/>
          <w:marBottom w:val="0"/>
          <w:divBdr>
            <w:top w:val="none" w:sz="0" w:space="0" w:color="auto"/>
            <w:left w:val="none" w:sz="0" w:space="0" w:color="auto"/>
            <w:bottom w:val="none" w:sz="0" w:space="0" w:color="auto"/>
            <w:right w:val="none" w:sz="0" w:space="0" w:color="auto"/>
          </w:divBdr>
        </w:div>
        <w:div w:id="1273589033">
          <w:marLeft w:val="640"/>
          <w:marRight w:val="0"/>
          <w:marTop w:val="0"/>
          <w:marBottom w:val="0"/>
          <w:divBdr>
            <w:top w:val="none" w:sz="0" w:space="0" w:color="auto"/>
            <w:left w:val="none" w:sz="0" w:space="0" w:color="auto"/>
            <w:bottom w:val="none" w:sz="0" w:space="0" w:color="auto"/>
            <w:right w:val="none" w:sz="0" w:space="0" w:color="auto"/>
          </w:divBdr>
        </w:div>
        <w:div w:id="1279147573">
          <w:marLeft w:val="640"/>
          <w:marRight w:val="0"/>
          <w:marTop w:val="0"/>
          <w:marBottom w:val="0"/>
          <w:divBdr>
            <w:top w:val="none" w:sz="0" w:space="0" w:color="auto"/>
            <w:left w:val="none" w:sz="0" w:space="0" w:color="auto"/>
            <w:bottom w:val="none" w:sz="0" w:space="0" w:color="auto"/>
            <w:right w:val="none" w:sz="0" w:space="0" w:color="auto"/>
          </w:divBdr>
        </w:div>
        <w:div w:id="1289165675">
          <w:marLeft w:val="640"/>
          <w:marRight w:val="0"/>
          <w:marTop w:val="0"/>
          <w:marBottom w:val="0"/>
          <w:divBdr>
            <w:top w:val="none" w:sz="0" w:space="0" w:color="auto"/>
            <w:left w:val="none" w:sz="0" w:space="0" w:color="auto"/>
            <w:bottom w:val="none" w:sz="0" w:space="0" w:color="auto"/>
            <w:right w:val="none" w:sz="0" w:space="0" w:color="auto"/>
          </w:divBdr>
        </w:div>
        <w:div w:id="1293096643">
          <w:marLeft w:val="640"/>
          <w:marRight w:val="0"/>
          <w:marTop w:val="0"/>
          <w:marBottom w:val="0"/>
          <w:divBdr>
            <w:top w:val="none" w:sz="0" w:space="0" w:color="auto"/>
            <w:left w:val="none" w:sz="0" w:space="0" w:color="auto"/>
            <w:bottom w:val="none" w:sz="0" w:space="0" w:color="auto"/>
            <w:right w:val="none" w:sz="0" w:space="0" w:color="auto"/>
          </w:divBdr>
        </w:div>
        <w:div w:id="1296060191">
          <w:marLeft w:val="640"/>
          <w:marRight w:val="0"/>
          <w:marTop w:val="0"/>
          <w:marBottom w:val="0"/>
          <w:divBdr>
            <w:top w:val="none" w:sz="0" w:space="0" w:color="auto"/>
            <w:left w:val="none" w:sz="0" w:space="0" w:color="auto"/>
            <w:bottom w:val="none" w:sz="0" w:space="0" w:color="auto"/>
            <w:right w:val="none" w:sz="0" w:space="0" w:color="auto"/>
          </w:divBdr>
        </w:div>
        <w:div w:id="1340355361">
          <w:marLeft w:val="640"/>
          <w:marRight w:val="0"/>
          <w:marTop w:val="0"/>
          <w:marBottom w:val="0"/>
          <w:divBdr>
            <w:top w:val="none" w:sz="0" w:space="0" w:color="auto"/>
            <w:left w:val="none" w:sz="0" w:space="0" w:color="auto"/>
            <w:bottom w:val="none" w:sz="0" w:space="0" w:color="auto"/>
            <w:right w:val="none" w:sz="0" w:space="0" w:color="auto"/>
          </w:divBdr>
        </w:div>
        <w:div w:id="1527982964">
          <w:marLeft w:val="640"/>
          <w:marRight w:val="0"/>
          <w:marTop w:val="0"/>
          <w:marBottom w:val="0"/>
          <w:divBdr>
            <w:top w:val="none" w:sz="0" w:space="0" w:color="auto"/>
            <w:left w:val="none" w:sz="0" w:space="0" w:color="auto"/>
            <w:bottom w:val="none" w:sz="0" w:space="0" w:color="auto"/>
            <w:right w:val="none" w:sz="0" w:space="0" w:color="auto"/>
          </w:divBdr>
        </w:div>
        <w:div w:id="1536235130">
          <w:marLeft w:val="640"/>
          <w:marRight w:val="0"/>
          <w:marTop w:val="0"/>
          <w:marBottom w:val="0"/>
          <w:divBdr>
            <w:top w:val="none" w:sz="0" w:space="0" w:color="auto"/>
            <w:left w:val="none" w:sz="0" w:space="0" w:color="auto"/>
            <w:bottom w:val="none" w:sz="0" w:space="0" w:color="auto"/>
            <w:right w:val="none" w:sz="0" w:space="0" w:color="auto"/>
          </w:divBdr>
        </w:div>
        <w:div w:id="1540624162">
          <w:marLeft w:val="640"/>
          <w:marRight w:val="0"/>
          <w:marTop w:val="0"/>
          <w:marBottom w:val="0"/>
          <w:divBdr>
            <w:top w:val="none" w:sz="0" w:space="0" w:color="auto"/>
            <w:left w:val="none" w:sz="0" w:space="0" w:color="auto"/>
            <w:bottom w:val="none" w:sz="0" w:space="0" w:color="auto"/>
            <w:right w:val="none" w:sz="0" w:space="0" w:color="auto"/>
          </w:divBdr>
        </w:div>
        <w:div w:id="1559970990">
          <w:marLeft w:val="640"/>
          <w:marRight w:val="0"/>
          <w:marTop w:val="0"/>
          <w:marBottom w:val="0"/>
          <w:divBdr>
            <w:top w:val="none" w:sz="0" w:space="0" w:color="auto"/>
            <w:left w:val="none" w:sz="0" w:space="0" w:color="auto"/>
            <w:bottom w:val="none" w:sz="0" w:space="0" w:color="auto"/>
            <w:right w:val="none" w:sz="0" w:space="0" w:color="auto"/>
          </w:divBdr>
        </w:div>
        <w:div w:id="1562591507">
          <w:marLeft w:val="640"/>
          <w:marRight w:val="0"/>
          <w:marTop w:val="0"/>
          <w:marBottom w:val="0"/>
          <w:divBdr>
            <w:top w:val="none" w:sz="0" w:space="0" w:color="auto"/>
            <w:left w:val="none" w:sz="0" w:space="0" w:color="auto"/>
            <w:bottom w:val="none" w:sz="0" w:space="0" w:color="auto"/>
            <w:right w:val="none" w:sz="0" w:space="0" w:color="auto"/>
          </w:divBdr>
        </w:div>
        <w:div w:id="1620716644">
          <w:marLeft w:val="640"/>
          <w:marRight w:val="0"/>
          <w:marTop w:val="0"/>
          <w:marBottom w:val="0"/>
          <w:divBdr>
            <w:top w:val="none" w:sz="0" w:space="0" w:color="auto"/>
            <w:left w:val="none" w:sz="0" w:space="0" w:color="auto"/>
            <w:bottom w:val="none" w:sz="0" w:space="0" w:color="auto"/>
            <w:right w:val="none" w:sz="0" w:space="0" w:color="auto"/>
          </w:divBdr>
        </w:div>
        <w:div w:id="1685862225">
          <w:marLeft w:val="640"/>
          <w:marRight w:val="0"/>
          <w:marTop w:val="0"/>
          <w:marBottom w:val="0"/>
          <w:divBdr>
            <w:top w:val="none" w:sz="0" w:space="0" w:color="auto"/>
            <w:left w:val="none" w:sz="0" w:space="0" w:color="auto"/>
            <w:bottom w:val="none" w:sz="0" w:space="0" w:color="auto"/>
            <w:right w:val="none" w:sz="0" w:space="0" w:color="auto"/>
          </w:divBdr>
        </w:div>
        <w:div w:id="1686789500">
          <w:marLeft w:val="640"/>
          <w:marRight w:val="0"/>
          <w:marTop w:val="0"/>
          <w:marBottom w:val="0"/>
          <w:divBdr>
            <w:top w:val="none" w:sz="0" w:space="0" w:color="auto"/>
            <w:left w:val="none" w:sz="0" w:space="0" w:color="auto"/>
            <w:bottom w:val="none" w:sz="0" w:space="0" w:color="auto"/>
            <w:right w:val="none" w:sz="0" w:space="0" w:color="auto"/>
          </w:divBdr>
        </w:div>
        <w:div w:id="1688435318">
          <w:marLeft w:val="640"/>
          <w:marRight w:val="0"/>
          <w:marTop w:val="0"/>
          <w:marBottom w:val="0"/>
          <w:divBdr>
            <w:top w:val="none" w:sz="0" w:space="0" w:color="auto"/>
            <w:left w:val="none" w:sz="0" w:space="0" w:color="auto"/>
            <w:bottom w:val="none" w:sz="0" w:space="0" w:color="auto"/>
            <w:right w:val="none" w:sz="0" w:space="0" w:color="auto"/>
          </w:divBdr>
        </w:div>
        <w:div w:id="1704204763">
          <w:marLeft w:val="640"/>
          <w:marRight w:val="0"/>
          <w:marTop w:val="0"/>
          <w:marBottom w:val="0"/>
          <w:divBdr>
            <w:top w:val="none" w:sz="0" w:space="0" w:color="auto"/>
            <w:left w:val="none" w:sz="0" w:space="0" w:color="auto"/>
            <w:bottom w:val="none" w:sz="0" w:space="0" w:color="auto"/>
            <w:right w:val="none" w:sz="0" w:space="0" w:color="auto"/>
          </w:divBdr>
        </w:div>
        <w:div w:id="1852446995">
          <w:marLeft w:val="640"/>
          <w:marRight w:val="0"/>
          <w:marTop w:val="0"/>
          <w:marBottom w:val="0"/>
          <w:divBdr>
            <w:top w:val="none" w:sz="0" w:space="0" w:color="auto"/>
            <w:left w:val="none" w:sz="0" w:space="0" w:color="auto"/>
            <w:bottom w:val="none" w:sz="0" w:space="0" w:color="auto"/>
            <w:right w:val="none" w:sz="0" w:space="0" w:color="auto"/>
          </w:divBdr>
        </w:div>
        <w:div w:id="1914781238">
          <w:marLeft w:val="640"/>
          <w:marRight w:val="0"/>
          <w:marTop w:val="0"/>
          <w:marBottom w:val="0"/>
          <w:divBdr>
            <w:top w:val="none" w:sz="0" w:space="0" w:color="auto"/>
            <w:left w:val="none" w:sz="0" w:space="0" w:color="auto"/>
            <w:bottom w:val="none" w:sz="0" w:space="0" w:color="auto"/>
            <w:right w:val="none" w:sz="0" w:space="0" w:color="auto"/>
          </w:divBdr>
        </w:div>
        <w:div w:id="1919556943">
          <w:marLeft w:val="640"/>
          <w:marRight w:val="0"/>
          <w:marTop w:val="0"/>
          <w:marBottom w:val="0"/>
          <w:divBdr>
            <w:top w:val="none" w:sz="0" w:space="0" w:color="auto"/>
            <w:left w:val="none" w:sz="0" w:space="0" w:color="auto"/>
            <w:bottom w:val="none" w:sz="0" w:space="0" w:color="auto"/>
            <w:right w:val="none" w:sz="0" w:space="0" w:color="auto"/>
          </w:divBdr>
        </w:div>
        <w:div w:id="1935355979">
          <w:marLeft w:val="640"/>
          <w:marRight w:val="0"/>
          <w:marTop w:val="0"/>
          <w:marBottom w:val="0"/>
          <w:divBdr>
            <w:top w:val="none" w:sz="0" w:space="0" w:color="auto"/>
            <w:left w:val="none" w:sz="0" w:space="0" w:color="auto"/>
            <w:bottom w:val="none" w:sz="0" w:space="0" w:color="auto"/>
            <w:right w:val="none" w:sz="0" w:space="0" w:color="auto"/>
          </w:divBdr>
        </w:div>
        <w:div w:id="1936671039">
          <w:marLeft w:val="640"/>
          <w:marRight w:val="0"/>
          <w:marTop w:val="0"/>
          <w:marBottom w:val="0"/>
          <w:divBdr>
            <w:top w:val="none" w:sz="0" w:space="0" w:color="auto"/>
            <w:left w:val="none" w:sz="0" w:space="0" w:color="auto"/>
            <w:bottom w:val="none" w:sz="0" w:space="0" w:color="auto"/>
            <w:right w:val="none" w:sz="0" w:space="0" w:color="auto"/>
          </w:divBdr>
        </w:div>
        <w:div w:id="2092963513">
          <w:marLeft w:val="640"/>
          <w:marRight w:val="0"/>
          <w:marTop w:val="0"/>
          <w:marBottom w:val="0"/>
          <w:divBdr>
            <w:top w:val="none" w:sz="0" w:space="0" w:color="auto"/>
            <w:left w:val="none" w:sz="0" w:space="0" w:color="auto"/>
            <w:bottom w:val="none" w:sz="0" w:space="0" w:color="auto"/>
            <w:right w:val="none" w:sz="0" w:space="0" w:color="auto"/>
          </w:divBdr>
        </w:div>
        <w:div w:id="2099137243">
          <w:marLeft w:val="640"/>
          <w:marRight w:val="0"/>
          <w:marTop w:val="0"/>
          <w:marBottom w:val="0"/>
          <w:divBdr>
            <w:top w:val="none" w:sz="0" w:space="0" w:color="auto"/>
            <w:left w:val="none" w:sz="0" w:space="0" w:color="auto"/>
            <w:bottom w:val="none" w:sz="0" w:space="0" w:color="auto"/>
            <w:right w:val="none" w:sz="0" w:space="0" w:color="auto"/>
          </w:divBdr>
        </w:div>
      </w:divsChild>
    </w:div>
    <w:div w:id="2085947737">
      <w:bodyDiv w:val="1"/>
      <w:marLeft w:val="0"/>
      <w:marRight w:val="0"/>
      <w:marTop w:val="0"/>
      <w:marBottom w:val="0"/>
      <w:divBdr>
        <w:top w:val="none" w:sz="0" w:space="0" w:color="auto"/>
        <w:left w:val="none" w:sz="0" w:space="0" w:color="auto"/>
        <w:bottom w:val="none" w:sz="0" w:space="0" w:color="auto"/>
        <w:right w:val="none" w:sz="0" w:space="0" w:color="auto"/>
      </w:divBdr>
      <w:divsChild>
        <w:div w:id="342317013">
          <w:marLeft w:val="640"/>
          <w:marRight w:val="0"/>
          <w:marTop w:val="0"/>
          <w:marBottom w:val="0"/>
          <w:divBdr>
            <w:top w:val="none" w:sz="0" w:space="0" w:color="auto"/>
            <w:left w:val="none" w:sz="0" w:space="0" w:color="auto"/>
            <w:bottom w:val="none" w:sz="0" w:space="0" w:color="auto"/>
            <w:right w:val="none" w:sz="0" w:space="0" w:color="auto"/>
          </w:divBdr>
        </w:div>
        <w:div w:id="376974708">
          <w:marLeft w:val="640"/>
          <w:marRight w:val="0"/>
          <w:marTop w:val="0"/>
          <w:marBottom w:val="0"/>
          <w:divBdr>
            <w:top w:val="none" w:sz="0" w:space="0" w:color="auto"/>
            <w:left w:val="none" w:sz="0" w:space="0" w:color="auto"/>
            <w:bottom w:val="none" w:sz="0" w:space="0" w:color="auto"/>
            <w:right w:val="none" w:sz="0" w:space="0" w:color="auto"/>
          </w:divBdr>
        </w:div>
        <w:div w:id="568881082">
          <w:marLeft w:val="640"/>
          <w:marRight w:val="0"/>
          <w:marTop w:val="0"/>
          <w:marBottom w:val="0"/>
          <w:divBdr>
            <w:top w:val="none" w:sz="0" w:space="0" w:color="auto"/>
            <w:left w:val="none" w:sz="0" w:space="0" w:color="auto"/>
            <w:bottom w:val="none" w:sz="0" w:space="0" w:color="auto"/>
            <w:right w:val="none" w:sz="0" w:space="0" w:color="auto"/>
          </w:divBdr>
        </w:div>
        <w:div w:id="720447304">
          <w:marLeft w:val="640"/>
          <w:marRight w:val="0"/>
          <w:marTop w:val="0"/>
          <w:marBottom w:val="0"/>
          <w:divBdr>
            <w:top w:val="none" w:sz="0" w:space="0" w:color="auto"/>
            <w:left w:val="none" w:sz="0" w:space="0" w:color="auto"/>
            <w:bottom w:val="none" w:sz="0" w:space="0" w:color="auto"/>
            <w:right w:val="none" w:sz="0" w:space="0" w:color="auto"/>
          </w:divBdr>
        </w:div>
        <w:div w:id="749275443">
          <w:marLeft w:val="640"/>
          <w:marRight w:val="0"/>
          <w:marTop w:val="0"/>
          <w:marBottom w:val="0"/>
          <w:divBdr>
            <w:top w:val="none" w:sz="0" w:space="0" w:color="auto"/>
            <w:left w:val="none" w:sz="0" w:space="0" w:color="auto"/>
            <w:bottom w:val="none" w:sz="0" w:space="0" w:color="auto"/>
            <w:right w:val="none" w:sz="0" w:space="0" w:color="auto"/>
          </w:divBdr>
        </w:div>
        <w:div w:id="1189375387">
          <w:marLeft w:val="640"/>
          <w:marRight w:val="0"/>
          <w:marTop w:val="0"/>
          <w:marBottom w:val="0"/>
          <w:divBdr>
            <w:top w:val="none" w:sz="0" w:space="0" w:color="auto"/>
            <w:left w:val="none" w:sz="0" w:space="0" w:color="auto"/>
            <w:bottom w:val="none" w:sz="0" w:space="0" w:color="auto"/>
            <w:right w:val="none" w:sz="0" w:space="0" w:color="auto"/>
          </w:divBdr>
        </w:div>
        <w:div w:id="1571769240">
          <w:marLeft w:val="640"/>
          <w:marRight w:val="0"/>
          <w:marTop w:val="0"/>
          <w:marBottom w:val="0"/>
          <w:divBdr>
            <w:top w:val="none" w:sz="0" w:space="0" w:color="auto"/>
            <w:left w:val="none" w:sz="0" w:space="0" w:color="auto"/>
            <w:bottom w:val="none" w:sz="0" w:space="0" w:color="auto"/>
            <w:right w:val="none" w:sz="0" w:space="0" w:color="auto"/>
          </w:divBdr>
        </w:div>
        <w:div w:id="1660886730">
          <w:marLeft w:val="640"/>
          <w:marRight w:val="0"/>
          <w:marTop w:val="0"/>
          <w:marBottom w:val="0"/>
          <w:divBdr>
            <w:top w:val="none" w:sz="0" w:space="0" w:color="auto"/>
            <w:left w:val="none" w:sz="0" w:space="0" w:color="auto"/>
            <w:bottom w:val="none" w:sz="0" w:space="0" w:color="auto"/>
            <w:right w:val="none" w:sz="0" w:space="0" w:color="auto"/>
          </w:divBdr>
        </w:div>
        <w:div w:id="1884050832">
          <w:marLeft w:val="640"/>
          <w:marRight w:val="0"/>
          <w:marTop w:val="0"/>
          <w:marBottom w:val="0"/>
          <w:divBdr>
            <w:top w:val="none" w:sz="0" w:space="0" w:color="auto"/>
            <w:left w:val="none" w:sz="0" w:space="0" w:color="auto"/>
            <w:bottom w:val="none" w:sz="0" w:space="0" w:color="auto"/>
            <w:right w:val="none" w:sz="0" w:space="0" w:color="auto"/>
          </w:divBdr>
        </w:div>
      </w:divsChild>
    </w:div>
    <w:div w:id="2143031559">
      <w:bodyDiv w:val="1"/>
      <w:marLeft w:val="0"/>
      <w:marRight w:val="0"/>
      <w:marTop w:val="0"/>
      <w:marBottom w:val="0"/>
      <w:divBdr>
        <w:top w:val="none" w:sz="0" w:space="0" w:color="auto"/>
        <w:left w:val="none" w:sz="0" w:space="0" w:color="auto"/>
        <w:bottom w:val="none" w:sz="0" w:space="0" w:color="auto"/>
        <w:right w:val="none" w:sz="0" w:space="0" w:color="auto"/>
      </w:divBdr>
      <w:divsChild>
        <w:div w:id="83848444">
          <w:marLeft w:val="0"/>
          <w:marRight w:val="0"/>
          <w:marTop w:val="0"/>
          <w:marBottom w:val="0"/>
          <w:divBdr>
            <w:top w:val="none" w:sz="0" w:space="0" w:color="auto"/>
            <w:left w:val="none" w:sz="0" w:space="0" w:color="auto"/>
            <w:bottom w:val="none" w:sz="0" w:space="0" w:color="auto"/>
            <w:right w:val="none" w:sz="0" w:space="0" w:color="auto"/>
          </w:divBdr>
        </w:div>
        <w:div w:id="641037634">
          <w:marLeft w:val="0"/>
          <w:marRight w:val="0"/>
          <w:marTop w:val="0"/>
          <w:marBottom w:val="0"/>
          <w:divBdr>
            <w:top w:val="none" w:sz="0" w:space="0" w:color="auto"/>
            <w:left w:val="none" w:sz="0" w:space="0" w:color="auto"/>
            <w:bottom w:val="none" w:sz="0" w:space="0" w:color="auto"/>
            <w:right w:val="none" w:sz="0" w:space="0" w:color="auto"/>
          </w:divBdr>
        </w:div>
        <w:div w:id="14760206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6.tiff"/><Relationship Id="rId26"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footer" Target="footer1.xm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A9E358-8153-449C-8910-9194FB22F5A4}">
  <we:reference id="wa104382081" version="1.35.0.0" store="en-US" storeType="OMEX"/>
  <we:alternateReferences>
    <we:reference id="wa104382081" version="1.35.0.0" store="en-US" storeType="OMEX"/>
  </we:alternateReferences>
  <we:properties>
    <we:property name="MENDELEY_CITATIONS" value="[{&quot;citationID&quot;:&quot;MENDELEY_CITATION_ebc73a00-eda9-404f-9c2e-e5f56055d289&quot;,&quot;properties&quot;:{&quot;noteIndex&quot;:0},&quot;isEdited&quot;:false,&quot;manualOverride&quot;:{&quot;isManuallyOverridden&quot;:false,&quot;citeprocText&quot;:&quot;(1)&quot;,&quot;manualOverrideText&quot;:&quot;&quot;},&quot;citationTag&quot;:&quot;MENDELEY_CITATION_v3_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&quot;,&quot;citationItems&quot;:[{&quot;id&quot;:&quot;56134596-c113-3c51-ac03-8dac289b549d&quot;,&quot;itemData&quot;:{&quot;type&quot;:&quot;article-journal&quot;,&quot;id&quot;:&quot;56134596-c113-3c51-ac03-8dac289b549d&quot;,&quot;title&quot;:&quot;Protein glycosylation: nature, distribution, enzymatic formation, and disease implications of glycopeptide bonds&quot;,&quot;groupId&quot;:&quot;a5d447d3-8016-30b4-a71d-908522dd6ac7&quot;,&quot;author&quot;:[{&quot;family&quot;:&quot;Spiro&quot;,&quot;given&quot;:&quot;R. G.&quot;,&quot;parse-names&quot;:false,&quot;dropping-particle&quot;:&quot;&quot;,&quot;non-dropping-particle&quot;:&quot;&quot;}],&quot;container-title&quot;:&quot;Glycobiology&quot;,&quot;DOI&quot;:&quot;10.1093/glycob/12.4.43R&quot;,&quot;ISSN&quot;:&quot;0959-6658&quot;,&quot;issued&quot;:{&quot;date-parts&quot;:[[2002,4,1]]},&quot;page&quot;:&quot;43R-56R&quot;,&quot;issue&quot;:&quot;4&quot;,&quot;volume&quot;:&quot;12&quot;,&quot;container-title-short&quot;:&quot;Glycobiology&quot;},&quot;isTemporary&quot;:false}]},{&quot;citationID&quot;:&quot;MENDELEY_CITATION_36692654-cfab-4b43-8ab0-5aa0e5443950&quot;,&quot;properties&quot;:{&quot;noteIndex&quot;:0},&quot;isEdited&quot;:false,&quot;manualOverride&quot;:{&quot;isManuallyOverridden&quot;:false,&quot;citeprocText&quot;:&quot;(2)&quot;,&quot;manualOverrideText&quot;:&quot;&quot;},&quot;citationTag&quot;:&quot;MENDELEY_CITATION_v3_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&quot;,&quot;citationItems&quot;:[{&quot;id&quot;:&quot;1a8a5223-d538-310a-8025-878fd47f8e06&quot;,&quot;itemData&quot;:{&quot;type&quot;:&quot;article-journal&quot;,&quot;id&quot;:&quot;1a8a5223-d538-310a-8025-878fd47f8e06&quot;,&quot;title&quot;:&quot;Biological roles of glycans&quot;,&quot;groupId&quot;:&quot;a5d447d3-8016-30b4-a71d-908522dd6ac7&quot;,&quot;author&quot;:[{&quot;family&quot;:&quot;Varki&quot;,&quot;given&quot;:&quot;Ajit&quot;,&quot;parse-names&quot;:false,&quot;dropping-particle&quot;:&quot;&quot;,&quot;non-dropping-particle&quot;:&quot;&quot;}],&quot;container-title&quot;:&quot;Glycobiology&quot;,&quot;DOI&quot;:&quot;10.1093/glycob/cww086&quot;,&quot;ISSN&quot;:&quot;0959-6658&quot;,&quot;issued&quot;:{&quot;date-parts&quot;:[[2017,1]]},&quot;page&quot;:&quot;3-49&quot;,&quot;issue&quot;:&quot;1&quot;,&quot;volume&quot;:&quot;27&quot;,&quot;container-title-short&quot;:&quot;Glycobiology&quot;},&quot;isTemporary&quot;:false}]},{&quot;citationID&quot;:&quot;MENDELEY_CITATION_e88d2666-3502-4ce0-abcb-a472277e5a4e&quot;,&quot;properties&quot;:{&quot;noteIndex&quot;:0},&quot;isEdited&quot;:false,&quot;manualOverride&quot;:{&quot;isManuallyOverridden&quot;:false,&quot;citeprocText&quot;:&quot;(3, 4)&quot;,&quot;manualOverrideText&quot;:&quot;&quot;},&quot;citationTag&quot;:&quot;MENDELEY_CITATION_v3_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&quot;,&quot;citationItems&quot;:[{&quot;id&quot;:&quot;7abfc71a-0b8d-3b1a-abe9-103bd61a3836&quot;,&quot;itemData&quot;:{&quot;type&quot;:&quot;article-journal&quot;,&quot;id&quot;:&quot;7abfc71a-0b8d-3b1a-abe9-103bd61a3836&quot;,&quot;title&quot;:&quot;Precision Mapping of an In Vivo N-Glycoproteome Reveals Rigid Topological and Sequence Constraints&quot;,&quot;author&quot;:[{&quot;family&quot;:&quot;Zielinska&quot;,&quot;given&quot;:&quot;Dorota F.&quot;,&quot;parse-names&quot;:false,&quot;dropping-particle&quot;:&quot;&quot;,&quot;non-dropping-particle&quot;:&quot;&quot;},{&quot;family&quot;:&quot;Gnad&quot;,&quot;given&quot;:&quot;Florian&quot;,&quot;parse-names&quot;:false,&quot;dropping-particle&quot;:&quot;&quot;,&quot;non-dropping-particle&quot;:&quot;&quot;},{&quot;family&quot;:&quot;Wiśniewski&quot;,&quot;given&quot;:&quot;Jacek R.&quot;,&quot;parse-names&quot;:false,&quot;dropping-particle&quot;:&quot;&quot;,&quot;non-dropping-particle&quot;:&quot;&quot;},{&quot;family&quot;:&quot;Mann&quot;,&quot;given&quot;:&quot;Matthias&quot;,&quot;parse-names&quot;:false,&quot;dropping-particle&quot;:&quot;&quot;,&quot;non-dropping-particle&quot;:&quot;&quot;}],&quot;container-title&quot;:&quot;Cell&quot;,&quot;container-title-short&quot;:&quot;Cell&quot;,&quot;DOI&quot;:&quot;10.1016/j.cell.2010.04.012&quot;,&quot;ISSN&quot;:&quot;00928674&quot;,&quot;issued&quot;:{&quot;date-parts&quot;:[[2010,5]]},&quot;page&quot;:&quot;897-907&quot;,&quot;issue&quot;:&quot;5&quot;,&quot;volume&quot;:&quot;141&quot;},&quot;isTemporary&quot;:false},{&quot;id&quot;:&quot;58f80796-55ff-37dc-8f0d-99b0f4b96558&quot;,&quot;itemData&quot;:{&quot;type&quot;:&quot;article-journal&quot;,&quot;id&quot;:&quot;58f80796-55ff-37dc-8f0d-99b0f4b96558&quot;,&quot;title&quot;:&quot;O-glycan recognition and function in mice and human cancers&quot;,&quot;groupId&quot;:&quot;a5d447d3-8016-30b4-a71d-908522dd6ac7&quot;,&quot;author&quot;:[{&quot;family&quot;:&quot;Cervoni&quot;,&quot;given&quot;:&quot;Gabrielle E.&quot;,&quot;parse-names&quot;:false,&quot;dropping-particle&quot;:&quot;&quot;,&quot;non-dropping-particle&quot;:&quot;&quot;},{&quot;family&quot;:&quot;Cheng&quot;,&quot;given&quot;:&quot;Jane J.&quot;,&quot;parse-names&quot;:false,&quot;dropping-particle&quot;:&quot;&quot;,&quot;non-dropping-particle&quot;:&quot;&quot;},{&quot;family&quot;:&quot;Stackhouse&quot;,&quot;given&quot;:&quot;Kathryn A.&quot;,&quot;parse-names&quot;:false,&quot;dropping-particle&quot;:&quot;&quot;,&quot;non-dropping-particle&quot;:&quot;&quot;},{&quot;family&quot;:&quot;Heimburg-Molinaro&quot;,&quot;given&quot;:&quot;Jamie&quot;,&quot;parse-names&quot;:false,&quot;dropping-particle&quot;:&quot;&quot;,&quot;non-dropping-particle&quot;:&quot;&quot;},{&quot;family&quot;:&quot;Cummings&quot;,&quot;given&quot;:&quot;Richard D.&quot;,&quot;parse-names&quot;:false,&quot;dropping-particle&quot;:&quot;&quot;,&quot;non-dropping-particle&quot;:&quot;&quot;}],&quot;container-title&quot;:&quot;Biochemical Journal&quot;,&quot;DOI&quot;:&quot;10.1042/BCJ20180103&quot;,&quot;ISSN&quot;:&quot;0264-6021&quot;,&quot;issued&quot;:{&quot;date-parts&quot;:[[2020,4,30]]},&quot;page&quot;:&quot;1541-1564&quot;,&quot;abstract&quot;:&quot;&lt;p&gt;Protein glycosylation represents a nearly ubiquitous post-translational modification, and altered glycosylation can result in clinically significant pathological consequences. Here we focus on O-glycosylation in tumor cells of mice and humans. O-glycans are those linked to serine and threonine (Ser/Thr) residues via N-acetylgalactosamine (GalNAc), which are oligosaccharides that occur widely in glycoproteins, such as those expressed on the surfaces and in secretions of all cell types. The structure and expression of O-glycans are dependent on the cell type and disease state of the cells. There is a great interest in O-glycosylation of tumor cells, as they typically express many altered types of O-glycans compared with untransformed cells. Such altered expression of glycans, quantitatively and/or qualitatively on different glycoproteins, is used as circulating tumor biomarkers, such as CA19-9 and CA-125. Other tumor-associated carbohydrate antigens (TACAs), such as the Tn antigen and sialyl-Tn antigen (STn), are truncated O-glycans commonly expressed by carcinomas on multiple glycoproteins; they contribute to tumor development and serve as potential biomarkers for tumor presence and stage, both in immunohistochemistry and in serum diagnostics. Here we discuss O-glycosylation in murine and human cells with a focus on colorectal, breast, and pancreatic cancers, centering on the structure, function and recognition of O-glycans. There are enormous opportunities to exploit our knowledge of O-glycosylation in tumor cells to develop new diagnostics and therapeutics.&lt;/p&gt;&quot;,&quot;issue&quot;:&quot;8&quot;,&quot;volume&quot;:&quot;477&quot;,&quot;container-title-short&quot;:&quot;&quot;},&quot;isTemporary&quot;:false}]},{&quot;citationID&quot;:&quot;MENDELEY_CITATION_8d306e97-9c9e-4d24-9ad1-f88b7bb7ee86&quot;,&quot;properties&quot;:{&quot;noteIndex&quot;:0},&quot;isEdited&quot;:false,&quot;manualOverride&quot;:{&quot;isManuallyOverridden&quot;:false,&quot;citeprocText&quot;:&quot;(5)&quot;,&quot;manualOverrideText&quot;:&quot;&quot;},&quot;citationTag&quot;:&quot;MENDELEY_CITATION_v3_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&quot;,&quot;citationItems&quot;:[{&quot;id&quot;:&quot;2ae2cec4-74a3-365b-88dd-1faa1445c66a&quot;,&quot;itemData&quot;:{&quot;type&quot;:&quot;article-journal&quot;,&quot;id&quot;:&quot;2ae2cec4-74a3-365b-88dd-1faa1445c66a&quot;,&quot;title&quot;:&quot;Meta-heterogeneity: Evaluating and Describing the Diversity in Glycosylation Between Sites on the Same Glycoprotein&quot;,&quot;groupId&quot;:&quot;a5d447d3-8016-30b4-a71d-908522dd6ac7&quot;,&quot;author&quot;:[{&quot;family&quot;:&quot;Čaval&quot;,&quot;given&quot;:&quot;Tomislav&quot;,&quot;parse-names&quot;:false,&quot;dropping-particle&quot;:&quot;&quot;,&quot;non-dropping-particle&quot;:&quot;&quot;},{&quot;family&quot;:&quot;Heck&quot;,&quot;given&quot;:&quot;Albert J.R.&quot;,&quot;parse-names&quot;:false,&quot;dropping-particle&quot;:&quot;&quot;,&quot;non-dropping-particle&quot;:&quot;&quot;},{&quot;family&quot;:&quot;Reiding&quot;,&quot;given&quot;:&quot;Karli R.&quot;,&quot;parse-names&quot;:false,&quot;dropping-particle&quot;:&quot;&quot;,&quot;non-dropping-particle&quot;:&quot;&quot;}],&quot;container-title&quot;:&quot;Molecular &amp; Cellular Proteomics&quot;,&quot;DOI&quot;:&quot;10.1074/mcp.R120.002093&quot;,&quot;ISSN&quot;:&quot;15359476&quot;,&quot;issued&quot;:{&quot;date-parts&quot;:[[2021]]},&quot;page&quot;:&quot;100010&quot;,&quot;volume&quot;:&quot;20&quot;,&quot;container-title-short&quot;:&quot;&quot;},&quot;isTemporary&quot;:false}]},{&quot;citationID&quot;:&quot;MENDELEY_CITATION_7e7a52b3-07d4-435e-a80c-1fc75d5e965a&quot;,&quot;properties&quot;:{&quot;noteIndex&quot;:0},&quot;isEdited&quot;:false,&quot;manualOverride&quot;:{&quot;isManuallyOverridden&quot;:false,&quot;citeprocText&quot;:&quot;(6, 7)&quot;,&quot;manualOverrideText&quot;:&quot;&quot;},&quot;citationTag&quot;:&quot;MENDELEY_CITATION_v3_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&quot;,&quot;citationItems&quot;:[{&quot;id&quot;:&quot;b4e6d55d-2a45-3403-aa4e-cdb44ae07e20&quot;,&quot;itemData&quot;:{&quot;type&quot;:&quot;article-journal&quot;,&quot;id&quot;:&quot;b4e6d55d-2a45-3403-aa4e-cdb44ae07e20&quot;,&quot;title&quot;:&quot;A strategy to reveal potential glycan markers from serum glycoproteins associated with breast cancer progression&quot;,&quot;author&quot;:[{&quot;family&quot;:&quot;Abd Hamid&quot;,&quot;given&quot;:&quot;U. M&quot;,&quot;parse-names&quot;:false,&quot;dropping-particle&quot;:&quot;&quot;,&quot;non-dropping-particle&quot;:&quot;&quot;},{&quot;family&quot;:&quot;Royle&quot;,&quot;given&quot;:&quot;L.&quot;,&quot;parse-names&quot;:false,&quot;dropping-particle&quot;:&quot;&quot;,&quot;non-dropping-particle&quot;:&quot;&quot;},{&quot;family&quot;:&quot;Saldova&quot;,&quot;given&quot;:&quot;R.&quot;,&quot;parse-names&quot;:false,&quot;dropping-particle&quot;:&quot;&quot;,&quot;non-dropping-particle&quot;:&quot;&quot;},{&quot;family&quot;:&quot;Radcliffe&quot;,&quot;given&quot;:&quot;C. M&quot;,&quot;parse-names&quot;:false,&quot;dropping-particle&quot;:&quot;&quot;,&quot;non-dropping-particle&quot;:&quot;&quot;},{&quot;family&quot;:&quot;Harvey&quot;,&quot;given&quot;:&quot;D. J&quot;,&quot;parse-names&quot;:false,&quot;dropping-particle&quot;:&quot;&quot;,&quot;non-dropping-particle&quot;:&quot;&quot;},{&quot;family&quot;:&quot;Storr&quot;,&quot;given&quot;:&quot;S. J&quot;,&quot;parse-names&quot;:false,&quot;dropping-particle&quot;:&quot;&quot;,&quot;non-dropping-particle&quot;:&quot;&quot;},{&quot;family&quot;:&quot;Pardo&quot;,&quot;given&quot;:&quot;M.&quot;,&quot;parse-names&quot;:false,&quot;dropping-particle&quot;:&quot;&quot;,&quot;non-dropping-particle&quot;:&quot;&quot;},{&quot;family&quot;:&quot;Antrobus&quot;,&quot;given&quot;:&quot;R.&quot;,&quot;parse-names&quot;:false,&quot;dropping-particle&quot;:&quot;&quot;,&quot;non-dropping-particle&quot;:&quot;&quot;},{&quot;family&quot;:&quot;Chapman&quot;,&quot;given&quot;:&quot;C. J&quot;,&quot;parse-names&quot;:false,&quot;dropping-particle&quot;:&quot;&quot;,&quot;non-dropping-particle&quot;:&quot;&quot;},{&quot;family&quot;:&quot;Zitzmann&quot;,&quot;given&quot;:&quot;N.&quot;,&quot;parse-names&quot;:false,&quot;dropping-particle&quot;:&quot;&quot;,&quot;non-dropping-particle&quot;:&quot;&quot;},{&quot;family&quot;:&quot;Robertson&quot;,&quot;given&quot;:&quot;J. F&quot;,&quot;parse-names&quot;:false,&quot;dropping-particle&quot;:&quot;&quot;,&quot;non-dropping-particle&quot;:&quot;&quot;},{&quot;family&quot;:&quot;Dwek&quot;,&quot;given&quot;:&quot;R. A&quot;,&quot;parse-names&quot;:false,&quot;dropping-particle&quot;:&quot;&quot;,&quot;non-dropping-particle&quot;:&quot;&quot;},{&quot;family&quot;:&quot;Rudd&quot;,&quot;given&quot;:&quot;P. M&quot;,&quot;parse-names&quot;:false,&quot;dropping-particle&quot;:&quot;&quot;,&quot;non-dropping-particle&quot;:&quot;&quot;}],&quot;container-title&quot;:&quot;Glycobiology&quot;,&quot;container-title-short&quot;:&quot;Glycobiology&quot;,&quot;DOI&quot;:&quot;10.1093/glycob/cwn095&quot;,&quot;ISSN&quot;:&quot;0959-6658&quot;,&quot;issued&quot;:{&quot;date-parts&quot;:[[2008,8,29]]},&quot;page&quot;:&quot;1105-1118&quot;,&quot;issue&quot;:&quot;12&quot;,&quot;volume&quot;:&quot;18&quot;},&quot;isTemporary&quot;:false},{&quot;id&quot;:&quot;974622cb-bb32-3c15-9831-b7963bd5c759&quot;,&quot;itemData&quot;:{&quot;type&quot;:&quot;article-journal&quot;,&quot;id&quot;:&quot;974622cb-bb32-3c15-9831-b7963bd5c759&quot;,&quot;title&quot;:&quot;A Serum Glycomics Approach to Breast Cancer Biomarkers&quot;,&quot;groupId&quot;:&quot;a5d447d3-8016-30b4-a71d-908522dd6ac7&quot;,&quot;author&quot;:[{&quot;family&quot;:&quot;Kirmiz&quot;,&quot;given&quot;:&quot;Crystal&quot;,&quot;parse-names&quot;:false,&quot;dropping-particle&quot;:&quot;&quot;,&quot;non-dropping-particle&quot;:&quot;&quot;},{&quot;family&quot;:&quot;Li&quot;,&quot;given&quot;:&quot;Bensheng&quot;,&quot;parse-names&quot;:false,&quot;dropping-particle&quot;:&quot;&quot;,&quot;non-dropping-particle&quot;:&quot;&quot;},{&quot;family&quot;:&quot;An&quot;,&quot;given&quot;:&quot;Hyun Joo&quot;,&quot;parse-names&quot;:false,&quot;dropping-particle&quot;:&quot;&quot;,&quot;non-dropping-particle&quot;:&quot;&quot;},{&quot;family&quot;:&quot;Clowers&quot;,&quot;given&quot;:&quot;Brian H.&quot;,&quot;parse-names&quot;:false,&quot;dropping-particle&quot;:&quot;&quot;,&quot;non-dropping-particle&quot;:&quot;&quot;},{&quot;family&quot;:&quot;Chew&quot;,&quot;given&quot;:&quot;Helen K.&quot;,&quot;parse-names&quot;:false,&quot;dropping-particle&quot;:&quot;&quot;,&quot;non-dropping-particle&quot;:&quot;&quot;},{&quot;family&quot;:&quot;Lam&quot;,&quot;given&quot;:&quot;Kit S.&quot;,&quot;parse-names&quot;:false,&quot;dropping-particle&quot;:&quot;&quot;,&quot;non-dropping-particle&quot;:&quot;&quot;},{&quot;family&quot;:&quot;Ferrige&quot;,&quot;given&quot;:&quot;Anthony&quot;,&quot;parse-names&quot;:false,&quot;dropping-particle&quot;:&quot;&quot;,&quot;non-dropping-particle&quot;:&quot;&quot;},{&quot;family&quot;:&quot;Alecio&quot;,&quot;given&quot;:&quot;Robert&quot;,&quot;parse-names&quot;:false,&quot;dropping-particle&quot;:&quot;&quot;,&quot;non-dropping-particle&quot;:&quot;&quot;},{&quot;family&quot;:&quot;Borowsky&quot;,&quot;given&quot;:&quot;Alexander D.&quot;,&quot;parse-names&quot;:false,&quot;dropping-particle&quot;:&quot;&quot;,&quot;non-dropping-particle&quot;:&quot;&quot;},{&quot;family&quot;:&quot;Sulaimon&quot;,&quot;given&quot;:&quot;Shola&quot;,&quot;parse-names&quot;:false,&quot;dropping-particle&quot;:&quot;&quot;,&quot;non-dropping-particle&quot;:&quot;&quot;},{&quot;family&quot;:&quot;Lebrilla&quot;,&quot;given&quot;:&quot;Carlito B.&quot;,&quot;parse-names&quot;:false,&quot;dropping-particle&quot;:&quot;&quot;,&quot;non-dropping-particle&quot;:&quot;&quot;},{&quot;family&quot;:&quot;Miyamoto&quot;,&quot;given&quot;:&quot;Suzanne&quot;,&quot;parse-names&quot;:false,&quot;dropping-particle&quot;:&quot;&quot;,&quot;non-dropping-particle&quot;:&quot;&quot;}],&quot;container-title&quot;:&quot;Molecular &amp; Cellular Proteomics&quot;,&quot;DOI&quot;:&quot;10.1074/mcp.M600171-MCP200&quot;,&quot;ISSN&quot;:&quot;15359476&quot;,&quot;issued&quot;:{&quot;date-parts&quot;:[[2007,1]]},&quot;page&quot;:&quot;43-55&quot;,&quot;issue&quot;:&quot;1&quot;,&quot;volume&quot;:&quot;6&quot;,&quot;container-title-short&quot;:&quot;&quot;},&quot;isTemporary&quot;:false}]},{&quot;citationID&quot;:&quot;MENDELEY_CITATION_3f6da606-9c4e-4dc0-b4d4-970e1481a367&quot;,&quot;properties&quot;:{&quot;noteIndex&quot;:0},&quot;isEdited&quot;:false,&quot;manualOverride&quot;:{&quot;isManuallyOverridden&quot;:false,&quot;citeprocText&quot;:&quot;(8–11)&quot;,&quot;manualOverrideText&quot;:&quot;&quot;},&quot;citationTag&quot;:&quot;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&quot;,&quot;citationItems&quot;:[{&quot;id&quot;:&quot;657693b0-7f70-3901-a678-11b4b5868873&quot;,&quot;itemData&quot;:{&quot;type&quot;:&quot;article-journal&quot;,&quot;id&quot;:&quot;657693b0-7f70-3901-a678-11b4b5868873&quot;,&quot;title&quot;:&quot;Multilayered N-Glycoproteome Profiling Reveals Highly Heterogeneous and Dysregulated Protein N-Glycosylation Related to Alzheimer’s Disease&quot;,&quot;author&quot;:[{&quot;family&quot;:&quot;Fang&quot;,&quot;given&quot;:&quot;Pan&quot;,&quot;parse-names&quot;:false,&quot;dropping-particle&quot;:&quot;&quot;,&quot;non-dropping-particle&quot;:&quot;&quot;},{&quot;family&quot;:&quot;Xie&quot;,&quot;given&quot;:&quot;JuanJuan&quot;,&quot;parse-names&quot;:false,&quot;dropping-particle&quot;:&quot;&quot;,&quot;non-dropping-particle&quot;:&quot;&quot;},{&quot;family&quot;:&quot;Sang&quot;,&quot;given&quot;:&quot;Shaoming&quot;,&quot;parse-names&quot;:false,&quot;dropping-particle&quot;:&quot;&quot;,&quot;non-dropping-particle&quot;:&quot;&quot;},{&quot;family&quot;:&quot;Zhang&quot;,&quot;given&quot;:&quot;Lei&quot;,&quot;parse-names&quot;:false,&quot;dropping-particle&quot;:&quot;&quot;,&quot;non-dropping-particle&quot;:&quot;&quot;},{&quot;family&quot;:&quot;Liu&quot;,&quot;given&quot;:&quot;Mingqi&quot;,&quot;parse-names&quot;:false,&quot;dropping-particle&quot;:&quot;&quot;,&quot;non-dropping-particle&quot;:&quot;&quot;},{&quot;family&quot;:&quot;Yang&quot;,&quot;given&quot;:&quot;Lujie&quot;,&quot;parse-names&quot;:false,&quot;dropping-particle&quot;:&quot;&quot;,&quot;non-dropping-particle&quot;:&quot;&quot;},{&quot;family&quot;:&quot;Xu&quot;,&quot;given&quot;:&quot;Yiteng&quot;,&quot;parse-names&quot;:false,&quot;dropping-particle&quot;:&quot;&quot;,&quot;non-dropping-particle&quot;:&quot;&quot;},{&quot;family&quot;:&quot;Yan&quot;,&quot;given&quot;:&quot;Guoquan&quot;,&quot;parse-names&quot;:false,&quot;dropping-particle&quot;:&quot;&quot;,&quot;non-dropping-particle&quot;:&quot;&quot;},{&quot;family&quot;:&quot;Yao&quot;,&quot;given&quot;:&quot;Jun&quot;,&quot;parse-names&quot;:false,&quot;dropping-particle&quot;:&quot;&quot;,&quot;non-dropping-particle&quot;:&quot;&quot;},{&quot;family&quot;:&quot;Gao&quot;,&quot;given&quot;:&quot;Xing&quot;,&quot;parse-names&quot;:false,&quot;dropping-particle&quot;:&quot;&quot;,&quot;non-dropping-particle&quot;:&quot;&quot;},{&quot;family&quot;:&quot;Qian&quot;,&quot;given&quot;:&quot;Wenjing&quot;,&quot;parse-names&quot;:false,&quot;dropping-particle&quot;:&quot;&quot;,&quot;non-dropping-particle&quot;:&quot;&quot;},{&quot;family&quot;:&quot;Wang&quot;,&quot;given&quot;:&quot;Zhongfeng&quot;,&quot;parse-names&quot;:false,&quot;dropping-particle&quot;:&quot;&quot;,&quot;non-dropping-particle&quot;:&quot;&quot;},{&quot;family&quot;:&quot;Zhang&quot;,&quot;given&quot;:&quot;Yang&quot;,&quot;parse-names&quot;:false,&quot;dropping-particle&quot;:&quot;&quot;,&quot;non-dropping-particle&quot;:&quot;&quot;},{&quot;family&quot;:&quot;Yang&quot;,&quot;given&quot;:&quot;Pengyuan&quot;,&quot;parse-names&quot;:false,&quot;dropping-particle&quot;:&quot;&quot;,&quot;non-dropping-particle&quot;:&quot;&quot;},{&quot;family&quot;:&quot;Shen&quot;,&quot;given&quot;:&quot;Huali&quot;,&quot;parse-names&quot;:false,&quot;dropping-particle&quot;:&quot;&quot;,&quot;non-dropping-particle&quot;:&quot;&quot;}],&quot;container-title&quot;:&quot;Analytical Chemistry&quot;,&quot;DOI&quot;:&quot;10.1021/acs.analchem.9b03555&quot;,&quot;ISSN&quot;:&quot;0003-2700&quot;,&quot;issued&quot;:{&quot;date-parts&quot;:[[2020,1,7]]},&quot;page&quot;:&quot;867-874&quot;,&quot;issue&quot;:&quot;1&quot;,&quot;volume&quot;:&quot;92&quot;,&quot;container-title-short&quot;:&quot;&quot;},&quot;isTemporary&quot;:false},{&quot;id&quot;:&quot;3fe520c1-9d2f-3179-8796-d0f7237de481&quot;,&quot;itemData&quot;:{&quot;type&quot;:&quot;article-journal&quot;,&quot;id&quot;:&quot;3fe520c1-9d2f-3179-8796-d0f7237de481&quot;,&quot;title&quot;:&quot;Reduced mannosidase MAN1A1 expression leads to aberrant N-glycosylation and impaired survival in breast cancer&quot;,&quot;author&quot;:[{&quot;family&quot;:&quot;Legler&quot;,&quot;given&quot;:&quot;Karen&quot;,&quot;parse-names&quot;:false,&quot;dropping-particle&quot;:&quot;&quot;,&quot;non-dropping-particle&quot;:&quot;&quot;},{&quot;family&quot;:&quot;Rosprim&quot;,&quot;given&quot;:&quot;Ricarda&quot;,&quot;parse-names&quot;:false,&quot;dropping-particle&quot;:&quot;&quot;,&quot;non-dropping-particle&quot;:&quot;&quot;},{&quot;family&quot;:&quot;Karius&quot;,&quot;given&quot;:&quot;Tosca&quot;,&quot;parse-names&quot;:false,&quot;dropping-particle&quot;:&quot;&quot;,&quot;non-dropping-particle&quot;:&quot;&quot;},{&quot;family&quot;:&quot;Eylmann&quot;,&quot;given&quot;:&quot;Kathrin&quot;,&quot;parse-names&quot;:false,&quot;dropping-particle&quot;:&quot;&quot;,&quot;non-dropping-particle&quot;:&quot;&quot;},{&quot;family&quot;:&quot;Rossberg&quot;,&quot;given&quot;:&quot;Maila&quot;,&quot;parse-names&quot;:false,&quot;dropping-particle&quot;:&quot;&quot;,&quot;non-dropping-particle&quot;:&quot;&quot;},{&quot;family&quot;:&quot;Wirtz&quot;,&quot;given&quot;:&quot;Ralph M&quot;,&quot;parse-names&quot;:false,&quot;dropping-particle&quot;:&quot;&quot;,&quot;non-dropping-particle&quot;:&quot;&quot;},{&quot;family&quot;:&quot;Müller&quot;,&quot;given&quot;:&quot;Volkmar&quot;,&quot;parse-names&quot;:false,&quot;dropping-particle&quot;:&quot;&quot;,&quot;non-dropping-particle&quot;:&quot;&quot;},{&quot;family&quot;:&quot;Witzel&quot;,&quot;given&quot;:&quot;Isabell&quot;,&quot;parse-names&quot;:false,&quot;dropping-particle&quot;:&quot;&quot;,&quot;non-dropping-particle&quot;:&quot;&quot;},{&quot;family&quot;:&quot;Schmalfeldt&quot;,&quot;given&quot;:&quot;Barbara&quot;,&quot;parse-names&quot;:false,&quot;dropping-particle&quot;:&quot;&quot;,&quot;non-dropping-particle&quot;:&quot;&quot;},{&quot;family&quot;:&quot;Milde-Langosch&quot;,&quot;given&quot;:&quot;Karin&quot;,&quot;parse-names&quot;:false,&quot;dropping-particle&quot;:&quot;&quot;,&quot;non-dropping-particle&quot;:&quot;&quot;},{&quot;family&quot;:&quot;Oliveira-Ferrer&quot;,&quot;given&quot;:&quot;Leticia&quot;,&quot;parse-names&quot;:false,&quot;dropping-particle&quot;:&quot;&quot;,&quot;non-dropping-particle&quot;:&quot;&quot;}],&quot;container-title&quot;:&quot;British Journal of Cancer&quot;,&quot;DOI&quot;:&quot;10.1038/bjc.2017.472&quot;,&quot;ISSN&quot;:&quot;0007-0920&quot;,&quot;issued&quot;:{&quot;date-parts&quot;:[[2018,3,20]]},&quot;page&quot;:&quot;847-856&quot;,&quot;issue&quot;:&quot;6&quot;,&quot;volume&quot;:&quot;118&quot;,&quot;container-title-short&quot;:&quot;&quot;},&quot;isTemporary&quot;:false},{&quot;id&quot;:&quot;ccb60c98-169b-3962-9530-f8dc9d0e84ca&quot;,&quot;itemData&quot;:{&quot;type&quot;:&quot;article-journal&quot;,&quot;id&quot;:&quot;ccb60c98-169b-3962-9530-f8dc9d0e84ca&quot;,&quot;title&quot;:&quot;Mass spectrometry for glycosylation analysis of biopharmaceuticals&quot;,&quot;author&quot;:[{&quot;family&quot;:&quot;Dotz&quot;,&quot;given&quot;:&quot;Viktoria&quot;,&quot;parse-names&quot;:false,&quot;dropping-particle&quot;:&quot;&quot;,&quot;non-dropping-particle&quot;:&quot;&quot;},{&quot;family&quot;:&quot;Haselberg&quot;,&quot;given&quot;:&quot;Rob&quot;,&quot;parse-names&quot;:false,&quot;dropping-particle&quot;:&quot;&quot;,&quot;non-dropping-particle&quot;:&quot;&quot;},{&quot;family&quot;:&quot;Shubhakar&quot;,&quot;given&quot;:&quot;Archana&quot;,&quot;parse-names&quot;:false,&quot;dropping-particle&quot;:&quot;&quot;,&quot;non-dropping-particle&quot;:&quot;&quot;},{&quot;family&quot;:&quot;Kozak&quot;,&quot;given&quot;:&quot;Radoslaw P.&quot;,&quot;parse-names&quot;:false,&quot;dropping-particle&quot;:&quot;&quot;,&quot;non-dropping-particle&quot;:&quot;&quot;},{&quot;family&quot;:&quot;Falck&quot;,&quot;given&quot;:&quot;David&quot;,&quot;parse-names&quot;:false,&quot;dropping-particle&quot;:&quot;&quot;,&quot;non-dropping-particle&quot;:&quot;&quot;},{&quot;family&quot;:&quot;Rombouts&quot;,&quot;given&quot;:&quot;Yoann&quot;,&quot;parse-names&quot;:false,&quot;dropping-particle&quot;:&quot;&quot;,&quot;non-dropping-particle&quot;:&quot;&quot;},{&quot;family&quot;:&quot;Reusch&quot;,&quot;given&quot;:&quot;Dietmar&quot;,&quot;parse-names&quot;:false,&quot;dropping-particle&quot;:&quot;&quot;,&quot;non-dropping-particle&quot;:&quot;&quot;},{&quot;family&quot;:&quot;Somsen&quot;,&quot;given&quot;:&quot;Govert W.&quot;,&quot;parse-names&quot;:false,&quot;dropping-particle&quot;:&quot;&quot;,&quot;non-dropping-particle&quot;:&quot;&quot;},{&quot;family&quot;:&quot;Fernandes&quot;,&quot;given&quot;:&quot;Daryl L.&quot;,&quot;parse-names&quot;:false,&quot;dropping-particle&quot;:&quot;&quot;,&quot;non-dropping-particle&quot;:&quot;&quot;},{&quot;family&quot;:&quot;Wuhrer&quot;,&quot;given&quot;:&quot;Manfred&quot;,&quot;parse-names&quot;:false,&quot;dropping-particle&quot;:&quot;&quot;,&quot;non-dropping-particle&quot;:&quot;&quot;}],&quot;container-title&quot;:&quot;TrAC Trends in Analytical Chemistry&quot;,&quot;DOI&quot;:&quot;10.1016/j.trac.2015.04.024&quot;,&quot;ISSN&quot;:&quot;01659936&quot;,&quot;issued&quot;:{&quot;date-parts&quot;:[[2015,11]]},&quot;page&quot;:&quot;1-9&quot;,&quot;volume&quot;:&quot;73&quot;,&quot;container-title-short&quot;:&quot;&quot;},&quot;isTemporary&quot;:false},{&quot;id&quot;:&quot;775d726f-fcde-370f-b495-c14c5ec61fca&quot;,&quot;itemData&quot;:{&quot;type&quot;:&quot;article-journal&quot;,&quot;id&quot;:&quot;775d726f-fcde-370f-b495-c14c5ec61fca&quot;,&quot;title&quot;:&quot;1522-P: Serum Mac-2 Binding Protein Glycosylation Isomer Level and the Risk of Type 2 Diabetes in a Japanese Community: The Hisayama Study&quot;,&quot;groupId&quot;:&quot;a5d447d3-8016-30b4-a71d-908522dd6ac7&quot;,&quot;author&quot;:[{&quot;family&quot;:&quot;Higashioka&quot;,&quot;given&quot;:&quot;Mayu&quot;,&quot;parse-names&quot;:false,&quot;dropping-particle&quot;:&quot;&quot;,&quot;non-dropping-particle&quot;:&quot;&quot;},{&quot;family&quot;:&quot;Hirakawa&quot;,&quot;given&quot;:&quot;Yoichiro&quot;,&quot;parse-names&quot;:false,&quot;dropping-particle&quot;:&quot;&quot;,&quot;non-dropping-particle&quot;:&quot;&quot;},{&quot;family&quot;:&quot;Yoshinari&quot;,&quot;given&quot;:&quot;Masahito&quot;,&quot;parse-names&quot;:false,&quot;dropping-particle&quot;:&quot;&quot;,&quot;non-dropping-particle&quot;:&quot;&quot;},{&quot;family&quot;:&quot;Honda&quot;,&quot;given&quot;:&quot;Takanori&quot;,&quot;parse-names&quot;:false,&quot;dropping-particle&quot;:&quot;&quot;,&quot;non-dropping-particle&quot;:&quot;&quot;},{&quot;family&quot;:&quot;Sakata&quot;,&quot;given&quot;:&quot;Satoko&quot;,&quot;parse-names&quot;:false,&quot;dropping-particle&quot;:&quot;&quot;,&quot;non-dropping-particle&quot;:&quot;&quot;},{&quot;family&quot;:&quot;Shibata&quot;,&quot;given&quot;:&quot;Mao&quot;,&quot;parse-names&quot;:false,&quot;dropping-particle&quot;:&quot;&quot;,&quot;non-dropping-particle&quot;:&quot;&quot;},{&quot;family&quot;:&quot;Yoshida&quot;,&quot;given&quot;:&quot;Daigo&quot;,&quot;parse-names&quot;:false,&quot;dropping-particle&quot;:&quot;&quot;,&quot;non-dropping-particle&quot;:&quot;&quot;},{&quot;family&quot;:&quot;Hata&quot;,&quot;given&quot;:&quot;Jun&quot;,&quot;parse-names&quot;:false,&quot;dropping-particle&quot;:&quot;&quot;,&quot;non-dropping-particle&quot;:&quot;&quot;},{&quot;family&quot;:&quot;Kitazono&quot;,&quot;given&quot;:&quot;Takanari&quot;,&quot;parse-names&quot;:false,&quot;dropping-particle&quot;:&quot;&quot;,&quot;non-dropping-particle&quot;:&quot;&quot;},{&quot;family&quot;:&quot;Osawa&quot;,&quot;given&quot;:&quot;Haruhiko&quot;,&quot;parse-names&quot;:false,&quot;dropping-particle&quot;:&quot;&quot;,&quot;non-dropping-particle&quot;:&quot;&quot;},{&quot;family&quot;:&quot;NINOMIYA&quot;,&quot;given&quot;:&quot;TOSHIHARU&quot;,&quot;parse-names&quot;:false,&quot;dropping-particle&quot;:&quot;&quot;,&quot;non-dropping-particle&quot;:&quot;&quot;}],&quot;container-title&quot;:&quot;Diabetes&quot;,&quot;DOI&quot;:&quot;10.2337/db19-1522-P&quot;,&quot;ISSN&quot;:&quot;0012-1797&quot;,&quot;issued&quot;:{&quot;date-parts&quot;:[[2019,6,1]]},&quot;abstract&quot;:&quot;&lt;p&gt;Background: Serum Mac-2 binding protein glycosylation isomer (M2BPGi) is a novel biomarker of chronic liver disease including liver fibrosis. Chronic liver disease has been acknowledged to cause glucose intolerance. However, few studies have addressed the association between serum M2BPGi levels and the risk of type 2 diabetes (T2D).&lt;/p&gt;&quot;,&quot;issue&quot;:&quot;Supplement_1&quot;,&quot;volume&quot;:&quot;68&quot;,&quot;container-title-short&quot;:&quot;Diabetes&quot;},&quot;isTemporary&quot;:false}]},{&quot;citationID&quot;:&quot;MENDELEY_CITATION_1cae6e37-ae2a-430d-8dd8-146906041c49&quot;,&quot;properties&quot;:{&quot;noteIndex&quot;:0},&quot;isEdited&quot;:false,&quot;manualOverride&quot;:{&quot;isManuallyOverridden&quot;:false,&quot;citeprocText&quot;:&quot;(12–17)&quot;,&quot;manualOverrideText&quot;:&quot;&quot;},&quot;citationTag&quot;:&quot;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6db04dd1-1630-3798-a46a-0ab1c67ad6fb&quot;,&quot;itemData&quot;:{&quot;type&quot;:&quot;article-journal&quot;,&quot;id&quot;:&quot;6db04dd1-1630-3798-a46a-0ab1c67ad6fb&quot;,&quot;title&quot;:&quot;Mass Spectrometry Approaches to Glycomic and Glycoproteomic Analyses&quot;,&quot;author&quot;:[{&quot;family&quot;:&quot;Ruhaak&quot;,&quot;given&quot;:&quot;L. Renee&quot;,&quot;parse-names&quot;:false,&quot;dropping-particle&quot;:&quot;&quot;,&quot;non-dropping-particle&quot;:&quot;&quot;},{&quot;family&quot;:&quot;Xu&quot;,&quot;given&quot;:&quot;Gege&quot;,&quot;parse-names&quot;:false,&quot;dropping-particle&quot;:&quot;&quot;,&quot;non-dropping-particle&quot;:&quot;&quot;},{&quot;family&quot;:&quot;Li&quot;,&quot;given&quot;:&quot;Qiongyu&quot;,&quot;parse-names&quot;:false,&quot;dropping-particle&quot;:&quot;&quot;,&quot;non-dropping-particle&quot;:&quot;&quot;},{&quot;family&quot;:&quot;Goonatilleke&quot;,&quot;given&quot;:&quot;Elisha&quot;,&quot;parse-names&quot;:false,&quot;dropping-particle&quot;:&quot;&quot;,&quot;non-dropping-particle&quot;:&quot;&quot;},{&quot;family&quot;:&quot;Lebrilla&quot;,&quot;given&quot;:&quot;Carlito B.&quot;,&quot;parse-names&quot;:false,&quot;dropping-particle&quot;:&quot;&quot;,&quot;non-dropping-particle&quot;:&quot;&quot;}],&quot;container-title&quot;:&quot;Chemical Reviews&quot;,&quot;DOI&quot;:&quot;10.1021/acs.chemrev.7b00732&quot;,&quot;ISSN&quot;:&quot;0009-2665&quot;,&quot;issued&quot;:{&quot;date-parts&quot;:[[2018,9,12]]},&quot;page&quot;:&quot;7886-7930&quot;,&quot;issue&quot;:&quot;17&quot;,&quot;volume&quot;:&quot;118&quot;,&quot;container-title-short&quot;:&quot;&quot;},&quot;isTemporary&quot;:false},{&quot;id&quot;:&quot;9efd47a7-292e-33a8-a3a1-49f1f5c4abec&quot;,&quot;itemData&quot;:{&quot;type&quot;:&quot;article-journal&quot;,&quot;id&quot;:&quot;9efd47a7-292e-33a8-a3a1-49f1f5c4abec&quot;,&quot;title&quot;:&quot;Comparative glycoproteomics of stem cells identifies new players in ricin toxicity&quot;,&quot;author&quot;:[{&quot;family&quot;:&quot;Stadlmann&quot;,&quot;given&quot;:&quot;Johannes&quot;,&quot;parse-names&quot;:false,&quot;dropping-particle&quot;:&quot;&quot;,&quot;non-dropping-particle&quot;:&quot;&quot;},{&quot;family&quot;:&quot;Taubenschmid&quot;,&quot;given&quot;:&quot;Jasmin&quot;,&quot;parse-names&quot;:false,&quot;dropping-particle&quot;:&quot;&quot;,&quot;non-dropping-particle&quot;:&quot;&quot;},{&quot;family&quot;:&quot;Wenzel&quot;,&quot;given&quot;:&quot;Daniel&quot;,&quot;parse-names&quot;:false,&quot;dropping-particle&quot;:&quot;&quot;,&quot;non-dropping-particle&quot;:&quot;&quot;},{&quot;family&quot;:&quot;Gattinger&quot;,&quot;given&quot;:&quot;Anna&quot;,&quot;parse-names&quot;:false,&quot;dropping-particle&quot;:&quot;&quot;,&quot;non-dropping-particle&quot;:&quot;&quot;},{&quot;family&quot;:&quot;Dürnberger&quot;,&quot;given&quot;:&quot;Gerhard&quot;,&quot;parse-names&quot;:false,&quot;dropping-particle&quot;:&quot;&quot;,&quot;non-dropping-particle&quot;:&quot;&quot;},{&quot;family&quot;:&quot;Dusberger&quot;,&quot;given&quot;:&quot;Frederico&quot;,&quot;parse-names&quot;:false,&quot;dropping-particle&quot;:&quot;&quot;,&quot;non-dropping-particle&quot;:&quot;&quot;},{&quot;family&quot;:&quot;Elling&quot;,&quot;given&quot;:&quot;Ulrich&quot;,&quot;parse-names&quot;:false,&quot;dropping-particle&quot;:&quot;&quot;,&quot;non-dropping-particle&quot;:&quot;&quot;},{&quot;family&quot;:&quot;Mach&quot;,&quot;given&quot;:&quot;Lukas&quot;,&quot;parse-names&quot;:false,&quot;dropping-particle&quot;:&quot;&quot;,&quot;non-dropping-particle&quot;:&quot;&quot;},{&quot;family&quot;:&quot;Mechtler&quot;,&quot;given&quot;:&quot;Karl&quot;,&quot;parse-names&quot;:false,&quot;dropping-particle&quot;:&quot;&quot;,&quot;non-dropping-particle&quot;:&quot;&quot;},{&quot;family&quot;:&quot;Penninger&quot;,&quot;given&quot;:&quot;Josef M.&quot;,&quot;parse-names&quot;:false,&quot;dropping-particle&quot;:&quot;&quot;,&quot;non-dropping-particle&quot;:&quot;&quot;}],&quot;container-title&quot;:&quot;Nature&quot;,&quot;container-title-short&quot;:&quot;Nature&quot;,&quot;DOI&quot;:&quot;10.1038/nature24015&quot;,&quot;ISSN&quot;:&quot;0028-0836&quot;,&quot;issued&quot;:{&quot;date-parts&quot;:[[2017,9,20]]},&quot;page&quot;:&quot;538-542&quot;,&quot;issue&quot;:&quot;7673&quot;,&quot;volume&quot;:&quot;549&quot;},&quot;isTemporary&quot;:false},{&quot;id&quot;:&quot;6b80c4f9-767b-315b-af80-03a238f79164&quot;,&quot;itemData&quot;:{&quot;type&quot;:&quot;article-journal&quot;,&quot;id&quot;:&quot;6b80c4f9-767b-315b-af80-03a238f79164&quot;,&quot;title&quot;:&quot;Capturing site-specific heterogeneity with large-scale N-glycoproteome analysis&quot;,&quot;groupId&quot;:&quot;a5d447d3-8016-30b4-a71d-908522dd6ac7&quot;,&quot;author&quot;:[{&quot;family&quot;:&quot;Riley&quot;,&quot;given&quot;:&quot;Nicholas M.&quot;,&quot;parse-names&quot;:false,&quot;dropping-particle&quot;:&quot;&quot;,&quot;non-dropping-particle&quot;:&quot;&quot;},{&quot;family&quot;:&quot;Hebert&quot;,&quot;given&quot;:&quot;Alexander S.&quot;,&quot;parse-names&quot;:false,&quot;dropping-particle&quot;:&quot;&quot;,&quot;non-dropping-particle&quot;:&quot;&quot;},{&quot;family&quot;:&quot;Westphall&quot;,&quot;given&quot;:&quot;Michael S.&quot;,&quot;parse-names&quot;:false,&quot;dropping-particle&quot;:&quot;&quot;,&quot;non-dropping-particle&quot;:&quot;&quot;},{&quot;family&quot;:&quot;Coon&quot;,&quot;given&quot;:&quot;Joshua J.&quot;,&quot;parse-names&quot;:false,&quot;dropping-particle&quot;:&quot;&quot;,&quot;non-dropping-particle&quot;:&quot;&quot;}],&quot;container-title&quot;:&quot;Nature Communications&quot;,&quot;DOI&quot;:&quot;10.1038/s41467-019-09222-w&quot;,&quot;ISSN&quot;:&quot;2041-1723&quot;,&quot;issued&quot;:{&quot;date-parts&quot;:[[2019,12,21]]},&quot;page&quot;:&quot;1311&quot;,&quot;issue&quot;:&quot;1&quot;,&quot;volume&quot;:&quot;10&quot;,&quot;container-title-short&quot;:&quot;&quot;},&quot;isTemporary&quot;:false},{&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id&quot;:&quot;77791ba5-e8d3-374e-bb7e-6d3e05c4caa2&quot;,&quot;itemData&quot;:{&quot;type&quot;:&quot;article-journal&quot;,&quot;id&quot;:&quot;77791ba5-e8d3-374e-bb7e-6d3e05c4caa2&quot;,&quot;title&quot;:&quot;Mammalian brain glycoproteins exhibit diminished glycan complexity compared to other tissues&quot;,&quot;author&quot;:[{&quot;family&quot;:&quot;Williams&quot;,&quot;given&quot;:&quot;Sarah E.&quot;,&quot;parse-names&quot;:false,&quot;dropping-particle&quot;:&quot;&quot;,&quot;non-dropping-particle&quot;:&quot;&quot;},{&quot;family&quot;:&quot;Noel&quot;,&quot;given&quot;:&quot;Maxence&quot;,&quot;parse-names&quot;:false,&quot;dropping-particle&quot;:&quot;&quot;,&quot;non-dropping-particle&quot;:&quot;&quot;},{&quot;family&quot;:&quot;Lehoux&quot;,&quot;given&quot;:&quot;Sylvain&quot;,&quot;parse-names&quot;:false,&quot;dropping-particle&quot;:&quot;&quot;,&quot;non-dropping-particle&quot;:&quot;&quot;},{&quot;family&quot;:&quot;Cetinbas&quot;,&quot;given&quot;:&quot;Murat&quot;,&quot;parse-names&quot;:false,&quot;dropping-particle&quot;:&quot;&quot;,&quot;non-dropping-particle&quot;:&quot;&quot;},{&quot;family&quot;:&quot;Xavier&quot;,&quot;given&quot;:&quot;Ramnik J.&quot;,&quot;parse-names&quot;:false,&quot;dropping-particle&quot;:&quot;&quot;,&quot;non-dropping-particle&quot;:&quot;&quot;},{&quot;family&quot;:&quot;Sadreyev&quot;,&quot;given&quot;:&quot;Ruslan I.&quot;,&quot;parse-names&quot;:false,&quot;dropping-particle&quot;:&quot;&quot;,&quot;non-dropping-particle&quot;:&quot;&quot;},{&quot;family&quot;:&quot;Scolnick&quot;,&quot;given&quot;:&quot;Edward M.&quot;,&quot;parse-names&quot;:false,&quot;dropping-particle&quot;:&quot;&quot;,&quot;non-dropping-particle&quot;:&quot;&quot;},{&quot;family&quot;:&quot;Smoller&quot;,&quot;given&quot;:&quot;Jordan W.&quot;,&quot;parse-names&quot;:false,&quot;dropping-particle&quot;:&quot;&quot;,&quot;non-dropping-particle&quot;:&quot;&quot;},{&quot;family&quot;:&quot;Cummings&quot;,&quot;given&quot;:&quot;Richard D.&quot;,&quot;parse-names&quot;:false,&quot;dropping-particle&quot;:&quot;&quot;,&quot;non-dropping-particle&quot;:&quot;&quot;},{&quot;family&quot;:&quot;Mealer&quot;,&quot;given&quot;:&quot;Robert G.&quot;,&quot;parse-names&quot;:false,&quot;dropping-particle&quot;:&quot;&quot;,&quot;non-dropping-particle&quot;:&quot;&quot;}],&quot;container-title&quot;:&quot;Nature Communications&quot;,&quot;DOI&quot;:&quot;10.1038/s41467-021-27781-9&quot;,&quot;ISSN&quot;:&quot;2041-1723&quot;,&quot;issued&quot;:{&quot;date-parts&quot;:[[2022,12,12]]},&quot;page&quot;:&quot;275&quot;,&quot;abstract&quot;:&quot;&lt;p&gt;Glycosylation is essential to brain development and function, but prior studies have often been limited to a single analytical technique and excluded region- and sex-specific analyses. Here, using several methodologies, we analyze Asn-linked and Ser/Thr/Tyr-linked protein glycosylation between brain regions and sexes in mice. Brain N-glycans are less complex in sequence and variety compared to other tissues, consisting predominantly of high-mannose and fucosylated/bisected structures. Most brain O-glycans are unbranched, sialylated O-GalNAc and O-mannose structures. A consistent pattern is observed between regions, and sex differences are minimal compared to those in plasma. Brain glycans correlate with RNA expression of their synthetic enzymes, and analysis of glycosylation genes in humans show a global downregulation in the brain compared to other tissues. We hypothesize that this restricted repertoire of protein glycans arises from their tight regulation in the brain. These results provide a roadmap for future studies of glycosylation in neurodevelopment and disease.&lt;/p&gt;&quot;,&quot;issue&quot;:&quot;1&quot;,&quot;volume&quot;:&quot;13&quot;,&quot;container-title-short&quot;:&quot;&quot;},&quot;isTemporary&quot;:false},{&quot;id&quot;:&quot;81a49df0-84ea-30ae-b187-6d1f51e3906b&quot;,&quot;itemData&quot;:{&quot;type&quot;:&quot;article-journal&quot;,&quot;id&quot;:&quot;81a49df0-84ea-30ae-b187-6d1f51e3906b&quot;,&quot;title&quot;:&quot;Fast and comprehensive N- and O-glycoproteomics analysis with MSFragger-Glyco&quot;,&quot;groupId&quot;:&quot;a5d447d3-8016-30b4-a71d-908522dd6ac7&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225cf75a-d676-4b82-9a4f-c758b7c4ecc7&quot;,&quot;properties&quot;:{&quot;noteIndex&quot;:0},&quot;isEdited&quot;:false,&quot;manualOverride&quot;:{&quot;isManuallyOverridden&quot;:false,&quot;citeprocText&quot;:&quot;(18)&quot;,&quot;manualOverrideText&quot;:&quot;&quot;},&quot;citationTag&quot;:&quot;MENDELEY_CITATION_v3_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&quot;,&quot;citationItems&quot;:[{&quot;id&quot;:&quot;3f6b0264-d721-3bd7-a858-af050fea5f5a&quot;,&quot;itemData&quot;:{&quot;type&quot;:&quot;article-journal&quot;,&quot;id&quot;:&quot;3f6b0264-d721-3bd7-a858-af050fea5f5a&quot;,&quot;title&quot;:&quot;The benefits of hybrid fragmentation methods for glycoproteomics&quot;,&quot;groupId&quot;:&quot;a5d447d3-8016-30b4-a71d-908522dd6ac7&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Franc&quot;,&quot;given&quot;:&quot;Vojtech&quot;,&quot;parse-names&quot;:false,&quot;dropping-particle&quot;:&quot;&quot;,&quot;non-dropping-particle&quot;:&quot;&quot;},{&quot;family&quot;:&quot;Heck&quot;,&quot;given&quot;:&quot;Albert J.R.&quot;,&quot;parse-names&quot;:false,&quot;dropping-particle&quot;:&quot;&quot;,&quot;non-dropping-particle&quot;:&quot;&quot;}],&quot;container-title&quot;:&quot;TrAC Trends in Analytical Chemistry&quot;,&quot;DOI&quot;:&quot;10.1016/j.trac.2018.09.007&quot;,&quot;ISSN&quot;:&quot;01659936&quot;,&quot;issued&quot;:{&quot;date-parts&quot;:[[2018,11]]},&quot;page&quot;:&quot;260-268&quot;,&quot;volume&quot;:&quot;108&quot;,&quot;container-title-short&quot;:&quot;&quot;},&quot;isTemporary&quot;:false}]},{&quot;citationID&quot;:&quot;MENDELEY_CITATION_01557b74-b645-4e68-a0f9-6d304bb9e0de&quot;,&quot;properties&quot;:{&quot;noteIndex&quot;:0},&quot;isEdited&quot;:false,&quot;manualOverride&quot;:{&quot;isManuallyOverridden&quot;:false,&quot;citeprocText&quot;:&quot;(19–21)&quot;,&quot;manualOverrideText&quot;:&quot;&quot;},&quot;citationTag&quot;:&quot;MENDELEY_CITATION_v3_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&quot;,&quot;citationItems&quot;:[{&quot;id&quot;:&quot;3b9d79e5-e0bc-36f6-b2bb-7e6a2d65bd7a&quot;,&quot;itemData&quot;:{&quot;type&quot;:&quot;book&quot;,&quot;id&quot;:&quot;3b9d79e5-e0bc-36f6-b2bb-7e6a2d65bd7a&quot;,&quot;title&quot;:&quot;Ion Mobility Spectrometry&quot;,&quot;author&quot;:[{&quot;family&quot;:&quot;Eiceman&quot;,&quot;given&quot;:&quot;G.A.&quot;,&quot;parse-names&quot;:false,&quot;dropping-particle&quot;:&quot;&quot;,&quot;non-dropping-particle&quot;:&quot;&quot;},{&quot;family&quot;:&quot;Karpas&quot;,&quot;given&quot;:&quot;Z.&quot;,&quot;parse-names&quot;:false,&quot;dropping-particle&quot;:&quot;&quot;,&quot;non-dropping-particle&quot;:&quot;&quot;}],&quot;DOI&quot;:&quot;10.1201/9781420038972&quot;,&quot;ISBN&quot;:&quot;9780429195891&quot;,&quot;issued&quot;:{&quot;date-parts&quot;:[[2005,6,23]]},&quot;publisher&quot;:&quot;CRC Press&quot;,&quot;container-title-short&quot;:&quot;&quot;},&quot;isTemporary&quot;:false},{&quot;id&quot;:&quot;7897cc2e-0924-36d4-b3e6-8638b7246f4a&quot;,&quot;itemData&quot;:{&quot;type&quot;:&quot;article-journal&quot;,&quot;id&quot;:&quot;7897cc2e-0924-36d4-b3e6-8638b7246f4a&quot;,&quot;title&quot;:&quot;Ion mobility mass spectrometry of proteins and proteinassemblies&quot;,&quot;author&quot;:[{&quot;family&quot;:&quot;Uetrecht&quot;,&quot;given&quot;:&quot;Charlotte&quot;,&quot;parse-names&quot;:false,&quot;dropping-particle&quot;:&quot;&quot;,&quot;non-dropping-particle&quot;:&quot;&quot;},{&quot;family&quot;:&quot;Rose&quot;,&quot;given&quot;:&quot;Rebecca J.&quot;,&quot;parse-names&quot;:false,&quot;dropping-particle&quot;:&quot;&quot;,&quot;non-dropping-particle&quot;:&quot;&quot;},{&quot;family&quot;:&quot;Duijn&quot;,&quot;given&quot;:&quot;Esther&quot;,&quot;parse-names&quot;:false,&quot;dropping-particle&quot;:&quot;&quot;,&quot;non-dropping-particle&quot;:&quot;van&quot;},{&quot;family&quot;:&quot;Lorenzen&quot;,&quot;given&quot;:&quot;Kristina&quot;,&quot;parse-names&quot;:false,&quot;dropping-particle&quot;:&quot;&quot;,&quot;non-dropping-particle&quot;:&quot;&quot;},{&quot;family&quot;:&quot;Heck&quot;,&quot;given&quot;:&quot;Albert J. R.&quot;,&quot;parse-names&quot;:false,&quot;dropping-particle&quot;:&quot;&quot;,&quot;non-dropping-particle&quot;:&quot;&quot;}],&quot;container-title&quot;:&quot;Chem. Soc. Rev.&quot;,&quot;DOI&quot;:&quot;10.1039/B914002F&quot;,&quot;ISSN&quot;:&quot;0306-0012&quot;,&quot;issued&quot;:{&quot;date-parts&quot;:[[2010]]},&quot;page&quot;:&quot;1633-1655&quot;,&quot;issue&quot;:&quot;5&quot;,&quot;volume&quot;:&quot;39&quot;,&quot;container-title-short&quot;:&quot;&quot;},&quot;isTemporary&quot;:false},{&quot;id&quot;:&quot;33e66991-7679-35a2-8b0f-de7ad8ce2783&quot;,&quot;itemData&quot;:{&quot;type&quot;:&quot;article-journal&quot;,&quot;id&quot;:&quot;33e66991-7679-35a2-8b0f-de7ad8ce2783&quot;,&quot;title&quot;:&quot;Enhanced ion mobility resolution of Abeta isomers from human brain using high-resolution demultiplexing software&quot;,&quot;author&quot;:[{&quot;family&quot;:&quot;Mukherjee&quot;,&quot;given&quot;:&quot;Soumya&quot;,&quot;parse-names&quot;:false,&quot;dropping-particle&quot;:&quot;&quot;,&quot;non-dropping-particle&quot;:&quot;&quot;},{&quot;family&quot;:&quot;Fjeldsted&quot;,&quot;given&quot;:&quot;John C.&quot;,&quot;parse-names&quot;:false,&quot;dropping-particle&quot;:&quot;&quot;,&quot;non-dropping-particle&quot;:&quot;&quot;},{&quot;family&quot;:&quot;Masters&quot;,&quot;given&quot;:&quot;Colin L.&quot;,&quot;parse-names&quot;:false,&quot;dropping-particle&quot;:&quot;&quot;,&quot;non-dropping-particle&quot;:&quot;&quot;},{&quot;family&quot;:&quot;Roberts&quot;,&quot;given&quot;:&quot;Blaine R.&quot;,&quot;parse-names&quot;:false,&quot;dropping-particle&quot;:&quot;&quot;,&quot;non-dropping-particle&quot;:&quot;&quot;}],&quot;container-title&quot;:&quot;Analytical and Bioanalytical Chemistry&quot;,&quot;DOI&quot;:&quot;10.1007/s00216-022-04055-x&quot;,&quot;ISSN&quot;:&quot;1618-2642&quot;,&quot;issued&quot;:{&quot;date-parts&quot;:[[2022,4,15]]},&quot;container-title-short&quot;:&quot;&quot;},&quot;isTemporary&quot;:false}]},{&quot;citationID&quot;:&quot;MENDELEY_CITATION_885f5e41-dd4f-4da1-8422-d3c2a66b3621&quot;,&quot;properties&quot;:{&quot;noteIndex&quot;:0},&quot;isEdited&quot;:false,&quot;manualOverride&quot;:{&quot;isManuallyOverridden&quot;:false,&quot;citeprocText&quot;:&quot;(22–25)&quot;,&quot;manualOverrideText&quot;:&quot;&quot;},&quot;citationTag&quot;:&quot;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&quot;,&quot;citationItems&quot;:[{&quot;id&quot;:&quot;b218ac5d-c62c-3e01-9ca4-06eacb22010f&quot;,&quot;itemData&quot;:{&quot;type&quot;:&quot;article-journal&quot;,&quot;id&quot;:&quot;b218ac5d-c62c-3e01-9ca4-06eacb22010f&quot;,&quot;title&quot;:&quot;Trapped ion mobility spectrometry and PASEF enable in-depth lipidomics from minimal sample amounts&quot;,&quot;author&quot;:[{&quot;family&quot;:&quot;Vasilopoulou&quot;,&quot;given&quot;:&quot;Catherine G.&quot;,&quot;parse-names&quot;:false,&quot;dropping-particle&quot;:&quot;&quot;,&quot;non-dropping-particle&quot;:&quot;&quot;},{&quot;family&quot;:&quot;Sulek&quot;,&quot;given&quot;:&quot;Karolina&quot;,&quot;parse-names&quot;:false,&quot;dropping-particle&quot;:&quot;&quot;,&quot;non-dropping-particle&quot;:&quot;&quot;},{&quot;family&quot;:&quot;Brunner&quot;,&quot;given&quot;:&quot;Andreas-David&quot;,&quot;parse-names&quot;:false,&quot;dropping-particle&quot;:&quot;&quot;,&quot;non-dropping-particle&quot;:&quot;&quot;},{&quot;family&quot;:&quot;Meitei&quot;,&quot;given&quot;:&quot;Ningombam Sanjib&quot;,&quot;parse-names&quot;:false,&quot;dropping-particle&quot;:&quot;&quot;,&quot;non-dropping-particle&quot;:&quot;&quot;},{&quot;family&quot;:&quot;Schweiger-Hufnagel&quot;,&quot;given&quot;:&quot;Ulrike&quot;,&quot;parse-names&quot;:false,&quot;dropping-particle&quot;:&quot;&quot;,&quot;non-dropping-particle&quot;:&quot;&quot;},{&quot;family&quot;:&quot;Meyer&quot;,&quot;given&quot;:&quot;Sven W.&quot;,&quot;parse-names&quot;:false,&quot;dropping-particle&quot;:&quot;&quot;,&quot;non-dropping-particle&quot;:&quot;&quot;},{&quot;family&quot;:&quot;Barsch&quot;,&quot;given&quot;:&quot;Aiko&quot;,&quot;parse-names&quot;:false,&quot;dropping-particle&quot;:&quot;&quot;,&quot;non-dropping-particle&quot;:&quot;&quot;},{&quot;family&quot;:&quot;Mann&quot;,&quot;given&quot;:&quot;Matthias&quot;,&quot;parse-names&quot;:false,&quot;dropping-particle&quot;:&quot;&quot;,&quot;non-dropping-particle&quot;:&quot;&quot;},{&quot;family&quot;:&quot;Meier&quot;,&quot;given&quot;:&quot;Florian&quot;,&quot;parse-names&quot;:false,&quot;dropping-particle&quot;:&quot;&quot;,&quot;non-dropping-particle&quot;:&quot;&quot;}],&quot;container-title&quot;:&quot;Nature Communications&quot;,&quot;DOI&quot;:&quot;10.1038/s41467-019-14044-x&quot;,&quot;ISSN&quot;:&quot;2041-1723&quot;,&quot;issued&quot;:{&quot;date-parts&quot;:[[2020,12,16]]},&quot;page&quot;:&quot;331&quot;,&quot;abstract&quot;:&quot;&lt;p&gt;A comprehensive characterization of the lipidome from limited starting material remains very challenging. Here we report a high-sensitivity lipidomics workflow based on nanoflow liquid chromatography and trapped ion mobility spectrometry (TIMS). Taking advantage of parallel accumulation–serial fragmentation (PASEF), we fragment on average 15 precursors in each of 100 ms TIMS scans, while maintaining the full mobility resolution of co-eluting isomers. The acquisition speed of over 100 Hz allows us to obtain MS/MS spectra of the vast majority of isotope patterns. Analyzing 1 µL of human plasma, PASEF increases the number of identified lipids more than three times over standard TIMS-MS/MS, achieving attomole sensitivity. Building on high intra- and inter-laboratory precision and accuracy of TIMS collisional cross sections (CCS), we compile 1856 lipid CCS values from plasma, liver and cancer cells. Our study establishes PASEF in lipid analysis and paves the way for sensitive, ion mobility-enhanced lipidomics in four dimensions.&lt;/p&gt;&quot;,&quot;issue&quot;:&quot;1&quot;,&quot;volume&quot;:&quot;11&quot;,&quot;container-title-short&quot;:&quot;&quot;},&quot;isTemporary&quot;:false},{&quot;id&quot;:&quot;b0f2fec3-095e-3313-8374-a6a8c5b74125&quot;,&quot;itemData&quot;:{&quot;type&quot;:&quot;article-journal&quot;,&quot;id&quot;:&quot;b0f2fec3-095e-3313-8374-a6a8c5b74125&quot;,&quot;title&quot;:&quot;Benefits of Collisional Cross Section Assisted Precursor Selection (caps-PASEF) for Cross-linking Mass Spectrometry&quot;,&quot;author&quot;:[{&quot;family&quot;:&quot;Steigenberger&quot;,&quot;given&quot;:&quot;Barbara&quot;,&quot;parse-names&quot;:false,&quot;dropping-particle&quot;:&quot;&quot;,&quot;non-dropping-particle&quot;:&quot;&quot;},{&quot;family&quot;:&quot;Toorn&quot;,&quot;given&quot;:&quot;Henk W.P.&quot;,&quot;parse-names&quot;:false,&quot;dropping-particle&quot;:&quot;&quot;,&quot;non-dropping-particle&quot;:&quot;van den&quot;},{&quot;family&quot;:&quot;Bijl&quot;,&quot;given&quot;:&quot;Emiel&quot;,&quot;parse-names&quot;:false,&quot;dropping-particle&quot;:&quot;&quot;,&quot;non-dropping-particle&quot;:&quot;&quot;},{&quot;family&quot;:&quot;Greisch&quot;,&quot;given&quot;:&quot;Jean-François&quot;,&quot;parse-names&quot;:false,&quot;dropping-particle&quot;:&quot;&quot;,&quot;non-dropping-particle&quot;:&quot;&quot;},{&quot;family&quot;:&quot;Räther&quot;,&quot;given&quot;:&quot;Oliver&quot;,&quot;parse-names&quot;:false,&quot;dropping-particle&quot;:&quot;&quot;,&quot;non-dropping-particle&quot;:&quot;&quot;},{&quot;family&quot;:&quot;Lubeck&quot;,&quot;given&quot;:&quot;Markus&quot;,&quot;parse-names&quot;:false,&quot;dropping-particle&quot;:&quot;&quot;,&quot;non-dropping-particle&quot;:&quot;&quot;},{&quot;family&quot;:&quot;Pieters&quot;,&quot;given&quot;:&quot;Roland J.&quot;,&quot;parse-names&quot;:false,&quot;dropping-particle&quot;:&quot;&quot;,&quot;non-dropping-particle&quot;:&quot;&quot;},{&quot;family&quot;:&quot;Heck&quot;,&quot;given&quot;:&quot;Albert J.R.&quot;,&quot;parse-names&quot;:false,&quot;dropping-particle&quot;:&quot;&quot;,&quot;non-dropping-particle&quot;:&quot;&quot;},{&quot;family&quot;:&quot;Scheltema&quot;,&quot;given&quot;:&quot;Richard A.&quot;,&quot;parse-names&quot;:false,&quot;dropping-particle&quot;:&quot;&quot;,&quot;non-dropping-particle&quot;:&quot;&quot;}],&quot;container-title&quot;:&quot;Molecular &amp; Cellular Proteomics&quot;,&quot;DOI&quot;:&quot;10.1074/mcp.RA120.002094&quot;,&quot;ISSN&quot;:&quot;15359476&quot;,&quot;issued&quot;:{&quot;date-parts&quot;:[[2020,10]]},&quot;page&quot;:&quot;1677-1687&quot;,&quot;issue&quot;:&quot;10&quot;,&quot;volume&quot;:&quot;19&quot;,&quot;container-title-short&quot;:&quot;&quot;},&quot;isTemporary&quot;:false},{&quot;id&quot;:&quot;bd1dab20-6d56-3887-9176-da048fc1eb03&quot;,&quot;itemData&quot;:{&quot;type&quot;:&quot;article-journal&quot;,&quot;id&quot;:&quot;bd1dab20-6d56-3887-9176-da048fc1eb03&quot;,&quot;title&quot;:&quot;Generation of a Collision Cross Section Library for Multi-Dimensional Plant Metabolomics Using UHPLC-Trapped Ion Mobility-MS/MS&quot;,&quot;author&quot;:[{&quot;family&quot;:&quot;Schroeder&quot;,&quot;given&quot;:&quot;Mark&quot;,&quot;parse-names&quot;:false,&quot;dropping-particle&quot;:&quot;&quot;,&quot;non-dropping-particle&quot;:&quot;&quot;},{&quot;family&quot;:&quot;Meyer&quot;,&quot;given&quot;:&quot;Sven W.&quot;,&quot;parse-names&quot;:false,&quot;dropping-particle&quot;:&quot;&quot;,&quot;non-dropping-particle&quot;:&quot;&quot;},{&quot;family&quot;:&quot;Heyman&quot;,&quot;given&quot;:&quot;Heino M.&quot;,&quot;parse-names&quot;:false,&quot;dropping-particle&quot;:&quot;&quot;,&quot;non-dropping-particle&quot;:&quot;&quot;},{&quot;family&quot;:&quot;Barsch&quot;,&quot;given&quot;:&quot;Aiko&quot;,&quot;parse-names&quot;:false,&quot;dropping-particle&quot;:&quot;&quot;,&quot;non-dropping-particle&quot;:&quot;&quot;},{&quot;family&quot;:&quot;Sumner&quot;,&quot;given&quot;:&quot;Lloyd W.&quot;,&quot;parse-names&quot;:false,&quot;dropping-particle&quot;:&quot;&quot;,&quot;non-dropping-particle&quot;:&quot;&quot;}],&quot;container-title&quot;:&quot;Metabolites&quot;,&quot;container-title-short&quot;:&quot;Metabolites&quot;,&quot;DOI&quot;:&quot;10.3390/metabo10010013&quot;,&quot;ISSN&quot;:&quot;2218-1989&quot;,&quot;issued&quot;:{&quot;date-parts&quot;:[[2019,12,24]]},&quot;page&quot;:&quot;13&quot;,&quot;abstract&quot;:&quot;&lt;p&gt;The utility of metabolomics is well documented; however, its full scientific promise has not yet been realized due to multiple technical challenges. These grand challenges include accurate chemical identification of all observable metabolites and the limiting depth-of-coverage of current metabolomics methods. Here, we report a combinatorial solution to aid in both grand challenges using UHPLC-trapped ion mobility spectrometry coupled to tandem mass spectrometry (UHPLC-TIMS-TOF-MS). TIMS offers additional depth-of-coverage through increased peak capacities realized with the multi-dimensional UHPLC-TIMS separations. Metabolite identification confidence is simultaneously enhanced by incorporating orthogonal collision cross section (CCS) data matching. To facilitate metabolite identifications, we created a CCS library of 146 plant natural products. This library was generated using TIMS with N2 drift gas to record the TIMSCCSN2 of plant natural products with a high degree of reproducibility; i.e., average RSD = 0.10%. The robustness of TIMSCCSN2 data matching was tested using authentic standards spiked into complex plant extracts, and the precision of CCS measurements were determined to be independent of matrix affects. The utility of the UHPLC-TIMS-TOF-MS/MS in metabolomics was then demonstrated using extracts from the model legume Medicago truncatula and metabolites were confidently identified based on retention time, accurate mass, molecular formula, and CCS.&lt;/p&gt;&quot;,&quot;issue&quot;:&quot;1&quot;,&quot;volume&quot;:&quot;10&quot;},&quot;isTemporary&quot;:false},{&quot;id&quot;:&quot;f07cbb87-29fc-37a0-8e98-bea4ee237ea5&quot;,&quot;itemData&quot;:{&quot;type&quot;:&quot;article-journal&quot;,&quot;id&quot;:&quot;f07cbb87-29fc-37a0-8e98-bea4ee237ea5&quot;,&quot;title&quot;:&quot;Rapid and site-specific deep phosphoproteome profiling by data-independent acquisition without the need for spectral libraries&quot;,&quot;author&quot;:[{&quot;family&quot;:&quot;Bekker-Jensen&quot;,&quot;given&quot;:&quot;Dorte B.&quot;,&quot;parse-names&quot;:false,&quot;dropping-particle&quot;:&quot;&quot;,&quot;non-dropping-particle&quot;:&quot;&quot;},{&quot;family&quot;:&quot;Bernhardt&quot;,&quot;given&quot;:&quot;Oliver M.&quot;,&quot;parse-names&quot;:false,&quot;dropping-particle&quot;:&quot;&quot;,&quot;non-dropping-particle&quot;:&quot;&quot;},{&quot;family&quot;:&quot;Hogrebe&quot;,&quot;given&quot;:&quot;Alexander&quot;,&quot;parse-names&quot;:false,&quot;dropping-particle&quot;:&quot;&quot;,&quot;non-dropping-particle&quot;:&quot;&quot;},{&quot;family&quot;:&quot;Martinez-Val&quot;,&quot;given&quot;:&quot;Ana&quot;,&quot;parse-names&quot;:false,&quot;dropping-particle&quot;:&quot;&quot;,&quot;non-dropping-particle&quot;:&quot;&quot;},{&quot;family&quot;:&quot;Verbeke&quot;,&quot;given&quot;:&quot;Lynn&quot;,&quot;parse-names&quot;:false,&quot;dropping-particle&quot;:&quot;&quot;,&quot;non-dropping-particle&quot;:&quot;&quot;},{&quot;family&quot;:&quot;Gandhi&quot;,&quot;given&quot;:&quot;Tejas&quot;,&quot;parse-names&quot;:false,&quot;dropping-particle&quot;:&quot;&quot;,&quot;non-dropping-particle&quot;:&quot;&quot;},{&quot;family&quot;:&quot;Kelstrup&quot;,&quot;given&quot;:&quot;Christian D.&quot;,&quot;parse-names&quot;:false,&quot;dropping-particle&quot;:&quot;&quot;,&quot;non-dropping-particle&quot;:&quot;&quot;},{&quot;family&quot;:&quot;Reiter&quot;,&quot;given&quot;:&quot;Lukas&quot;,&quot;parse-names&quot;:false,&quot;dropping-particle&quot;:&quot;&quot;,&quot;non-dropping-particle&quot;:&quot;&quot;},{&quot;family&quot;:&quot;Olsen&quot;,&quot;given&quot;:&quot;Jesper&quot;,&quot;parse-names&quot;:false,&quot;dropping-particle&quot;:&quot;v.&quot;,&quot;non-dropping-particle&quot;:&quot;&quot;}],&quot;container-title&quot;:&quot;Nature Communications&quot;,&quot;DOI&quot;:&quot;10.1038/s41467-020-14609-1&quot;,&quot;ISSN&quot;:&quot;2041-1723&quot;,&quot;issued&quot;:{&quot;date-parts&quot;:[[2020,12,7]]},&quot;page&quot;:&quot;787&quot;,&quot;abstract&quot;:&quot;&lt;p&gt;Quantitative phosphoproteomics has transformed investigations of cell signaling, but it remains challenging to scale the technology for high-throughput analyses. Here we report a rapid and reproducible approach to analyze hundreds of phosphoproteomes using data-independent acquisition (DIA) with an accurate site localization score incorporated into Spectronaut. DIA-based phosphoproteomics achieves an order of magnitude broader dynamic range, higher reproducibility of identification, and improved sensitivity and accuracy of quantification compared to state-of-the-art data-dependent acquisition (DDA)-based phosphoproteomics. Notably, direct DIA without the need of spectral libraries performs close to analyses using project-specific libraries, quantifying &amp;gt; 20,000 phosphopeptides in 15 min single-shot LC-MS analysis per condition. Adaptation of a 3D multiple regression model-based algorithm enables global determination of phosphorylation site stoichiometry in DIA. Scalability of the DIA approach is demonstrated by systematically analyzing the effects of thirty kinase inhibitors in context of epidermal growth factor (EGF) signaling showing that specific protein kinases mediate EGF-dependent phospho-regulation.&lt;/p&gt;&quot;,&quot;issue&quot;:&quot;1&quot;,&quot;volume&quot;:&quot;11&quot;,&quot;container-title-short&quot;:&quot;&quot;},&quot;isTemporary&quot;:false}]},{&quot;citationID&quot;:&quot;MENDELEY_CITATION_53b4fe70-b9f6-4ace-9dba-b7018aced6d6&quot;,&quot;properties&quot;:{&quot;noteIndex&quot;:0},&quot;isEdited&quot;:false,&quot;manualOverride&quot;:{&quot;isManuallyOverridden&quot;:false,&quot;citeprocText&quot;:&quot;(26, 27)&quot;,&quot;manualOverrideText&quot;:&quot;&quot;},&quot;citationTag&quot;:&quot;MENDELEY_CITATION_v3_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Kb3VybmFsIG9mIFByb3Rlb21lIFJlc2VhcmNoIiwiRE9JIjoiMTAuMTAyMS9hY3MuanByb3Rlb21lLjViMDA5MzIiLCJJU1NOIjoiMTUzNS0zODkzIiwiaXNzdWVkIjp7ImRhdGUtcGFydHMiOltbMjAxNSwxMiw0XV19LCJwYWdlIjoiNTM3OC01Mzg3IiwiaXNzdWUiOiIxMiIsInZvbHVtZSI6IjE0IiwiY29udGFpbmVyLXRpdGxlLXNob3J0IjoiIn0sImlzVGVtcG9yYXJ5IjpmYWxzZX1dfQ==&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id&quot;:&quot;3d6a55eb-45dd-338c-b848-458d340e16ee&quot;,&quot;itemData&quot;:{&quot;type&quot;:&quot;article-journal&quot;,&quot;id&quot;:&quot;3d6a55eb-45dd-338c-b848-458d340e16ee&quot;,&quot;title&quot;:&quot;Parallel Accumulation–Serial Fragmentation (PASEF): Multiplying Sequencing Speed and Sensitivity by Synchronized Scans in a Trapped Ion Mobility Device&quot;,&quot;author&quot;:[{&quot;family&quot;:&quot;Meier&quot;,&quot;given&quot;:&quot;Florian&quot;,&quot;parse-names&quot;:false,&quot;dropping-particle&quot;:&quot;&quot;,&quot;non-dropping-particle&quot;:&quot;&quot;},{&quot;family&quot;:&quot;Beck&quot;,&quot;given&quot;:&quot;Scarlet&quot;,&quot;parse-names&quot;:false,&quot;dropping-particle&quot;:&quot;&quot;,&quot;non-dropping-particle&quot;:&quot;&quot;},{&quot;family&quot;:&quot;Grassl&quot;,&quot;given&quot;:&quot;Niklas&quot;,&quot;parse-names&quot;:false,&quot;dropping-particle&quot;:&quot;&quot;,&quot;non-dropping-particle&quot;:&quot;&quot;},{&quot;family&quot;:&quot;Lubeck&quot;,&quot;given&quot;:&quot;Markus&quot;,&quot;parse-names&quot;:false,&quot;dropping-particle&quot;:&quot;&quot;,&quot;non-dropping-particle&quot;:&quot;&quot;},{&quot;family&quot;:&quot;Park&quot;,&quot;given&quot;:&quot;Melvin A.&quot;,&quot;parse-names&quot;:false,&quot;dropping-particle&quot;:&quot;&quot;,&quot;non-dropping-particle&quot;:&quot;&quot;},{&quot;family&quot;:&quot;Rae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Journal of Proteome Research&quot;,&quot;DOI&quot;:&quot;10.1021/acs.jproteome.5b00932&quot;,&quot;ISSN&quot;:&quot;1535-3893&quot;,&quot;issued&quot;:{&quot;date-parts&quot;:[[2015,12,4]]},&quot;page&quot;:&quot;5378-5387&quot;,&quot;issue&quot;:&quot;12&quot;,&quot;volume&quot;:&quot;14&quot;,&quot;container-title-short&quot;:&quot;&quot;},&quot;isTemporary&quot;:false}]},{&quot;citationID&quot;:&quot;MENDELEY_CITATION_07c0b861-69c7-4534-9c4b-1145bd13708c&quot;,&quot;properties&quot;:{&quot;noteIndex&quot;:0},&quot;isEdited&quot;:false,&quot;manualOverride&quot;:{&quot;isManuallyOverridden&quot;:false,&quot;citeprocText&quot;:&quot;(28–31)&quot;,&quot;manualOverrideText&quot;:&quot;&quot;},&quot;citationTag&quot;:&quot;MENDELEY_CITATION_v3_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&quot;,&quot;citationItems&quot;:[{&quot;id&quot;:&quot;c2efbd98-3826-3537-9d44-78f1c1644b06&quot;,&quot;itemData&quot;:{&quot;type&quot;:&quot;article-journal&quot;,&quot;id&quot;:&quot;c2efbd98-3826-3537-9d44-78f1c1644b06&quot;,&quot;title&quot;:&quot;Discrimination of epimeric glycans and glycopeptides using IM-MS and its potential for carbohydrate sequencing&quot;,&quot;author&quot;:[{&quot;family&quot;:&quot;Both&quot;,&quot;given&quot;:&quot;P.&quot;,&quot;parse-names&quot;:false,&quot;dropping-particle&quot;:&quot;&quot;,&quot;non-dropping-particle&quot;:&quot;&quot;},{&quot;family&quot;:&quot;Green&quot;,&quot;given&quot;:&quot;A. P.&quot;,&quot;parse-names&quot;:false,&quot;dropping-particle&quot;:&quot;&quot;,&quot;non-dropping-particle&quot;:&quot;&quot;},{&quot;family&quot;:&quot;Gray&quot;,&quot;given&quot;:&quot;C. J.&quot;,&quot;parse-names&quot;:false,&quot;dropping-particle&quot;:&quot;&quot;,&quot;non-dropping-particle&quot;:&quot;&quot;},{&quot;family&quot;:&quot;Šardzík&quot;,&quot;given&quot;:&quot;R.&quot;,&quot;parse-names&quot;:false,&quot;dropping-particle&quot;:&quot;&quot;,&quot;non-dropping-particle&quot;:&quot;&quot;},{&quot;family&quot;:&quot;Voglmeir&quot;,&quot;given&quot;:&quot;J.&quot;,&quot;parse-names&quot;:false,&quot;dropping-particle&quot;:&quot;&quot;,&quot;non-dropping-particle&quot;:&quot;&quot;},{&quot;family&quot;:&quot;Fontana&quot;,&quot;given&quot;:&quot;C.&quot;,&quot;parse-names&quot;:false,&quot;dropping-particle&quot;:&quot;&quot;,&quot;non-dropping-particle&quot;:&quot;&quot;},{&quot;family&quot;:&quot;Austeri&quot;,&quot;given&quot;:&quot;M.&quot;,&quot;parse-names&quot;:false,&quot;dropping-particle&quot;:&quot;&quot;,&quot;non-dropping-particle&quot;:&quot;&quot;},{&quot;family&quot;:&quot;Rejzek&quot;,&quot;given&quot;:&quot;M.&quot;,&quot;parse-names&quot;:false,&quot;dropping-particle&quot;:&quot;&quot;,&quot;non-dropping-particle&quot;:&quot;&quot;},{&quot;family&quot;:&quot;Richardson&quot;,&quot;given&quot;:&quot;D.&quot;,&quot;parse-names&quot;:false,&quot;dropping-particle&quot;:&quot;&quot;,&quot;non-dropping-particle&quot;:&quot;&quot;},{&quot;family&quot;:&quot;Field&quot;,&quot;given&quot;:&quot;R. A.&quot;,&quot;parse-names&quot;:false,&quot;dropping-particle&quot;:&quot;&quot;,&quot;non-dropping-particle&quot;:&quot;&quot;},{&quot;family&quot;:&quot;Widmalm&quot;,&quot;given&quot;:&quot;G.&quot;,&quot;parse-names&quot;:false,&quot;dropping-particle&quot;:&quot;&quot;,&quot;non-dropping-particle&quot;:&quot;&quot;},{&quot;family&quot;:&quot;Flitsch&quot;,&quot;given&quot;:&quot;S. L.&quot;,&quot;parse-names&quot;:false,&quot;dropping-particle&quot;:&quot;&quot;,&quot;non-dropping-particle&quot;:&quot;&quot;},{&quot;family&quot;:&quot;Eyers&quot;,&quot;given&quot;:&quot;C. E.&quot;,&quot;parse-names&quot;:false,&quot;dropping-particle&quot;:&quot;&quot;,&quot;non-dropping-particle&quot;:&quot;&quot;}],&quot;container-title&quot;:&quot;Nature Chemistry&quot;,&quot;DOI&quot;:&quot;10.1038/nchem.1817&quot;,&quot;ISSN&quot;:&quot;1755-4330&quot;,&quot;issued&quot;:{&quot;date-parts&quot;:[[2014,1,8]]},&quot;page&quot;:&quot;65-74&quot;,&quot;issue&quot;:&quot;1&quot;,&quot;volume&quot;:&quot;6&quot;,&quot;container-title-short&quot;:&quot;&quot;},&quot;isTemporary&quot;:false},{&quot;id&quot;:&quot;14fd3d97-17ca-3023-8fe7-15e2c39014ae&quot;,&quot;itemData&quot;:{&quot;type&quot;:&quot;article-journal&quot;,&quot;id&quot;:&quot;14fd3d97-17ca-3023-8fe7-15e2c39014ae&quot;,&quot;title&quot;:&quot;Separation and Identification of Isomeric Glycopeptides by High Field Asymmetric Waveform Ion Mobility Spectrometry&quot;,&quot;author&quot;:[{&quot;family&quot;:&quot;Creese&quot;,&quot;given&quot;:&quot;Andrew J.&quot;,&quot;parse-names&quot;:false,&quot;dropping-particle&quot;:&quot;&quot;,&quot;non-dropping-particle&quot;:&quot;&quot;},{&quot;family&quot;:&quot;Cooper&quot;,&quot;given&quot;:&quot;Helen J.&quot;,&quot;parse-names&quot;:false,&quot;dropping-particle&quot;:&quot;&quot;,&quot;non-dropping-particle&quot;:&quot;&quot;}],&quot;container-title&quot;:&quot;Analytical Chemistry&quot;,&quot;DOI&quot;:&quot;10.1021/ac203321y&quot;,&quot;ISSN&quot;:&quot;0003-2700&quot;,&quot;issued&quot;:{&quot;date-parts&quot;:[[2012,3,6]]},&quot;page&quot;:&quot;2597-2601&quot;,&quot;issue&quot;:&quot;5&quot;,&quot;volume&quot;:&quot;84&quot;,&quot;container-title-short&quot;:&quot;&quot;},&quot;isTemporary&quot;:false},{&quot;id&quot;:&quot;be04068e-9ad6-33e0-8000-dd421fe16d35&quot;,&quot;itemData&quot;:{&quot;type&quot;:&quot;article-journal&quot;,&quot;id&quot;:&quot;be04068e-9ad6-33e0-8000-dd421fe16d35&quot;,&quot;title&quot;:&quot;Utility of Ion-Mobility Spectrometry for Deducing Branching of Multiply Charged Glycans and Glycopeptides in a High-Throughput Positive ion LC-FLR-IMS-MS Workflow&quot;,&quot;author&quot;:[{&quot;family&quot;:&quot;Pallister&quot;,&quot;given&quot;:&quot;Edward G.&quot;,&quot;parse-names&quot;:false,&quot;dropping-particle&quot;:&quot;&quot;,&quot;non-dropping-particle&quot;:&quot;&quot;},{&quot;family&quot;:&quot;Choo&quot;,&quot;given&quot;:&quot;Matthew S. F.&quot;,&quot;parse-names&quot;:false,&quot;dropping-particle&quot;:&quot;&quot;,&quot;non-dropping-particle&quot;:&quot;&quot;},{&quot;family&quot;:&quot;Walsh&quot;,&quot;given&quot;:&quot;Ian&quot;,&quot;parse-names&quot;:false,&quot;dropping-particle&quot;:&quot;&quot;,&quot;non-dropping-particle&quot;:&quot;&quot;},{&quot;family&quot;:&quot;Tai&quot;,&quot;given&quot;:&quot;Jien Nee&quot;,&quot;parse-names&quot;:false,&quot;dropping-particle&quot;:&quot;&quot;,&quot;non-dropping-particle&quot;:&quot;&quot;},{&quot;family&quot;:&quot;Tay&quot;,&quot;given&quot;:&quot;Shi Jie&quot;,&quot;parse-names&quot;:false,&quot;dropping-particle&quot;:&quot;&quot;,&quot;non-dropping-particle&quot;:&quot;&quot;},{&quot;family&quot;:&quot;Yang&quot;,&quot;given&quot;:&quot;Yuan Sheng&quot;,&quot;parse-names&quot;:false,&quot;dropping-particle&quot;:&quot;&quot;,&quot;non-dropping-particle&quot;:&quot;&quot;},{&quot;family&quot;:&quot;Ng&quot;,&quot;given&quot;:&quot;Say Kong&quot;,&quot;parse-names&quot;:false,&quot;dropping-particle&quot;:&quot;&quot;,&quot;non-dropping-particle&quot;:&quot;&quot;},{&quot;family&quot;:&quot;Rudd&quot;,&quot;given&quot;:&quot;Pauline M.&quot;,&quot;parse-names&quot;:false,&quot;dropping-particle&quot;:&quot;&quot;,&quot;non-dropping-particle&quot;:&quot;&quot;},{&quot;family&quot;:&quot;Flitsch&quot;,&quot;given&quot;:&quot;Sabine L.&quot;,&quot;parse-names&quot;:false,&quot;dropping-particle&quot;:&quot;&quot;,&quot;non-dropping-particle&quot;:&quot;&quot;},{&quot;family&quot;:&quot;Nguyen-Khuong&quot;,&quot;given&quot;:&quot;Terry&quot;,&quot;parse-names&quot;:false,&quot;dropping-particle&quot;:&quot;&quot;,&quot;non-dropping-particle&quot;:&quot;&quot;}],&quot;container-title&quot;:&quot;Analytical Chemistry&quot;,&quot;DOI&quot;:&quot;10.1021/acs.analchem.0c01954&quot;,&quot;ISSN&quot;:&quot;0003-2700&quot;,&quot;issued&quot;:{&quot;date-parts&quot;:[[2020,12,1]]},&quot;page&quot;:&quot;15323-15335&quot;,&quot;issue&quot;:&quot;23&quot;,&quot;volume&quot;:&quot;92&quot;,&quot;container-title-short&quot;:&quot;&quot;},&quot;isTemporary&quot;:false},{&quot;id&quot;:&quot;d24e987e-d0fd-3d18-8b32-9894c486829f&quot;,&quot;itemData&quot;:{&quot;type&quot;:&quot;article-journal&quot;,&quot;id&quot;:&quot;d24e987e-d0fd-3d18-8b32-9894c486829f&quot;,&quot;title&quot;:&quot;Relative Quantification of N-Glycopeptide Sialic Acid Linkage Isomers by Ion Mobility Mass Spectrometry&quot;,&quot;author&quot;:[{&quot;family&quot;:&quot;Feng&quot;,&quot;given&quot;:&quot;Xiaoxiao&quot;,&quot;parse-names&quot;:false,&quot;dropping-particle&quot;:&quot;&quot;,&quot;non-dropping-particle&quot;:&quot;&quot;},{&quot;family&quot;:&quot;Shu&quot;,&quot;given&quot;:&quot;Hong&quot;,&quot;parse-names&quot;:false,&quot;dropping-particle&quot;:&quot;&quot;,&quot;non-dropping-particle&quot;:&quot;&quot;},{&quot;family&quot;:&quot;Zhang&quot;,&quot;given&quot;:&quot;Shu&quot;,&quot;parse-names&quot;:false,&quot;dropping-particle&quot;:&quot;&quot;,&quot;non-dropping-particle&quot;:&quot;&quot;},{&quot;family&quot;:&quot;Peng&quot;,&quot;given&quot;:&quot;Ye&quot;,&quot;parse-names&quot;:false,&quot;dropping-particle&quot;:&quot;&quot;,&quot;non-dropping-particle&quot;:&quot;&quot;},{&quot;family&quot;:&quot;Zhang&quot;,&quot;given&quot;:&quot;Lei&quot;,&quot;parse-names&quot;:false,&quot;dropping-particle&quot;:&quot;&quot;,&quot;non-dropping-particle&quot;:&quot;&quot;},{&quot;family&quot;:&quot;Cao&quot;,&quot;given&quot;:&quot;Xinyi&quot;,&quot;parse-names&quot;:false,&quot;dropping-particle&quot;:&quot;&quot;,&quot;non-dropping-particle&quot;:&quot;&quot;},{&quot;family&quot;:&quot;Wei&quot;,&quot;given&quot;:&quot;Liming&quot;,&quot;parse-names&quot;:false,&quot;dropping-particle&quot;:&quot;&quot;,&quot;non-dropping-particle&quot;:&quot;&quot;},{&quot;family&quot;:&quot;Lu&quot;,&quot;given&quot;:&quot;Haojie&quot;,&quot;parse-names&quot;:false,&quot;dropping-particle&quot;:&quot;&quot;,&quot;non-dropping-particle&quot;:&quot;&quot;}],&quot;container-title&quot;:&quot;Analytical Chemistry&quot;,&quot;DOI&quot;:&quot;10.1021/acs.analchem.1c02803&quot;,&quot;ISSN&quot;:&quot;0003-2700&quot;,&quot;issued&quot;:{&quot;date-parts&quot;:[[2021,11,30]]},&quot;page&quot;:&quot;15617-15625&quot;,&quot;issue&quot;:&quot;47&quot;,&quot;volume&quot;:&quot;93&quot;,&quot;container-title-short&quot;:&quot;&quot;},&quot;isTemporary&quot;:false}]},{&quot;citationID&quot;:&quot;MENDELEY_CITATION_b737310a-faa7-4784-978c-31da7187c908&quot;,&quot;properties&quot;:{&quot;noteIndex&quot;:0},&quot;isEdited&quot;:false,&quot;manualOverride&quot;:{&quot;isManuallyOverridden&quot;:false,&quot;citeprocText&quot;:&quot;(32, 33)&quot;,&quot;manualOverrideText&quot;:&quot;&quot;},&quot;citationTag&quot;:&quot;MENDELEY_CITATION_v3_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&quot;,&quot;citationItems&quot;:[{&quot;id&quot;:&quot;9472c1aa-41d4-3f25-878c-e5bd8ea8cc8e&quot;,&quot;itemData&quot;:{&quot;type&quot;:&quot;article-journal&quot;,&quot;id&quot;:&quot;9472c1aa-41d4-3f25-878c-e5bd8ea8cc8e&quot;,&quot;title&quot;:&quot;Glycopeptide Site Heterogeneity and Structural Diversity Determined by Combined Lectin Affinity Chromatography/IMS/CID/MS Techniques&quot;,&quot;author&quot;:[{&quot;family&quot;:&quot;Zhu&quot;,&quot;given&quot;:&quot;Feifei&quot;,&quot;parse-names&quot;:false,&quot;dropping-particle&quot;:&quot;&quot;,&quot;non-dropping-particle&quot;:&quot;&quot;},{&quot;family&quot;:&quot;Trinidad&quot;,&quot;given&quot;:&quot;Jonathan C.&quot;,&quot;parse-names&quot;:false,&quot;dropping-particle&quot;:&quot;&quot;,&quot;non-dropping-particle&quot;:&quot;&quot;},{&quot;family&quot;:&quot;Clemmer&quot;,&quot;given&quot;:&quot;David E.&quot;,&quot;parse-names&quot;:false,&quot;dropping-particle&quot;:&quot;&quot;,&quot;non-dropping-particle&quot;:&quot;&quot;}],&quot;container-title&quot;:&quot;Journal of the American Society for Mass Spectrometry&quot;,&quot;container-title-short&quot;:&quot;J Am Soc Mass Spectrom&quot;,&quot;DOI&quot;:&quot;10.1007/s13361-015-1110-5&quot;,&quot;ISSN&quot;:&quot;1044-0305&quot;,&quot;issued&quot;:{&quot;date-parts&quot;:[[2015,7,1]]},&quot;page&quot;:&quot;1092-1102&quot;,&quot;issue&quot;:&quot;7&quot;,&quot;volume&quot;:&quot;26&quot;},&quot;isTemporary&quot;:false},{&quot;id&quot;:&quot;7effc6ba-3218-3116-bfb4-5c2306c2bc93&quot;,&quot;itemData&quot;:{&quot;type&quot;:&quot;article-journal&quot;,&quot;id&quot;:&quot;7effc6ba-3218-3116-bfb4-5c2306c2bc93&quot;,&quot;title&quot;:&quot;Ion mobility-mass correlation trend line separation of glycoprotein digests without deglycosylation&quot;,&quot;author&quot;:[{&quot;family&quot;:&quot;Li&quot;,&quot;given&quot;:&quot;Hongli&quot;,&quot;parse-names&quot;:false,&quot;dropping-particle&quot;:&quot;&quot;,&quot;non-dropping-particle&quot;:&quot;&quot;},{&quot;family&quot;:&quot;Bendiak&quot;,&quot;given&quot;:&quot;Brad&quot;,&quot;parse-names&quot;:false,&quot;dropping-particle&quot;:&quot;&quot;,&quot;non-dropping-particle&quot;:&quot;&quot;},{&quot;family&quot;:&quot;Siems&quot;,&quot;given&quot;:&quot;William F.&quot;,&quot;parse-names&quot;:false,&quot;dropping-particle&quot;:&quot;&quot;,&quot;non-dropping-particle&quot;:&quot;&quot;},{&quot;family&quot;:&quot;Gang&quot;,&quot;given&quot;:&quot;David R.&quot;,&quot;parse-names&quot;:false,&quot;dropping-particle&quot;:&quot;&quot;,&quot;non-dropping-particle&quot;:&quot;&quot;},{&quot;family&quot;:&quot;Hill&quot;,&quot;given&quot;:&quot;Herbert H.&quot;,&quot;parse-names&quot;:false,&quot;dropping-particle&quot;:&quot;&quot;,&quot;non-dropping-particle&quot;:&quot;&quot;}],&quot;container-title&quot;:&quot;International Journal for Ion Mobility Spectrometry&quot;,&quot;DOI&quot;:&quot;10.1007/s12127-013-0127-3&quot;,&quot;ISSN&quot;:&quot;1435-6163&quot;,&quot;issued&quot;:{&quot;date-parts&quot;:[[2013,6,12]]},&quot;page&quot;:&quot;105-115&quot;,&quot;issue&quot;:&quot;2&quot;,&quot;volume&quot;:&quot;16&quot;,&quot;container-title-short&quot;:&quot;&quot;},&quot;isTemporary&quot;:false}]},{&quot;citationID&quot;:&quot;MENDELEY_CITATION_56a7d9c4-055d-4273-bee1-e48aa05e0a39&quot;,&quot;properties&quot;:{&quot;noteIndex&quot;:0},&quot;isEdited&quot;:false,&quot;manualOverride&quot;:{&quot;isManuallyOverridden&quot;:false,&quot;citeprocText&quot;:&quot;(34)&quot;,&quot;manualOverrideText&quot;:&quot;&quot;},&quot;citationTag&quot;:&quot;MENDELEY_CITATION_v3_eyJjaXRhdGlvbklEIjoiTUVOREVMRVlfQ0lUQVRJT05fNTZhN2Q5YzQtMDU1ZC00MjczLWJlZTEtZTQ4YWEwNWUwYTM5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6671abe5-a094-4a94-a962-c1f1171a548e&quot;,&quot;properties&quot;:{&quot;noteIndex&quot;:0},&quot;isEdited&quot;:false,&quot;manualOverride&quot;:{&quot;isManuallyOverridden&quot;:false,&quot;citeprocText&quot;:&quot;(34)&quot;,&quot;manualOverrideText&quot;:&quot;&quot;},&quot;citationTag&quot;:&quot;MENDELEY_CITATION_v3_eyJjaXRhdGlvbklEIjoiTUVOREVMRVlfQ0lUQVRJT05fNjY3MWFiZTUtYTA5NC00YTk0LWE5NjItYzFmMTE3MWE1NDhl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fa765266-15fc-456d-bba0-bc19819cacda&quot;,&quot;properties&quot;:{&quot;noteIndex&quot;:0},&quot;isEdited&quot;:false,&quot;manualOverride&quot;:{&quot;isManuallyOverridden&quot;:false,&quot;citeprocText&quot;:&quot;(26)&quot;,&quot;manualOverrideText&quot;:&quot;&quot;},&quot;citationTag&quot;:&quot;MENDELEY_CITATION_v3_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&quot;,&quot;citationItems&quot;:[{&quot;id&quot;:&quot;b9df0a90-b24b-3ba2-bb3e-ec2f478fa84f&quot;,&quot;itemData&quot;:{&quot;type&quot;:&quot;article-journal&quot;,&quot;id&quot;:&quot;b9df0a90-b24b-3ba2-bb3e-ec2f478fa84f&quot;,&quot;title&quot;:&quot;Online Parallel Accumulation–Serial Fragmentation (PASEF) with a Novel Trapped Ion Mobility Mass Spectrometer&quot;,&quot;author&quot;:[{&quot;family&quot;:&quot;Meier&quot;,&quot;given&quot;:&quot;Florian&quot;,&quot;parse-names&quot;:false,&quot;dropping-particle&quot;:&quot;&quot;,&quot;non-dropping-particle&quot;:&quot;&quot;},{&quot;family&quot;:&quot;Brunner&quot;,&quot;given&quot;:&quot;Andreas-David&quot;,&quot;parse-names&quot;:false,&quot;dropping-particle&quot;:&quot;&quot;,&quot;non-dropping-particle&quot;:&quot;&quot;},{&quot;family&quot;:&quot;Koch&quot;,&quot;given&quot;:&quot;Scarlet&quot;,&quot;parse-names&quot;:false,&quot;dropping-particle&quot;:&quot;&quot;,&quot;non-dropping-particle&quot;:&quot;&quot;},{&quot;family&quot;:&quot;Koch&quot;,&quot;given&quot;:&quot;Heiner&quot;,&quot;parse-names&quot;:false,&quot;dropping-particle&quot;:&quot;&quot;,&quot;non-dropping-particle&quot;:&quot;&quot;},{&quot;family&quot;:&quot;Lubeck&quot;,&quot;given&quot;:&quot;Markus&quot;,&quot;parse-names&quot;:false,&quot;dropping-particle&quot;:&quot;&quot;,&quot;non-dropping-particle&quot;:&quot;&quot;},{&quot;family&quot;:&quot;Krause&quot;,&quot;given&quot;:&quot;Michael&quot;,&quot;parse-names&quot;:false,&quot;dropping-particle&quot;:&quot;&quot;,&quot;non-dropping-particle&quot;:&quot;&quot;},{&quot;family&quot;:&quot;Goedecke&quot;,&quot;given&quot;:&quot;Niels&quot;,&quot;parse-names&quot;:false,&quot;dropping-particle&quot;:&quot;&quot;,&quot;non-dropping-particle&quot;:&quot;&quot;},{&quot;family&quot;:&quot;Decker&quot;,&quot;given&quot;:&quot;Jens&quot;,&quot;parse-names&quot;:false,&quot;dropping-particle&quot;:&quot;&quot;,&quot;non-dropping-particle&quot;:&quot;&quot;},{&quot;family&quot;:&quot;Kosinski&quot;,&quot;given&quot;:&quot;Thomas&quot;,&quot;parse-names&quot;:false,&quot;dropping-particle&quot;:&quot;&quot;,&quot;non-dropping-particle&quot;:&quot;&quot;},{&quot;family&quot;:&quot;Park&quot;,&quot;given&quot;:&quot;Melvin A.&quot;,&quot;parse-names&quot;:false,&quot;dropping-particle&quot;:&quot;&quot;,&quot;non-dropping-particle&quot;:&quot;&quot;},{&quot;family&quot;:&quot;Bache&quot;,&quot;given&quot;:&quot;Nicolai&quot;,&quot;parse-names&quot;:false,&quot;dropping-particle&quot;:&quot;&quot;,&quot;non-dropping-particle&quot;:&quot;&quot;},{&quot;family&quot;:&quot;Hoerning&quot;,&quot;given&quot;:&quot;Ole&quot;,&quot;parse-names&quot;:false,&quot;dropping-particle&quot;:&quot;&quot;,&quot;non-dropping-particle&quot;:&quot;&quot;},{&quot;family&quot;:&quot;Cox&quot;,&quot;given&quot;:&quot;Jürgen&quot;,&quot;parse-names&quot;:false,&quot;dropping-particle&quot;:&quot;&quot;,&quot;non-dropping-particle&quot;:&quot;&quot;},{&quot;family&quot;:&quot;Räther&quot;,&quot;given&quot;:&quot;Oliver&quot;,&quot;parse-names&quot;:false,&quot;dropping-particle&quot;:&quot;&quot;,&quot;non-dropping-particle&quot;:&quot;&quot;},{&quot;family&quot;:&quot;Mann&quot;,&quot;given&quot;:&quot;Matthias&quot;,&quot;parse-names&quot;:false,&quot;dropping-particle&quot;:&quot;&quot;,&quot;non-dropping-particle&quot;:&quot;&quot;}],&quot;container-title&quot;:&quot;Molecular &amp; Cellular Proteomics&quot;,&quot;DOI&quot;:&quot;10.1074/mcp.TIR118.000900&quot;,&quot;ISSN&quot;:&quot;15359476&quot;,&quot;issued&quot;:{&quot;date-parts&quot;:[[2018,12]]},&quot;page&quot;:&quot;2534-2545&quot;,&quot;issue&quot;:&quot;12&quot;,&quot;volume&quot;:&quot;17&quot;,&quot;container-title-short&quot;:&quot;&quot;},&quot;isTemporary&quot;:false}]},{&quot;citationID&quot;:&quot;MENDELEY_CITATION_2b4c08ac-b436-4a87-b37a-d320b1b13ff5&quot;,&quot;properties&quot;:{&quot;noteIndex&quot;:0},&quot;isEdited&quot;:false,&quot;manualOverride&quot;:{&quot;isManuallyOverridden&quot;:false,&quot;citeprocText&quot;:&quot;(35, 36)&quot;,&quot;manualOverrideText&quot;:&quot;&quot;},&quot;citationTag&quot;:&quot;MENDELEY_CITATION_v3_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&quot;,&quot;citationItems&quot;:[{&quot;id&quot;:&quot;4a3f9791-5c49-32db-896a-fb4109bbff03&quot;,&quot;itemData&quot;:{&quot;type&quot;:&quot;book&quot;,&quot;id&quot;:&quot;4a3f9791-5c49-32db-896a-fb4109bbff03&quot;,&quot;title&quot;:&quot;Transport Properties of Ions in Gases&quot;,&quot;author&quot;:[{&quot;family&quot;:&quot;Mason&quot;,&quot;given&quot;:&quot;Edward A.&quot;,&quot;parse-names&quot;:false,&quot;dropping-particle&quot;:&quot;&quot;,&quot;non-dropping-particle&quot;:&quot;&quot;},{&quot;family&quot;:&quot;McDaniel&quot;,&quot;given&quot;:&quot;Earl W.&quot;,&quot;parse-names&quot;:false,&quot;dropping-particle&quot;:&quot;&quot;,&quot;non-dropping-particle&quot;:&quot;&quot;}],&quot;DOI&quot;:&quot;10.1002/3527602852&quot;,&quot;ISBN&quot;:&quot;9780471883852&quot;,&quot;issued&quot;:{&quot;date-parts&quot;:[[1988,10,5]]},&quot;publisher&quot;:&quot;Wiley&quot;,&quot;container-title-short&quot;:&quot;&quot;},&quot;isTemporary&quot;:false},{&quot;id&quot;:&quot;9edf7f04-2b76-3526-a722-a3b87c4bd866&quot;,&quot;itemData&quot;:{&quot;type&quot;:&quot;article-journal&quot;,&quot;id&quot;:&quot;9edf7f04-2b76-3526-a722-a3b87c4bd866&quot;,&quot;title&quot;:&quot;Improved Momentum-Transfer Theory for Ion Mobility. 1. Derivation of the Fundamental Equation&quot;,&quot;author&quot;:[{&quot;family&quot;:&quot;Siems&quot;,&quot;given&quot;:&quot;William F.&quot;,&quot;parse-names&quot;:false,&quot;dropping-particle&quot;:&quot;&quot;,&quot;non-dropping-particle&quot;:&quot;&quot;},{&quot;family&quot;:&quot;Viehland&quot;,&quot;given&quot;:&quot;Larry A.&quot;,&quot;parse-names&quot;:false,&quot;dropping-particle&quot;:&quot;&quot;,&quot;non-dropping-particle&quot;:&quot;&quot;},{&quot;family&quot;:&quot;Hill&quot;,&quot;given&quot;:&quot;Herbert H.&quot;,&quot;parse-names&quot;:false,&quot;dropping-particle&quot;:&quot;&quot;,&quot;non-dropping-particle&quot;:&quot;&quot;}],&quot;container-title&quot;:&quot;Analytical Chemistry&quot;,&quot;DOI&quot;:&quot;10.1021/ac301779s&quot;,&quot;ISSN&quot;:&quot;0003-2700&quot;,&quot;issued&quot;:{&quot;date-parts&quot;:[[2012,11,20]]},&quot;page&quot;:&quot;9782-9791&quot;,&quot;issue&quot;:&quot;22&quot;,&quot;volume&quot;:&quot;84&quot;,&quot;container-title-short&quot;:&quot;&quot;},&quot;isTemporary&quot;:false}]},{&quot;citationID&quot;:&quot;MENDELEY_CITATION_be129a64-ea94-48af-946a-52d864ee27c3&quot;,&quot;properties&quot;:{&quot;noteIndex&quot;:0},&quot;isEdited&quot;:false,&quot;manualOverride&quot;:{&quot;isManuallyOverridden&quot;:false,&quot;citeprocText&quot;:&quot;(37)&quot;,&quot;manualOverrideText&quot;:&quot;&quot;},&quot;citationTag&quot;:&quot;MENDELEY_CITATION_v3_eyJjaXRhdGlvbklEIjoiTUVOREVMRVlfQ0lUQVRJT05fYmUxMjlhNjQtZWE5NC00OGFmLTk0NmEtNTJkODY0ZWUyN2Mz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4c3e0498-ebfa-49fc-b47e-61c055b62bfa&quot;,&quot;properties&quot;:{&quot;noteIndex&quot;:0},&quot;isEdited&quot;:false,&quot;manualOverride&quot;:{&quot;isManuallyOverridden&quot;:false,&quot;citeprocText&quot;:&quot;(38)&quot;,&quot;manualOverrideText&quot;:&quot;&quot;},&quot;citationTag&quot;:&quot;MENDELEY_CITATION_v3_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&quot;,&quot;citationItems&quot;:[{&quot;id&quot;:&quot;e09ceb2f-f7ad-3b8e-baa8-c6dc713747b6&quot;,&quot;itemData&quot;:{&quot;type&quot;:&quot;article-journal&quot;,&quot;id&quot;:&quot;e09ceb2f-f7ad-3b8e-baa8-c6dc713747b6&quot;,&quot;title&quot;:&quot;Fast and comprehensive N- and O-glycoproteomics analysis with MSFragger-Glyco&quot;,&quot;author&quot;:[{&quot;family&quot;:&quot;Polasky&quot;,&quot;given&quot;:&quot;Daniel A.&quot;,&quot;parse-names&quot;:false,&quot;dropping-particle&quot;:&quot;&quot;,&quot;non-dropping-particle&quot;:&quot;&quot;},{&quot;family&quot;:&quot;Yu&quot;,&quot;given&quot;:&quot;Fengchao&quot;,&quot;parse-names&quot;:false,&quot;dropping-particle&quot;:&quot;&quot;,&quot;non-dropping-particle&quot;:&quot;&quot;},{&quot;family&quot;:&quot;Teo&quot;,&quot;given&quot;:&quot;Guo Ci&quot;,&quot;parse-names&quot;:false,&quot;dropping-particle&quot;:&quot;&quot;,&quot;non-dropping-particle&quot;:&quot;&quot;},{&quot;family&quot;:&quot;Nesvizhskii&quot;,&quot;given&quot;:&quot;Alexey I.&quot;,&quot;parse-names&quot;:false,&quot;dropping-particle&quot;:&quot;&quot;,&quot;non-dropping-particle&quot;:&quot;&quot;}],&quot;container-title&quot;:&quot;Nature Methods&quot;,&quot;DOI&quot;:&quot;10.1038/s41592-020-0967-9&quot;,&quot;ISSN&quot;:&quot;1548-7091&quot;,&quot;issued&quot;:{&quot;date-parts&quot;:[[2020,11,5]]},&quot;page&quot;:&quot;1125-1132&quot;,&quot;issue&quot;:&quot;11&quot;,&quot;volume&quot;:&quot;17&quot;,&quot;container-title-short&quot;:&quot;&quot;},&quot;isTemporary&quot;:false}]},{&quot;citationID&quot;:&quot;MENDELEY_CITATION_3cb22265-9aff-4614-bf2e-89abbb98a2e1&quot;,&quot;properties&quot;:{&quot;noteIndex&quot;:0},&quot;isEdited&quot;:false,&quot;manualOverride&quot;:{&quot;isManuallyOverridden&quot;:false,&quot;citeprocText&quot;:&quot;(39)&quot;,&quot;manualOverrideText&quot;:&quot;&quot;},&quot;citationTag&quot;:&quot;MENDELEY_CITATION_v3_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&quot;,&quot;citationItems&quot;:[{&quot;id&quot;:&quot;2965bae7-bd55-3bad-beef-fa63c26c8df9&quot;,&quot;itemData&quot;:{&quot;type&quot;:&quot;article-journal&quot;,&quot;id&quot;:&quot;2965bae7-bd55-3bad-beef-fa63c26c8df9&quot;,&quot;title&quot;:&quot;Probability-based protein identification by searching sequence databases using mass spectrometry data&quot;,&quot;author&quot;:[{&quot;family&quot;:&quot;Perkins&quot;,&quot;given&quot;:&quot;David N.&quot;,&quot;parse-names&quot;:false,&quot;dropping-particle&quot;:&quot;&quot;,&quot;non-dropping-particle&quot;:&quot;&quot;},{&quot;family&quot;:&quot;Pappin&quot;,&quot;given&quot;:&quot;Darryl J. C.&quot;,&quot;parse-names&quot;:false,&quot;dropping-particle&quot;:&quot;&quot;,&quot;non-dropping-particle&quot;:&quot;&quot;},{&quot;family&quot;:&quot;Creasy&quot;,&quot;given&quot;:&quot;David M.&quot;,&quot;parse-names&quot;:false,&quot;dropping-particle&quot;:&quot;&quot;,&quot;non-dropping-particle&quot;:&quot;&quot;},{&quot;family&quot;:&quot;Cottrell&quot;,&quot;given&quot;:&quot;John S.&quot;,&quot;parse-names&quot;:false,&quot;dropping-particle&quot;:&quot;&quot;,&quot;non-dropping-particle&quot;:&quot;&quot;}],&quot;container-title&quot;:&quot;Electrophoresis&quot;,&quot;container-title-short&quot;:&quot;Electrophoresis&quot;,&quot;DOI&quot;:&quot;10.1002/(SICI)1522-2683(19991201)20:18&lt;3551::AID-ELPS3551&gt;3.0.CO;2-2&quot;,&quot;ISSN&quot;:&quot;0173-0835&quot;,&quot;issued&quot;:{&quot;date-parts&quot;:[[1999,12,1]]},&quot;page&quot;:&quot;3551-3567&quot;,&quot;issue&quot;:&quot;18&quot;,&quot;volume&quot;:&quot;20&quot;},&quot;isTemporary&quot;:false}]},{&quot;citationID&quot;:&quot;MENDELEY_CITATION_fcc72dd1-4dc9-4f5e-8d8d-d2ea806182cc&quot;,&quot;properties&quot;:{&quot;noteIndex&quot;:0},&quot;isEdited&quot;:false,&quot;manualOverride&quot;:{&quot;isManuallyOverridden&quot;:false,&quot;citeprocText&quot;:&quot;(34, 40)&quot;,&quot;manualOverrideText&quot;:&quot;&quot;},&quot;citationTag&quot;:&quot;MENDELEY_CITATION_v3_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2f0f656f-f30b-49a4-a92c-87575a97ac61&quot;,&quot;properties&quot;:{&quot;noteIndex&quot;:0},&quot;isEdited&quot;:false,&quot;manualOverride&quot;:{&quot;isManuallyOverridden&quot;:false,&quot;citeprocText&quot;:&quot;(34)&quot;,&quot;manualOverrideText&quot;:&quot;&quot;},&quot;citationTag&quot;:&quot;MENDELEY_CITATION_v3_eyJjaXRhdGlvbklEIjoiTUVOREVMRVlfQ0lUQVRJT05fMmYwZjY1NmYtZjMwYi00OWE0LWE5MmMtODc1NzVhOTdhYzYx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a5edcba0-8053-426b-98d6-eff13b30252d&quot;,&quot;properties&quot;:{&quot;noteIndex&quot;:0},&quot;isEdited&quot;:false,&quot;manualOverride&quot;:{&quot;isManuallyOverridden&quot;:false,&quot;citeprocText&quot;:&quot;(41)&quot;,&quot;manualOverrideText&quot;:&quot;&quot;},&quot;citationTag&quot;:&quot;MENDELEY_CITATION_v3_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&quot;,&quot;citationItems&quot;:[{&quot;id&quot;:&quot;3b0013b6-aef1-3e08-a657-08f894e677cb&quot;,&quot;itemData&quot;:{&quot;type&quot;:&quot;article-journal&quot;,&quot;id&quot;:&quot;3b0013b6-aef1-3e08-a657-08f894e677cb&quot;,&quot;title&quot;:&quot;Symbol Nomenclature for Graphical Representations of Glycans&quot;,&quot;author&quot;:[{&quot;family&quot;:&quot;Varki&quot;,&quot;given&quot;:&quot;Ajit&quot;,&quot;parse-names&quot;:false,&quot;dropping-particle&quot;:&quot;&quot;,&quot;non-dropping-particle&quot;:&quot;&quot;},{&quot;family&quot;:&quot;Cummings&quot;,&quot;given&quot;:&quot;Richard D&quot;,&quot;parse-names&quot;:false,&quot;dropping-particle&quot;:&quot;&quot;,&quot;non-dropping-particle&quot;:&quot;&quot;},{&quot;family&quot;:&quot;Aebi&quot;,&quot;given&quot;:&quot;Markus&quot;,&quot;parse-names&quot;:false,&quot;dropping-particle&quot;:&quot;&quot;,&quot;non-dropping-particle&quot;:&quot;&quot;},{&quot;family&quot;:&quot;Packer&quot;,&quot;given&quot;:&quot;Nicole H&quot;,&quot;parse-names&quot;:false,&quot;dropping-particle&quot;:&quot;&quot;,&quot;non-dropping-particle&quot;:&quot;&quot;},{&quot;family&quot;:&quot;Seeberger&quot;,&quot;given&quot;:&quot;Peter H&quot;,&quot;parse-names&quot;:false,&quot;dropping-particle&quot;:&quot;&quot;,&quot;non-dropping-particle&quot;:&quot;&quot;},{&quot;family&quot;:&quot;Esko&quot;,&quot;given&quot;:&quot;Jeffrey D&quot;,&quot;parse-names&quot;:false,&quot;dropping-particle&quot;:&quot;&quot;,&quot;non-dropping-particle&quot;:&quot;&quot;},{&quot;family&quot;:&quot;Stanley&quot;,&quot;given&quot;:&quot;Pamela&quot;,&quot;parse-names&quot;:false,&quot;dropping-particle&quot;:&quot;&quot;,&quot;non-dropping-particle&quot;:&quot;&quot;},{&quot;family&quot;:&quot;Hart&quot;,&quot;given&quot;:&quot;Gerald&quot;,&quot;parse-names&quot;:false,&quot;dropping-particle&quot;:&quot;&quot;,&quot;non-dropping-particle&quot;:&quot;&quot;},{&quot;family&quot;:&quot;Darvill&quot;,&quot;given&quot;:&quot;Alan&quot;,&quot;parse-names&quot;:false,&quot;dropping-particle&quot;:&quot;&quot;,&quot;non-dropping-particle&quot;:&quot;&quot;},{&quot;family&quot;:&quot;Kinoshita&quot;,&quot;given&quot;:&quot;Taroh&quot;,&quot;parse-names&quot;:false,&quot;dropping-particle&quot;:&quot;&quot;,&quot;non-dropping-particle&quot;:&quot;&quot;},{&quot;family&quot;:&quot;Prestegard&quot;,&quot;given&quot;:&quot;James J&quot;,&quot;parse-names&quot;:false,&quot;dropping-particle&quot;:&quot;&quot;,&quot;non-dropping-particle&quot;:&quot;&quot;},{&quot;family&quot;:&quot;Schnaar&quot;,&quot;given&quot;:&quot;Ronald L&quot;,&quot;parse-names&quot;:false,&quot;dropping-particle&quot;:&quot;&quot;,&quot;non-dropping-particle&quot;:&quot;&quot;},{&quot;family&quot;:&quot;Freeze&quot;,&quot;given&quot;:&quot;Hudson H&quot;,&quot;parse-names&quot;:false,&quot;dropping-particle&quot;:&quot;&quot;,&quot;non-dropping-particle&quot;:&quot;&quot;},{&quot;family&quot;:&quot;Marth&quot;,&quot;given&quot;:&quot;Jamey D&quot;,&quot;parse-names&quot;:false,&quot;dropping-particle&quot;:&quot;&quot;,&quot;non-dropping-particle&quot;:&quot;&quot;},{&quot;family&quot;:&quot;Bertozzi&quot;,&quot;given&quot;:&quot;Carolyn R&quot;,&quot;parse-names&quot;:false,&quot;dropping-particle&quot;:&quot;&quot;,&quot;non-dropping-particle&quot;:&quot;&quot;},{&quot;family&quot;:&quot;Etzler&quot;,&quot;given&quot;:&quot;Marilynn E&quot;,&quot;parse-names&quot;:false,&quot;dropping-particle&quot;:&quot;&quot;,&quot;non-dropping-particle&quot;:&quot;&quot;},{&quot;family&quot;:&quot;Frank&quot;,&quot;given&quot;:&quot;Martin&quot;,&quot;parse-names&quot;:false,&quot;dropping-particle&quot;:&quot;&quot;,&quot;non-dropping-particle&quot;:&quot;&quot;},{&quot;family&quot;:&quot;Vliegenthart&quot;,&quot;given&quot;:&quot;Johannes FG&quot;,&quot;parse-names&quot;:false,&quot;dropping-particle&quot;:&quot;&quot;,&quot;non-dropping-particle&quot;:&quot;&quot;},{&quot;family&quot;:&quot;Lütteke&quot;,&quot;given&quot;:&quot;Thomas&quot;,&quot;parse-names&quot;:false,&quot;dropping-particle&quot;:&quot;&quot;,&quot;non-dropping-particle&quot;:&quot;&quot;},{&quot;family&quot;:&quot;Perez&quot;,&quot;given&quot;:&quot;Serge&quot;,&quot;parse-names&quot;:false,&quot;dropping-particle&quot;:&quot;&quot;,&quot;non-dropping-particle&quot;:&quot;&quot;},{&quot;family&quot;:&quot;Bolton&quot;,&quot;given&quot;:&quot;Evan&quot;,&quot;parse-names&quot;:false,&quot;dropping-particle&quot;:&quot;&quot;,&quot;non-dropping-particle&quot;:&quot;&quot;},{&quot;family&quot;:&quot;Rudd&quot;,&quot;given&quot;:&quot;Pauline&quot;,&quot;parse-names&quot;:false,&quot;dropping-particle&quot;:&quot;&quot;,&quot;non-dropping-particle&quot;:&quot;&quot;},{&quot;family&quot;:&quot;Paulson&quot;,&quot;given&quot;:&quot;James&quot;,&quot;parse-names&quot;:false,&quot;dropping-particle&quot;:&quot;&quot;,&quot;non-dropping-particle&quot;:&quot;&quot;},{&quot;family&quot;:&quot;Kanehisa&quot;,&quot;given&quot;:&quot;Minoru&quot;,&quot;parse-names&quot;:false,&quot;dropping-particle&quot;:&quot;&quot;,&quot;non-dropping-particle&quot;:&quot;&quot;},{&quot;family&quot;:&quot;Toukach&quot;,&quot;given&quot;:&quot;Philip&quot;,&quot;parse-names&quot;:false,&quot;dropping-particle&quot;:&quot;&quot;,&quot;non-dropping-particle&quot;:&quot;&quot;},{&quot;family&quot;:&quot;Aoki-Kinoshita&quot;,&quot;given&quot;:&quot;Kiyoko F&quot;,&quot;parse-names&quot;:false,&quot;dropping-particle&quot;:&quot;&quot;,&quot;non-dropping-particle&quot;:&quot;&quot;},{&quot;family&quot;:&quot;Dell&quot;,&quot;given&quot;:&quot;Anne&quot;,&quot;parse-names&quot;:false,&quot;dropping-particle&quot;:&quot;&quot;,&quot;non-dropping-particle&quot;:&quot;&quot;},{&quot;family&quot;:&quot;Narimatsu&quot;,&quot;given&quot;:&quot;Hisashi&quot;,&quot;parse-names&quot;:false,&quot;dropping-particle&quot;:&quot;&quot;,&quot;non-dropping-particle&quot;:&quot;&quot;},{&quot;family&quot;:&quot;York&quot;,&quot;given&quot;:&quot;William&quot;,&quot;parse-names&quot;:false,&quot;dropping-particle&quot;:&quot;&quot;,&quot;non-dropping-particle&quot;:&quot;&quot;},{&quot;family&quot;:&quot;Taniguchi&quot;,&quot;given&quot;:&quot;Naoyuki&quot;,&quot;parse-names&quot;:false,&quot;dropping-particle&quot;:&quot;&quot;,&quot;non-dropping-particle&quot;:&quot;&quot;},{&quot;family&quot;:&quot;Kornfeld&quot;,&quot;given&quot;:&quot;Stuart&quot;,&quot;parse-names&quot;:false,&quot;dropping-particle&quot;:&quot;&quot;,&quot;non-dropping-particle&quot;:&quot;&quot;}],&quot;container-title&quot;:&quot;Glycobiology&quot;,&quot;container-title-short&quot;:&quot;Glycobiology&quot;,&quot;DOI&quot;:&quot;10.1093/glycob/cwv091&quot;,&quot;ISSN&quot;:&quot;0959-6658&quot;,&quot;issued&quot;:{&quot;date-parts&quot;:[[2015,12,5]]},&quot;page&quot;:&quot;1323-1324&quot;,&quot;issue&quot;:&quot;12&quot;,&quot;volume&quot;:&quot;25&quot;},&quot;isTemporary&quot;:false}]},{&quot;citationID&quot;:&quot;MENDELEY_CITATION_daad4a88-2cdd-4305-98ba-32215e9809ca&quot;,&quot;properties&quot;:{&quot;noteIndex&quot;:0},&quot;isEdited&quot;:false,&quot;manualOverride&quot;:{&quot;isManuallyOverridden&quot;:false,&quot;citeprocText&quot;:&quot;(42)&quot;,&quot;manualOverrideText&quot;:&quot;&quot;},&quot;citationTag&quot;:&quot;MENDELEY_CITATION_v3_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&quot;,&quot;citationItems&quot;:[{&quot;id&quot;:&quot;83ff45ad-1a04-3cac-b0f2-98a468be730b&quot;,&quot;itemData&quot;:{&quot;type&quot;:&quot;article-journal&quot;,&quot;id&quot;:&quot;83ff45ad-1a04-3cac-b0f2-98a468be730b&quot;,&quot;title&quot;:&quot;GlycoWorkbench: A Tool for the Computer-Assisted Annotation of Mass Spectra of Glycans&quot;,&quot;author&quot;:[{&quot;family&quot;:&quot;Ceroni&quot;,&quot;given&quot;:&quot;Alessio&quot;,&quot;parse-names&quot;:false,&quot;dropping-particle&quot;:&quot;&quot;,&quot;non-dropping-particle&quot;:&quot;&quot;},{&quot;family&quot;:&quot;Maass&quot;,&quot;given&quot;:&quot;Kai&quot;,&quot;parse-names&quot;:false,&quot;dropping-particle&quot;:&quot;&quot;,&quot;non-dropping-particle&quot;:&quot;&quot;},{&quot;family&quot;:&quot;Geyer&quot;,&quot;given&quot;:&quot;Hildegard&quot;,&quot;parse-names&quot;:false,&quot;dropping-particle&quot;:&quot;&quot;,&quot;non-dropping-particle&quot;:&quot;&quot;},{&quot;family&quot;:&quot;Geyer&quot;,&quot;given&quot;:&quot;Rudolf&quot;,&quot;parse-names&quot;:false,&quot;dropping-particle&quot;:&quot;&quot;,&quot;non-dropping-particle&quot;:&quot;&quot;},{&quot;family&quot;:&quot;Dell&quot;,&quot;given&quot;:&quot;Anne&quot;,&quot;parse-names&quot;:false,&quot;dropping-particle&quot;:&quot;&quot;,&quot;non-dropping-particle&quot;:&quot;&quot;},{&quot;family&quot;:&quot;Haslam&quot;,&quot;given&quot;:&quot;Stuart M.&quot;,&quot;parse-names&quot;:false,&quot;dropping-particle&quot;:&quot;&quot;,&quot;non-dropping-particle&quot;:&quot;&quot;}],&quot;container-title&quot;:&quot;Journal of Proteome Research&quot;,&quot;DOI&quot;:&quot;10.1021/pr7008252&quot;,&quot;ISSN&quot;:&quot;1535-3893&quot;,&quot;issued&quot;:{&quot;date-parts&quot;:[[2008,4,1]]},&quot;page&quot;:&quot;1650-1659&quot;,&quot;issue&quot;:&quot;4&quot;,&quot;volume&quot;:&quot;7&quot;,&quot;container-title-short&quot;:&quot;&quot;},&quot;isTemporary&quot;:false}]},{&quot;citationID&quot;:&quot;MENDELEY_CITATION_a0a1f4fa-ea8b-4098-afe7-676b32100938&quot;,&quot;properties&quot;:{&quot;noteIndex&quot;:0},&quot;isEdited&quot;:false,&quot;manualOverride&quot;:{&quot;isManuallyOverridden&quot;:false,&quot;citeprocText&quot;:&quot;(37)&quot;,&quot;manualOverrideText&quot;:&quot;&quot;},&quot;citationTag&quot;:&quot;MENDELEY_CITATION_v3_eyJjaXRhdGlvbklEIjoiTUVOREVMRVlfQ0lUQVRJT05fYTBhMWY0ZmEtZWE4Yi00MDk4LWFmZTctNjc2YjMyMTAwOTM4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1026c2ac-ca07-440a-8db5-9f71bccb4a34&quot;,&quot;properties&quot;:{&quot;noteIndex&quot;:0},&quot;isEdited&quot;:false,&quot;manualOverride&quot;:{&quot;isManuallyOverridden&quot;:false,&quot;citeprocText&quot;:&quot;(37)&quot;,&quot;manualOverrideText&quot;:&quot;&quot;},&quot;citationTag&quot;:&quot;MENDELEY_CITATION_v3_eyJjaXRhdGlvbklEIjoiTUVOREVMRVlfQ0lUQVRJT05fMTAyNmMyYWMtY2EwNy00NDBhLThkYjUtOWY3MWJjY2I0YTM0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6e570879-7942-4d4d-836d-1c460db4be16&quot;,&quot;properties&quot;:{&quot;noteIndex&quot;:0},&quot;isEdited&quot;:false,&quot;manualOverride&quot;:{&quot;isManuallyOverridden&quot;:false,&quot;citeprocText&quot;:&quot;(43, 44)&quot;,&quot;manualOverrideText&quot;:&quot;&quot;},&quot;citationTag&quot;:&quot;MENDELEY_CITATION_v3_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&quot;,&quot;citationItems&quot;:[{&quot;id&quot;:&quot;6bbc6a1a-54c5-33db-a3c5-97b870abc266&quot;,&quot;itemData&quot;:{&quot;type&quot;:&quot;article-journal&quot;,&quot;id&quot;:&quot;6bbc6a1a-54c5-33db-a3c5-97b870abc266&quot;,&quot;title&quot;:&quot;Energy-resolved collision-induced dissociation pathways of model N-linked glycopeptides: implications for capturing glycan connectivity and peptide sequence in a single experiment&quot;,&quot;author&quot;:[{&quot;family&quot;:&quot;Kolli&quot;,&quot;given&quot;:&quot;Venkata&quot;,&quot;parse-names&quot;:false,&quot;dropping-particle&quot;:&quot;&quot;,&quot;non-dropping-particle&quot;:&quot;&quot;},{&quot;family&quot;:&quot;Dodds&quot;,&quot;given&quot;:&quot;Eric D.&quot;,&quot;parse-names&quot;:false,&quot;dropping-particle&quot;:&quot;&quot;,&quot;non-dropping-particle&quot;:&quot;&quot;}],&quot;container-title&quot;:&quot;The Analyst&quot;,&quot;container-title-short&quot;:&quot;Analyst&quot;,&quot;DOI&quot;:&quot;10.1039/c3an02342g&quot;,&quot;ISSN&quot;:&quot;0003-2654&quot;,&quot;issued&quot;:{&quot;date-parts&quot;:[[2014]]},&quot;page&quot;:&quot;2144&quot;,&quot;issue&quot;:&quot;9&quot;,&quot;volume&quot;:&quot;139&quot;},&quot;isTemporary&quot;:false},{&quot;id&quot;:&quot;873ac4c1-8941-339b-8a77-aad7289d9553&quot;,&quot;itemData&quot;:{&quot;type&quot;:&quot;article-journal&quot;,&quot;id&quot;:&quot;873ac4c1-8941-339b-8a77-aad7289d9553&quot;,&quot;title&quot;:&quot;Low Collision Energy Fragmentation in Structure-Specific Glycoproteomics Analysis&quot;,&quot;author&quot;:[{&quot;family&quot;:&quot;Sanda&quot;,&quot;given&quot;:&quot;Miloslav&quot;,&quot;parse-names&quot;:false,&quot;dropping-particle&quot;:&quot;&quot;,&quot;non-dropping-particle&quot;:&quot;&quot;},{&quot;family&quot;:&quot;Benicky&quot;,&quot;given&quot;:&quot;Julius&quot;,&quot;parse-names&quot;:false,&quot;dropping-particle&quot;:&quot;&quot;,&quot;non-dropping-particle&quot;:&quot;&quot;},{&quot;family&quot;:&quot;Goldman&quot;,&quot;given&quot;:&quot;Radoslav&quot;,&quot;parse-names&quot;:false,&quot;dropping-particle&quot;:&quot;&quot;,&quot;non-dropping-particle&quot;:&quot;&quot;}],&quot;container-title&quot;:&quot;Analytical Chemistry&quot;,&quot;DOI&quot;:&quot;10.1021/acs.analchem.0c00519&quot;,&quot;ISSN&quot;:&quot;0003-2700&quot;,&quot;issued&quot;:{&quot;date-parts&quot;:[[2020,6,16]]},&quot;page&quot;:&quot;8262-8267&quot;,&quot;issue&quot;:&quot;12&quot;,&quot;volume&quot;:&quot;92&quot;,&quot;container-title-short&quot;:&quot;&quot;},&quot;isTemporary&quot;:false}]},{&quot;citationID&quot;:&quot;MENDELEY_CITATION_619d63f7-fdac-4434-858f-916b2e82e195&quot;,&quot;properties&quot;:{&quot;noteIndex&quot;:0},&quot;isEdited&quot;:false,&quot;manualOverride&quot;:{&quot;isManuallyOverridden&quot;:false,&quot;citeprocText&quot;:&quot;(15)&quot;,&quot;manualOverrideText&quot;:&quot;&quot;},&quot;citationTag&quot;:&quot;MENDELEY_CITATION_v3_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&quot;,&quot;citationItems&quot;:[{&quot;id&quot;:&quot;88501c1d-53ab-3339-91ee-6a7d97bc1eb3&quot;,&quot;itemData&quot;:{&quot;type&quot;:&quot;article-journal&quot;,&quot;id&quot;:&quot;88501c1d-53ab-3339-91ee-6a7d97bc1eb3&quot;,&quot;title&quot;:&quot;pGlyco 2.0 enables precision N-glycoproteomics with comprehensive quality control and one-step mass spectrometry for intact glycopeptide identification&quot;,&quot;groupId&quot;:&quot;a5d447d3-8016-30b4-a71d-908522dd6ac7&quot;,&quot;author&quot;:[{&quot;family&quot;:&quot;Liu&quot;,&quot;given&quot;:&quot;Ming-Qi&quot;,&quot;parse-names&quot;:false,&quot;dropping-particle&quot;:&quot;&quot;,&quot;non-dropping-particle&quot;:&quot;&quot;},{&quot;family&quot;:&quot;Zeng&quot;,&quot;given&quot;:&quot;Wen-Feng&quot;,&quot;parse-names&quot;:false,&quot;dropping-particle&quot;:&quot;&quot;,&quot;non-dropping-particle&quot;:&quot;&quot;},{&quot;family&quot;:&quot;Fang&quot;,&quot;given&quot;:&quot;Pan&quot;,&quot;parse-names&quot;:false,&quot;dropping-particle&quot;:&quot;&quot;,&quot;non-dropping-particle&quot;:&quot;&quot;},{&quot;family&quot;:&quot;Cao&quot;,&quot;given&quot;:&quot;Wei-Qian&quot;,&quot;parse-names&quot;:false,&quot;dropping-particle&quot;:&quot;&quot;,&quot;non-dropping-particle&quot;:&quot;&quot;},{&quot;family&quot;:&quot;Liu&quot;,&quot;given&quot;:&quot;Chao&quot;,&quot;parse-names&quot;:false,&quot;dropping-particle&quot;:&quot;&quot;,&quot;non-dropping-particle&quot;:&quot;&quot;},{&quot;family&quot;:&quot;Yan&quot;,&quot;given&quot;:&quot;Guo-Quan&quot;,&quot;parse-names&quot;:false,&quot;dropping-particle&quot;:&quot;&quot;,&quot;non-dropping-particle&quot;:&quot;&quot;},{&quot;family&quot;:&quot;Zhang&quot;,&quot;given&quot;:&quot;Yang&quot;,&quot;parse-names&quot;:false,&quot;dropping-particle&quot;:&quot;&quot;,&quot;non-dropping-particle&quot;:&quot;&quot;},{&quot;family&quot;:&quot;Peng&quot;,&quot;given&quot;:&quot;Chao&quot;,&quot;parse-names&quot;:false,&quot;dropping-particle&quot;:&quot;&quot;,&quot;non-dropping-particle&quot;:&quot;&quot;},{&quot;family&quot;:&quot;Wu&quot;,&quot;given&quot;:&quot;Jian-Qiang&quot;,&quot;parse-names&quot;:false,&quot;dropping-particle&quot;:&quot;&quot;,&quot;non-dropping-particle&quot;:&quot;&quot;},{&quot;family&quot;:&quot;Zhang&quot;,&quot;given&quot;:&quot;Xiao-Jin&quot;,&quot;parse-names&quot;:false,&quot;dropping-particle&quot;:&quot;&quot;,&quot;non-dropping-particle&quot;:&quot;&quot;},{&quot;family&quot;:&quot;Tu&quot;,&quot;given&quot;:&quot;Hui-Jun&quot;,&quot;parse-names&quot;:false,&quot;dropping-particle&quot;:&quot;&quot;,&quot;non-dropping-particle&quot;:&quot;&quot;},{&quot;family&quot;:&quot;Chi&quot;,&quot;given&quot;:&quot;Hao&quot;,&quot;parse-names&quot;:false,&quot;dropping-particle&quot;:&quot;&quot;,&quot;non-dropping-particle&quot;:&quot;&quot;},{&quot;family&quot;:&quot;Sun&quot;,&quot;given&quot;:&quot;Rui-Xiang&quot;,&quot;parse-names&quot;:false,&quot;dropping-particle&quot;:&quot;&quot;,&quot;non-dropping-particle&quot;:&quot;&quot;},{&quot;family&quot;:&quot;Cao&quot;,&quot;given&quot;:&quot;Yong&quot;,&quot;parse-names&quot;:false,&quot;dropping-particle&quot;:&quot;&quot;,&quot;non-dropping-particle&quot;:&quot;&quot;},{&quot;family&quot;:&quot;Dong&quot;,&quot;given&quot;:&quot;Meng-Qiu&quot;,&quot;parse-names&quot;:false,&quot;dropping-particle&quot;:&quot;&quot;,&quot;non-dropping-particle&quot;:&quot;&quot;},{&quot;family&quot;:&quot;Jiang&quot;,&quot;given&quot;:&quot;Bi-Yun&quot;,&quot;parse-names&quot;:false,&quot;dropping-particle&quot;:&quot;&quot;,&quot;non-dropping-particle&quot;:&quot;&quot;},{&quot;family&quot;:&quot;Huang&quot;,&quot;given&quot;:&quot;Jiang-Ming&quot;,&quot;parse-names&quot;:false,&quot;dropping-particle&quot;:&quot;&quot;,&quot;non-dropping-particle&quot;:&quot;&quot;},{&quot;family&quot;:&quot;Shen&quot;,&quot;given&quot;:&quot;Hua-Li&quot;,&quot;parse-names&quot;:false,&quot;dropping-particle&quot;:&quot;&quot;,&quot;non-dropping-particle&quot;:&quot;&quot;},{&quot;family&quot;:&quot;Wong&quot;,&quot;given&quot;:&quot;Catherine C. L.&quot;,&quot;parse-names&quot;:false,&quot;dropping-particle&quot;:&quot;&quot;,&quot;non-dropping-particle&quot;:&quot;&quot;},{&quot;family&quot;:&quot;He&quot;,&quot;given&quot;:&quot;Si-Min&quot;,&quot;parse-names&quot;:false,&quot;dropping-particle&quot;:&quot;&quot;,&quot;non-dropping-particle&quot;:&quot;&quot;},{&quot;family&quot;:&quot;Yang&quot;,&quot;given&quot;:&quot;Peng-Yuan&quot;,&quot;parse-names&quot;:false,&quot;dropping-particle&quot;:&quot;&quot;,&quot;non-dropping-particle&quot;:&quot;&quot;}],&quot;container-title&quot;:&quot;Nature Communications&quot;,&quot;DOI&quot;:&quot;10.1038/s41467-017-00535-2&quot;,&quot;ISSN&quot;:&quot;2041-1723&quot;,&quot;issued&quot;:{&quot;date-parts&quot;:[[2017,12,5]]},&quot;page&quot;:&quot;438&quot;,&quot;issue&quot;:&quot;1&quot;,&quot;volume&quot;:&quot;8&quot;,&quot;container-title-short&quot;:&quot;&quot;},&quot;isTemporary&quot;:false}]},{&quot;citationID&quot;:&quot;MENDELEY_CITATION_075ff75b-c6bf-4edf-ab9b-4e5d3776022e&quot;,&quot;properties&quot;:{&quot;noteIndex&quot;:0},&quot;isEdited&quot;:false,&quot;manualOverride&quot;:{&quot;isManuallyOverridden&quot;:false,&quot;citeprocText&quot;:&quot;(34, 40, 45, 46)&quot;,&quot;manualOverrideText&quot;:&quot;&quot;},&quot;citationTag&quot;:&quot;MENDELEY_CITATION_v3_eyJjaXRhdGlvbklEIjoiTUVOREVMRVlfQ0lUQVRJT05fMDc1ZmY3NWItYzZiZi00ZWRmLWFiOWItNGU1ZDM3NzYwMjJl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318bfe3f-f9e2-4046-bf6f-94651d7c7910&quot;,&quot;properties&quot;:{&quot;noteIndex&quot;:0},&quot;isEdited&quot;:false,&quot;manualOverride&quot;:{&quot;isManuallyOverridden&quot;:false,&quot;citeprocText&quot;:&quot;(47)&quot;,&quot;manualOverrideText&quot;:&quot;&quot;},&quot;citationTag&quot;:&quot;MENDELEY_CITATION_v3_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&quot;,&quot;citationItems&quot;:[{&quot;id&quot;:&quot;5c81b2d5-c7aa-3d4f-ab9c-7e1a3b26a8fe&quot;,&quot;itemData&quot;:{&quot;type&quot;:&quot;article-journal&quot;,&quot;id&quot;:&quot;5c81b2d5-c7aa-3d4f-ab9c-7e1a3b26a8fe&quot;,&quot;title&quot;:&quot;Proteome Analysis of Human Neutrophil Granulocytes From Patients With Monogenic Disease Using Data-independent Acquisition.&quot;,&quot;author&quot;:[{&quot;family&quot;:&quot;Grabowski&quot;,&quot;given&quot;:&quot;Piotr&quot;,&quot;parse-names&quot;:false,&quot;dropping-particle&quot;:&quot;&quot;,&quot;non-dropping-particle&quot;:&quot;&quot;},{&quot;family&quot;:&quot;Hesse&quot;,&quot;given&quot;:&quot;Sebastian&quot;,&quot;parse-names&quot;:false,&quot;dropping-particle&quot;:&quot;&quot;,&quot;non-dropping-particle&quot;:&quot;&quot;},{&quot;family&quot;:&quot;Hollizeck&quot;,&quot;given&quot;:&quot;Sebastian&quot;,&quot;parse-names&quot;:false,&quot;dropping-particle&quot;:&quot;&quot;,&quot;non-dropping-particle&quot;:&quot;&quot;},{&quot;family&quot;:&quot;Rohlfs&quot;,&quot;given&quot;:&quot;Meino&quot;,&quot;parse-names&quot;:false,&quot;dropping-particle&quot;:&quot;&quot;,&quot;non-dropping-particle&quot;:&quot;&quot;},{&quot;family&quot;:&quot;Behrends&quot;,&quot;given&quot;:&quot;Uta&quot;,&quot;parse-names&quot;:false,&quot;dropping-particle&quot;:&quot;&quot;,&quot;non-dropping-particle&quot;:&quot;&quot;},{&quot;family&quot;:&quot;Sherkat&quot;,&quot;given&quot;:&quot;Roya&quot;,&quot;parse-names&quot;:false,&quot;dropping-particle&quot;:&quot;&quot;,&quot;non-dropping-particle&quot;:&quot;&quot;},{&quot;family&quot;:&quot;Tamary&quot;,&quot;given&quot;:&quot;Hannah&quot;,&quot;parse-names&quot;:false,&quot;dropping-particle&quot;:&quot;&quot;,&quot;non-dropping-particle&quot;:&quot;&quot;},{&quot;family&quot;:&quot;Ünal&quot;,&quot;given&quot;:&quot;Ekrem&quot;,&quot;parse-names&quot;:false,&quot;dropping-particle&quot;:&quot;&quot;,&quot;non-dropping-particle&quot;:&quot;&quot;},{&quot;family&quot;:&quot;Somech&quot;,&quot;given&quot;:&quot;Raz&quot;,&quot;parse-names&quot;:false,&quot;dropping-particle&quot;:&quot;&quot;,&quot;non-dropping-particle&quot;:&quot;&quot;},{&quot;family&quot;:&quot;Patıroğlu&quot;,&quot;given&quot;:&quot;Türkan&quot;,&quot;parse-names&quot;:false,&quot;dropping-particle&quot;:&quot;&quot;,&quot;non-dropping-particle&quot;:&quot;&quot;},{&quot;family&quot;:&quot;Canzar&quot;,&quot;given&quot;:&quot;Stefan&quot;,&quot;parse-names&quot;:false,&quot;dropping-particle&quot;:&quot;&quot;,&quot;non-dropping-particle&quot;:&quot;&quot;},{&quot;family&quot;:&quot;Werff Ten Bosch&quot;,&quot;given&quot;:&quot;Jutte&quot;,&quot;parse-names&quot;:false,&quot;dropping-particle&quot;:&quot;&quot;,&quot;non-dropping-particle&quot;:&quot;van der&quot;},{&quot;family&quot;:&quot;Klein&quot;,&quot;given&quot;:&quot;Christoph&quot;,&quot;parse-names&quot;:false,&quot;dropping-particle&quot;:&quot;&quot;,&quot;non-dropping-particle&quot;:&quot;&quot;},{&quot;family&quot;:&quot;Rappsilber&quot;,&quot;given&quot;:&quot;Juri&quot;,&quot;parse-names&quot;:false,&quot;dropping-particle&quot;:&quot;&quot;,&quot;non-dropping-particle&quot;:&quot;&quot;}],&quot;container-title&quot;:&quot;Molecular &amp; cellular proteomics : MCP&quot;,&quot;container-title-short&quot;:&quot;Mol Cell Proteomics&quot;,&quot;DOI&quot;:&quot;10.1074/mcp.RA118.001141&quot;,&quot;ISSN&quot;:&quot;1535-9484&quot;,&quot;PMID&quot;:&quot;30630937&quot;,&quot;issued&quot;:{&quot;date-parts&quot;:[[2019]]},&quot;page&quot;:&quot;760-772&quot;,&quot;abstract&quot;:&quot;Neutrophil granulocytes are critical mediators of innate immunity and tissue regeneration. Rare diseases of neutrophil granulocytes may affect their differentiation and/or functions. However, there are very few validated diagnostic tests assessing the functions of neutrophil granulocytes in these diseases. Here, we set out to probe omics analysis as a novel diagnostic platform for patients with defective differentiation and function of neutrophil granulocytes. We analyzed highly purified neutrophil granulocytes from 68 healthy individuals and 16 patients with rare monogenic diseases. Cells were isolated from fresh venous blood (purity &gt;99%) and used to create a spectral library covering almost 8000 proteins using strong cation exchange fractionation. Patient neutrophil samples were then analyzed by data-independent acquisition proteomics, quantifying 4154 proteins in each sample. Neutrophils with mutations in the neutrophil elastase gene ELANE showed large proteome changes that suggest these mutations may affect maturation of neutrophil granulocytes and initiate misfolded protein response and cellular stress mechanisms. In contrast, only few proteins changed in patients with leukocyte adhesion deficiency (LAD) and chronic granulomatous disease (CGD). Strikingly, neutrophil transcriptome analysis showed no correlation with its proteome. In case of two patients with undetermined genetic causes, proteome analysis guided the targeted genetic diagnostics and uncovered the underlying genomic mutations. Data-independent acquisition proteomics may help to define novel pathomechanisms in neutrophil diseases and provide a clinically useful diagnostic dimension.&quot;,&quot;issue&quot;:&quot;4&quot;,&quot;volume&quot;:&quot;18&quot;},&quot;isTemporary&quot;:false}]},{&quot;citationID&quot;:&quot;MENDELEY_CITATION_a270259c-daa3-4452-a2d7-ce41659864fa&quot;,&quot;properties&quot;:{&quot;noteIndex&quot;:0},&quot;isEdited&quot;:false,&quot;manualOverride&quot;:{&quot;isManuallyOverridden&quot;:false,&quot;citeprocText&quot;:&quot;(48)&quot;,&quot;manualOverrideText&quot;:&quot;&quot;},&quot;citationTag&quot;:&quot;MENDELEY_CITATION_v3_eyJjaXRhdGlvbklEIjoiTUVOREVMRVlfQ0lUQVRJT05fYTI3MDI1OWMtZGFhMy00NDUyLWEyZDctY2U0MTY1OTg2NGZh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e6e9fc9-857b-4a11-acc6-115dddd328fe&quot;,&quot;properties&quot;:{&quot;noteIndex&quot;:0},&quot;isEdited&quot;:false,&quot;manualOverride&quot;:{&quot;isManuallyOverridden&quot;:false,&quot;citeprocText&quot;:&quot;(48)&quot;,&quot;manualOverrideText&quot;:&quot;&quot;},&quot;citationTag&quot;:&quot;MENDELEY_CITATION_v3_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&quot;,&quot;citationItems&quot;:[{&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citationID&quot;:&quot;MENDELEY_CITATION_a1c2be8a-98b7-4ded-9fcb-18f776d9d5e4&quot;,&quot;properties&quot;:{&quot;noteIndex&quot;:0},&quot;isEdited&quot;:false,&quot;manualOverride&quot;:{&quot;isManuallyOverridden&quot;:false,&quot;citeprocText&quot;:&quot;(34)&quot;,&quot;manualOverrideText&quot;:&quot;&quot;},&quot;citationTag&quot;:&quot;MENDELEY_CITATION_v3_eyJjaXRhdGlvbklEIjoiTUVOREVMRVlfQ0lUQVRJT05fYTFjMmJlOGEtOThiNy00ZGVkLTlmY2ItMThmNzc2ZDlkNWU0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9b76a967-b260-4389-8158-0c92cae7f94c&quot;,&quot;properties&quot;:{&quot;noteIndex&quot;:0},&quot;isEdited&quot;:false,&quot;manualOverride&quot;:{&quot;isManuallyOverridden&quot;:false,&quot;citeprocText&quot;:&quot;(49, 50)&quot;,&quot;manualOverrideText&quot;:&quot;&quot;},&quot;citationTag&quot;:&quot;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&quot;,&quot;citationItems&quot;:[{&quot;id&quot;:&quot;d82ba233-e9f8-3938-994f-f460a2da2011&quot;,&quot;itemData&quot;:{&quot;type&quot;:&quot;article-journal&quot;,&quot;id&quot;:&quot;d82ba233-e9f8-3938-994f-f460a2da2011&quot;,&quot;title&quot;:&quot;Maturing Glycoproteomics Technologies Provide Unique Structural Insights into the N-glycoproteome and Its Regulation in Health and Disease&quot;,&quot;author&quot;:[{&quot;family&quot;:&quot;Thaysen-Andersen&quot;,&quot;given&quot;:&quot;Morten&quot;,&quot;parse-names&quot;:false,&quot;dropping-particle&quot;:&quot;&quot;,&quot;non-dropping-particle&quot;:&quot;&quot;},{&quot;family&quot;:&quot;Packer&quot;,&quot;given&quot;:&quot;Nicolle H.&quot;,&quot;parse-names&quot;:false,&quot;dropping-particle&quot;:&quot;&quot;,&quot;non-dropping-particle&quot;:&quot;&quot;},{&quot;family&quot;:&quot;Schulz&quot;,&quot;given&quot;:&quot;Benjamin L.&quot;,&quot;parse-names&quot;:false,&quot;dropping-particle&quot;:&quot;&quot;,&quot;non-dropping-particle&quot;:&quot;&quot;}],&quot;container-title&quot;:&quot;Molecular &amp; Cellular Proteomics&quot;,&quot;DOI&quot;:&quot;10.1074/mcp.O115.057638&quot;,&quot;ISSN&quot;:&quot;15359476&quot;,&quot;issued&quot;:{&quot;date-parts&quot;:[[2016,6]]},&quot;page&quot;:&quot;1773-1790&quot;,&quot;issue&quot;:&quot;6&quot;,&quot;volume&quot;:&quot;15&quot;,&quot;container-title-short&quot;:&quot;&quot;},&quot;isTemporary&quot;:false},{&quot;id&quot;:&quot;877bef37-d936-3491-bf21-077a319d1834&quot;,&quot;itemData&quot;:{&quot;type&quot;:&quot;article-journal&quot;,&quot;id&quot;:&quot;877bef37-d936-3491-bf21-077a319d1834&quot;,&quot;title&quot;:&quot;Community evaluation of glycoproteomics informatics solutions reveals high-performance search strategies for serum glycopeptide analysis&quot;,&quot;author&quot;:[{&quot;family&quot;:&quot;Kawahara&quot;,&quot;given&quot;:&quot;Rebeca&quot;,&quot;parse-names&quot;:false,&quot;dropping-particle&quot;:&quot;&quot;,&quot;non-dropping-particle&quot;:&quot;&quot;},{&quot;family&quot;:&quot;Chernykh&quot;,&quot;given&quot;:&quot;Anastasia&quot;,&quot;parse-names&quot;:false,&quot;dropping-particle&quot;:&quot;&quot;,&quot;non-dropping-particle&quot;:&quot;&quot;},{&quot;family&quot;:&quot;Alagesan&quot;,&quot;given&quot;:&quot;Kathirvel&quot;,&quot;parse-names&quot;:false,&quot;dropping-particle&quot;:&quot;&quot;,&quot;non-dropping-particle&quot;:&quot;&quot;},{&quot;family&quot;:&quot;Bern&quot;,&quot;given&quot;:&quot;Marshall&quot;,&quot;parse-names&quot;:false,&quot;dropping-particle&quot;:&quot;&quot;,&quot;non-dropping-particle&quot;:&quot;&quot;},{&quot;family&quot;:&quot;Cao&quot;,&quot;given&quot;:&quot;Weiqian&quot;,&quot;parse-names&quot;:false,&quot;dropping-particle&quot;:&quot;&quot;,&quot;non-dropping-particle&quot;:&quot;&quot;},{&quot;family&quot;:&quot;Chalkley&quot;,&quot;given&quot;:&quot;Robert J.&quot;,&quot;parse-names&quot;:false,&quot;dropping-particle&quot;:&quot;&quot;,&quot;non-dropping-particle&quot;:&quot;&quot;},{&quot;family&quot;:&quot;Cheng&quot;,&quot;given&quot;:&quot;Kai&quot;,&quot;parse-names&quot;:false,&quot;dropping-particle&quot;:&quot;&quot;,&quot;non-dropping-particle&quot;:&quot;&quot;},{&quot;family&quot;:&quot;Choo&quot;,&quot;given&quot;:&quot;Matthew S.&quot;,&quot;parse-names&quot;:false,&quot;dropping-particle&quot;:&quot;&quot;,&quot;non-dropping-particle&quot;:&quot;&quot;},{&quot;family&quot;:&quot;Edwards&quot;,&quot;given&quot;:&quot;Nathan&quot;,&quot;parse-names&quot;:false,&quot;dropping-particle&quot;:&quot;&quot;,&quot;non-dropping-particle&quot;:&quot;&quot;},{&quot;family&quot;:&quot;Goldman&quot;,&quot;given&quot;:&quot;Radoslav&quot;,&quot;parse-names&quot;:false,&quot;dropping-particle&quot;:&quot;&quot;,&quot;non-dropping-particle&quot;:&quot;&quot;},{&quot;family&quot;:&quot;Hoffmann&quot;,&quot;given&quot;:&quot;Marcus&quot;,&quot;parse-names&quot;:false,&quot;dropping-particle&quot;:&quot;&quot;,&quot;non-dropping-particle&quot;:&quot;&quot;},{&quot;family&quot;:&quot;Hu&quot;,&quot;given&quot;:&quot;Yingwei&quot;,&quot;parse-names&quot;:false,&quot;dropping-particle&quot;:&quot;&quot;,&quot;non-dropping-particle&quot;:&quot;&quot;},{&quot;family&quot;:&quot;Huang&quot;,&quot;given&quot;:&quot;Yifan&quot;,&quot;parse-names&quot;:false,&quot;dropping-particle&quot;:&quot;&quot;,&quot;non-dropping-particle&quot;:&quot;&quot;},{&quot;family&quot;:&quot;Kim&quot;,&quot;given&quot;:&quot;Jin Young&quot;,&quot;parse-names&quot;:false,&quot;dropping-particle&quot;:&quot;&quot;,&quot;non-dropping-particle&quot;:&quot;&quot;},{&quot;family&quot;:&quot;Kletter&quot;,&quot;given&quot;:&quot;Doron&quot;,&quot;parse-names&quot;:false,&quot;dropping-particle&quot;:&quot;&quot;,&quot;non-dropping-particle&quot;:&quot;&quot;},{&quot;family&quot;:&quot;Liquet&quot;,&quot;given&quot;:&quot;Benoit&quot;,&quot;parse-names&quot;:false,&quot;dropping-particle&quot;:&quot;&quot;,&quot;non-dropping-particle&quot;:&quot;&quot;},{&quot;family&quot;:&quot;Liu&quot;,&quot;given&quot;:&quot;Mingqi&quot;,&quot;parse-names&quot;:false,&quot;dropping-particle&quot;:&quot;&quot;,&quot;non-dropping-particle&quot;:&quot;&quot;},{&quot;family&quot;:&quot;Mechref&quot;,&quot;given&quot;:&quot;Yehia&quot;,&quot;parse-names&quot;:false,&quot;dropping-particle&quot;:&quot;&quot;,&quot;non-dropping-particle&quot;:&quot;&quot;},{&quot;family&quot;:&quot;Meng&quot;,&quot;given&quot;:&quot;Bo&quot;,&quot;parse-names&quot;:false,&quot;dropping-particle&quot;:&quot;&quot;,&quot;non-dropping-particle&quot;:&quot;&quot;},{&quot;family&quot;:&quot;Neelamegham&quot;,&quot;given&quot;:&quot;Sriram&quot;,&quot;parse-names&quot;:false,&quot;dropping-particle&quot;:&quot;&quot;,&quot;non-dropping-particle&quot;:&quot;&quot;},{&quot;family&quot;:&quot;Nguyen-Khuong&quot;,&quot;given&quot;:&quot;Terry&quot;,&quot;parse-names&quot;:false,&quot;dropping-particle&quot;:&quot;&quot;,&quot;non-dropping-particle&quot;:&quot;&quot;},{&quot;family&quot;:&quot;Nilsson&quot;,&quot;given&quot;:&quot;Jonas&quot;,&quot;parse-names&quot;:false,&quot;dropping-particle&quot;:&quot;&quot;,&quot;non-dropping-particle&quot;:&quot;&quot;},{&quot;family&quot;:&quot;Pap&quot;,&quot;given&quot;:&quot;Adam&quot;,&quot;parse-names&quot;:false,&quot;dropping-particle&quot;:&quot;&quot;,&quot;non-dropping-particle&quot;:&quot;&quot;},{&quot;family&quot;:&quot;Park&quot;,&quot;given&quot;:&quot;Gun Wook&quot;,&quot;parse-names&quot;:false,&quot;dropping-particle&quot;:&quot;&quot;,&quot;non-dropping-particle&quot;:&quot;&quot;},{&quot;family&quot;:&quot;Parker&quot;,&quot;given&quot;:&quot;Benjamin L.&quot;,&quot;parse-names&quot;:false,&quot;dropping-particle&quot;:&quot;&quot;,&quot;non-dropping-particle&quot;:&quot;&quot;},{&quot;family&quot;:&quot;Pegg&quot;,&quot;given&quot;:&quot;Cassandra L.&quot;,&quot;parse-names&quot;:false,&quot;dropping-particle&quot;:&quot;&quot;,&quot;non-dropping-particle&quot;:&quot;&quot;},{&quot;family&quot;:&quot;Penninger&quot;,&quot;given&quot;:&quot;Josef M.&quot;,&quot;parse-names&quot;:false,&quot;dropping-particle&quot;:&quot;&quot;,&quot;non-dropping-particle&quot;:&quot;&quot;},{&quot;family&quot;:&quot;Phung&quot;,&quot;given&quot;:&quot;Toan K.&quot;,&quot;parse-names&quot;:false,&quot;dropping-particle&quot;:&quot;&quot;,&quot;non-dropping-particle&quot;:&quot;&quot;},{&quot;family&quot;:&quot;Pioch&quot;,&quot;given&quot;:&quot;Markus&quot;,&quot;parse-names&quot;:false,&quot;dropping-particle&quot;:&quot;&quot;,&quot;non-dropping-particle&quot;:&quot;&quot;},{&quot;family&quot;:&quot;Rapp&quot;,&quot;given&quot;:&quot;Erdmann&quot;,&quot;parse-names&quot;:false,&quot;dropping-particle&quot;:&quot;&quot;,&quot;non-dropping-particle&quot;:&quot;&quot;},{&quot;family&quot;:&quot;Sakalli&quot;,&quot;given&quot;:&quot;Enes&quot;,&quot;parse-names&quot;:false,&quot;dropping-particle&quot;:&quot;&quot;,&quot;non-dropping-particle&quot;:&quot;&quot;},{&quot;family&quot;:&quot;Sanda&quot;,&quot;given&quot;:&quot;Miloslav&quot;,&quot;parse-names&quot;:false,&quot;dropping-particle&quot;:&quot;&quot;,&quot;non-dropping-particle&quot;:&quot;&quot;},{&quot;family&quot;:&quot;Schulz&quot;,&quot;given&quot;:&quot;Benjamin L.&quot;,&quot;parse-names&quot;:false,&quot;dropping-particle&quot;:&quot;&quot;,&quot;non-dropping-particle&quot;:&quot;&quot;},{&quot;family&quot;:&quot;Scott&quot;,&quot;given&quot;:&quot;Nichollas E.&quot;,&quot;parse-names&quot;:false,&quot;dropping-particle&quot;:&quot;&quot;,&quot;non-dropping-particle&quot;:&quot;&quot;},{&quot;family&quot;:&quot;Sofronov&quot;,&quot;given&quot;:&quot;Georgy&quot;,&quot;parse-names&quot;:false,&quot;dropping-particle&quot;:&quot;&quot;,&quot;non-dropping-particle&quot;:&quot;&quot;},{&quot;family&quot;:&quot;Stadlmann&quot;,&quot;given&quot;:&quot;Johannes&quot;,&quot;parse-names&quot;:false,&quot;dropping-particle&quot;:&quot;&quot;,&quot;non-dropping-particle&quot;:&quot;&quot;},{&quot;family&quot;:&quot;Vakhrushev&quot;,&quot;given&quot;:&quot;Sergey Y.&quot;,&quot;parse-names&quot;:false,&quot;dropping-particle&quot;:&quot;&quot;,&quot;non-dropping-particle&quot;:&quot;&quot;},{&quot;family&quot;:&quot;Woo&quot;,&quot;given&quot;:&quot;Christina M.&quot;,&quot;parse-names&quot;:false,&quot;dropping-particle&quot;:&quot;&quot;,&quot;non-dropping-particle&quot;:&quot;&quot;},{&quot;family&quot;:&quot;Wu&quot;,&quot;given&quot;:&quot;Hung-Yi&quot;,&quot;parse-names&quot;:false,&quot;dropping-particle&quot;:&quot;&quot;,&quot;non-dropping-particle&quot;:&quot;&quot;},{&quot;family&quot;:&quot;Yang&quot;,&quot;given&quot;:&quot;Pengyuan&quot;,&quot;parse-names&quot;:false,&quot;dropping-particle&quot;:&quot;&quot;,&quot;non-dropping-particle&quot;:&quot;&quot;},{&quot;family&quot;:&quot;Ying&quot;,&quot;given&quot;:&quot;Wantao&quot;,&quot;parse-names&quot;:false,&quot;dropping-particle&quot;:&quot;&quot;,&quot;non-dropping-particle&quot;:&quot;&quot;},{&quot;family&quot;:&quot;Zhang&quot;,&quot;given&quot;:&quot;Hui&quot;,&quot;parse-names&quot;:false,&quot;dropping-particle&quot;:&quot;&quot;,&quot;non-dropping-particle&quot;:&quot;&quot;},{&quot;family&quot;:&quot;Zhang&quot;,&quot;given&quot;:&quot;Yong&quot;,&quot;parse-names&quot;:false,&quot;dropping-particle&quot;:&quot;&quot;,&quot;non-dropping-particle&quot;:&quot;&quot;},{&quot;family&quot;:&quot;Zhao&quot;,&quot;given&quot;:&quot;Jingfu&quot;,&quot;parse-names&quot;:false,&quot;dropping-particle&quot;:&quot;&quot;,&quot;non-dropping-particle&quot;:&quot;&quot;},{&quot;family&quot;:&quot;Zaia&quot;,&quot;given&quot;:&quot;Joseph&quot;,&quot;parse-names&quot;:false,&quot;dropping-particle&quot;:&quot;&quot;,&quot;non-dropping-particle&quot;:&quot;&quot;},{&quot;family&quot;:&quot;Haslam&quot;,&quot;given&quot;:&quot;Stuart M.&quot;,&quot;parse-names&quot;:false,&quot;dropping-particle&quot;:&quot;&quot;,&quot;non-dropping-particle&quot;:&quot;&quot;},{&quot;family&quot;:&quot;Palmisano&quot;,&quot;given&quot;:&quot;Giuseppe&quot;,&quot;parse-names&quot;:false,&quot;dropping-particle&quot;:&quot;&quot;,&quot;non-dropping-particle&quot;:&quot;&quot;},{&quot;family&quot;:&quot;Yoo&quot;,&quot;given&quot;:&quot;Jong Shin&quot;,&quot;parse-names&quot;:false,&quot;dropping-particle&quot;:&quot;&quot;,&quot;non-dropping-particle&quot;:&quot;&quot;},{&quot;family&quot;:&quot;Larson&quot;,&quot;given&quot;:&quot;Göran&quot;,&quot;parse-names&quot;:false,&quot;dropping-particle&quot;:&quot;&quot;,&quot;non-dropping-particle&quot;:&quot;&quot;},{&quot;family&quot;:&quot;Khoo&quot;,&quot;given&quot;:&quot;Kai-Hooi&quot;,&quot;parse-names&quot;:false,&quot;dropping-particle&quot;:&quot;&quot;,&quot;non-dropping-particle&quot;:&quot;&quot;},{&quot;family&quot;:&quot;Medzihradszky&quot;,&quot;given&quot;:&quot;Katalin F.&quot;,&quot;parse-names&quot;:false,&quot;dropping-particle&quot;:&quot;&quot;,&quot;non-dropping-particle&quot;:&quot;&quot;},{&quot;family&quot;:&quot;Kolarich&quot;,&quot;given&quot;:&quot;Daniel&quot;,&quot;parse-names&quot;:false,&quot;dropping-particle&quot;:&quot;&quot;,&quot;non-dropping-particle&quot;:&quot;&quot;},{&quot;family&quot;:&quot;Packer&quot;,&quot;given&quot;:&quot;Nicolle H.&quot;,&quot;parse-names&quot;:false,&quot;dropping-particle&quot;:&quot;&quot;,&quot;non-dropping-particle&quot;:&quot;&quot;},{&quot;family&quot;:&quot;Thaysen-Andersen&quot;,&quot;given&quot;:&quot;Morten&quot;,&quot;parse-names&quot;:false,&quot;dropping-particle&quot;:&quot;&quot;,&quot;non-dropping-particle&quot;:&quot;&quot;}],&quot;container-title&quot;:&quot;Nature Methods&quot;,&quot;DOI&quot;:&quot;10.1038/s41592-021-01309-x&quot;,&quot;ISSN&quot;:&quot;1548-7091&quot;,&quot;issued&quot;:{&quot;date-parts&quot;:[[2021,11,1]]},&quot;page&quot;:&quot;1304-1316&quot;,&quot;abstract&quot;:&quot;&lt;p&gt; Glycoproteomics is a powerful yet analytically challenging research tool. Software packages aiding the interpretation of complex glycopeptide tandem mass spectra have appeared, but their relative performance remains untested. Conducted through the HUPO Human Glycoproteomics Initiative, this community study, comprising both developers and users of glycoproteomics software, evaluates solutions for system-wide glycopeptide analysis. The same mass spectrometry based glycoproteomics datasets from human serum were shared with participants and the relative team performance for &lt;italic&gt;N﻿-&lt;/italic&gt; and &lt;italic&gt;O&lt;/italic&gt; -glycopeptide data analysis was comprehensively established by orthogonal performance tests. Although the results were variable, several high-performance glycoproteomics informatics strategies were identified. Deep analysis of the data revealed key performance-associated search parameters and led to recommendations for improved ‘high-coverage’ and ‘high-accuracy’ glycoproteomics search solutions. This study concludes that diverse software packages for comprehensive glycopeptide data analysis exist, points to several high-performance search strategies and specifies key variables that will guide future software developments and assist informatics decision-making in glycoproteomics. &lt;/p&gt;&quot;,&quot;issue&quot;:&quot;11&quot;,&quot;volume&quot;:&quot;18&quot;,&quot;container-title-short&quot;:&quot;&quot;},&quot;isTemporary&quot;:false}]},{&quot;citationID&quot;:&quot;MENDELEY_CITATION_949dd1ac-0d65-4b02-a2b5-114d49b44212&quot;,&quot;properties&quot;:{&quot;noteIndex&quot;:0},&quot;isEdited&quot;:false,&quot;manualOverride&quot;:{&quot;isManuallyOverridden&quot;:false,&quot;citeprocText&quot;:&quot;(37)&quot;,&quot;manualOverrideText&quot;:&quot;&quot;},&quot;citationTag&quot;:&quot;MENDELEY_CITATION_v3_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&quot;,&quot;citationItems&quot;:[{&quot;id&quot;:&quot;11da524f-d378-3b01-821d-f5ea62b78ee6&quot;,&quot;itemData&quot;:{&quot;type&quot;:&quot;article-journal&quot;,&quot;id&quot;:&quot;11da524f-d378-3b01-821d-f5ea62b78ee6&quot;,&quot;title&quot;:&quot;Integrated GlycoProteome Analyzer (I-GPA) for Automated Identification and Quantitation of Site-Specific N-Glycosylation&quot;,&quot;author&quot;:[{&quot;family&quot;:&quot;Park&quot;,&quot;given&quot;:&quot;Gun Wook&quot;,&quot;parse-names&quot;:false,&quot;dropping-particle&quot;:&quot;&quot;,&quot;non-dropping-particle&quot;:&quot;&quot;},{&quot;family&quot;:&quot;Kim&quot;,&quot;given&quot;:&quot;Jin Young&quot;,&quot;parse-names&quot;:false,&quot;dropping-particle&quot;:&quot;&quot;,&quot;non-dropping-particle&quot;:&quot;&quot;},{&quot;family&quot;:&quot;Hwang&quot;,&quot;given&quot;:&quot;Heeyoun&quot;,&quot;parse-names&quot;:false,&quot;dropping-particle&quot;:&quot;&quot;,&quot;non-dropping-particle&quot;:&quot;&quot;},{&quot;family&quot;:&quot;Lee&quot;,&quot;given&quot;:&quot;Ju Yeon&quot;,&quot;parse-names&quot;:false,&quot;dropping-particle&quot;:&quot;&quot;,&quot;non-dropping-particle&quot;:&quot;&quot;},{&quot;family&quot;:&quot;Ahn&quot;,&quot;given&quot;:&quot;Young Hee&quot;,&quot;parse-names&quot;:false,&quot;dropping-particle&quot;:&quot;&quot;,&quot;non-dropping-particle&quot;:&quot;&quot;},{&quot;family&quot;:&quot;Lee&quot;,&quot;given&quot;:&quot;Hyun Kyoung&quot;,&quot;parse-names&quot;:false,&quot;dropping-particle&quot;:&quot;&quot;,&quot;non-dropping-particle&quot;:&quot;&quot;},{&quot;family&quot;:&quot;Ji&quot;,&quot;given&quot;:&quot;Eun Sun&quot;,&quot;parse-names&quot;:false,&quot;dropping-particle&quot;:&quot;&quot;,&quot;non-dropping-particle&quot;:&quot;&quot;},{&quot;family&quot;:&quot;Kim&quot;,&quot;given&quot;:&quot;Kwang Hoe&quot;,&quot;parse-names&quot;:false,&quot;dropping-particle&quot;:&quot;&quot;,&quot;non-dropping-particle&quot;:&quot;&quot;},{&quot;family&quot;:&quot;Jeong&quot;,&quot;given&quot;:&quot;Hoi Keun&quot;,&quot;parse-names&quot;:false,&quot;dropping-particle&quot;:&quot;&quot;,&quot;non-dropping-particle&quot;:&quot;&quot;},{&quot;family&quot;:&quot;Yun&quot;,&quot;given&quot;:&quot;Ki Na&quot;,&quot;parse-names&quot;:false,&quot;dropping-particle&quot;:&quot;&quot;,&quot;non-dropping-particle&quot;:&quot;&quot;},{&quot;family&quot;:&quot;Kim&quot;,&quot;given&quot;:&quot;Yong-Sam&quot;,&quot;parse-names&quot;:false,&quot;dropping-particle&quot;:&quot;&quot;,&quot;non-dropping-particle&quot;:&quot;&quot;},{&quot;family&quot;:&quot;Ko&quot;,&quot;given&quot;:&quot;Jeong-Heon&quot;,&quot;parse-names&quot;:false,&quot;dropping-particle&quot;:&quot;&quot;,&quot;non-dropping-particle&quot;:&quot;&quot;},{&quot;family&quot;:&quot;An&quot;,&quot;given&quot;:&quot;Hyun Joo&quot;,&quot;parse-names&quot;:false,&quot;dropping-particle&quot;:&quot;&quot;,&quot;non-dropping-particle&quot;:&quot;&quot;},{&quot;family&quot;:&quot;Kim&quot;,&quot;given&quot;:&quot;Jae Han&quot;,&quot;parse-names&quot;:false,&quot;dropping-particle&quot;:&quot;&quot;,&quot;non-dropping-particle&quot;:&quot;&quot;},{&quot;family&quot;:&quot;Paik&quot;,&quot;given&quot;:&quot;Young-Ki&quot;,&quot;parse-names&quot;:false,&quot;dropping-particle&quot;:&quot;&quot;,&quot;non-dropping-particle&quot;:&quot;&quot;},{&quot;family&quot;:&quot;Yoo&quot;,&quot;given&quot;:&quot;Jong Shin&quot;,&quot;parse-names&quot;:false,&quot;dropping-particle&quot;:&quot;&quot;,&quot;non-dropping-particle&quot;:&quot;&quot;}],&quot;container-title&quot;:&quot;Scientific Reports&quot;,&quot;DOI&quot;:&quot;10.1038/srep21175&quot;,&quot;ISSN&quot;:&quot;2045-2322&quot;,&quot;issued&quot;:{&quot;date-parts&quot;:[[2016,2,24]]},&quot;page&quot;:&quot;21175&quot;,&quot;abstract&quot;:&quot;&lt;p&gt; Human glycoproteins exhibit enormous heterogeneity at each N-glycosite, but few studies have attempted to globally characterize the site-specific structural features. We have developed Integrated GlycoProteome Analyzer (I-GPA) including mapping system for complex N-glycoproteomes, which combines methods for tandem mass spectrometry with a database search and algorithmic suite. Using an &lt;italic&gt;N-&lt;/italic&gt; glycopeptide database that we constructed, we created novel scoring algorithms with decoy glycopeptides, where 95 &lt;italic&gt;N-&lt;/italic&gt; glycopeptides from standard α1-acid glycoprotein were identified with 0% false positives, giving the same results as manual validation. Additionally automated label-free quantitation method was first developed that utilizes the combined intensity of top three isotope peaks at three highest MS spectral points. The efficiency of I-GPA was demonstrated by automatically identifying 619 site-specific &lt;italic&gt;N-&lt;/italic&gt; glycopeptides with FDR ≤ 1%, and simultaneously quantifying 598 &lt;italic&gt;N-&lt;/italic&gt; glycopeptides, from human plasma samples that are known to contain highly glycosylated proteins. Thus, I-GPA platform could make a major breakthrough in high-throughput mapping of complex N-glycoproteomes, which can be applied to biomarker discovery and ongoing global human proteome project. &lt;/p&gt;&quot;,&quot;issue&quot;:&quot;1&quot;,&quot;volume&quot;:&quot;6&quot;,&quot;container-title-short&quot;:&quot;&quot;},&quot;isTemporary&quot;:false}]},{&quot;citationID&quot;:&quot;MENDELEY_CITATION_df5380fe-8857-46a2-9336-bf42d96f0c95&quot;,&quot;properties&quot;:{&quot;noteIndex&quot;:0},&quot;isEdited&quot;:false,&quot;manualOverride&quot;:{&quot;isManuallyOverridden&quot;:false,&quot;citeprocText&quot;:&quot;(51)&quot;,&quot;manualOverrideText&quot;:&quot;&quot;},&quot;citationTag&quot;:&quot;MENDELEY_CITATION_v3_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&quot;,&quot;citationItems&quot;:[{&quot;id&quot;:&quot;e022b3f7-ea26-3c38-b4ce-6e196a53f6d1&quot;,&quot;itemData&quot;:{&quot;type&quot;:&quot;article-journal&quot;,&quot;id&quot;:&quot;e022b3f7-ea26-3c38-b4ce-6e196a53f6d1&quot;,&quot;title&quot;:&quot;Extensive heterogeneity of glycopeptides in plasma revealed by deep glycoproteomic analysis using size-exclusion chromatography&quot;,&quot;author&quot;:[{&quot;family&quot;:&quot;Saraswat&quot;,&quot;given&quot;:&quot;Mayank&quot;,&quot;parse-names&quot;:false,&quot;dropping-particle&quot;:&quot;&quot;,&quot;non-dropping-particle&quot;:&quot;&quot;},{&quot;family&quot;:&quot;Garapati&quot;,&quot;given&quot;:&quot;Kishore&quot;,&quot;parse-names&quot;:false,&quot;dropping-particle&quot;:&quot;&quot;,&quot;non-dropping-particle&quot;:&quot;&quot;},{&quot;family&quot;:&quot;Mun&quot;,&quot;given&quot;:&quot;Dong-Gi&quot;,&quot;parse-names&quot;:false,&quot;dropping-particle&quot;:&quot;&quot;,&quot;non-dropping-particle&quot;:&quot;&quot;},{&quot;family&quot;:&quot;Pandey&quot;,&quot;given&quot;:&quot;Akhilesh&quot;,&quot;parse-names&quot;:false,&quot;dropping-particle&quot;:&quot;&quot;,&quot;non-dropping-particle&quot;:&quot;&quot;}],&quot;container-title&quot;:&quot;Molecular Omics&quot;,&quot;DOI&quot;:&quot;10.1039/D1MO00132A&quot;,&quot;ISSN&quot;:&quot;2515-4184&quot;,&quot;issued&quot;:{&quot;date-parts&quot;:[[2021]]},&quot;page&quot;:&quot;939-947&quot;,&quot;abstract&quot;:&quot;&lt;p&gt; Size-exclusion chromatography facilitates simultaneous enrichment and fractionation of &lt;italic&gt;N&lt;/italic&gt; -glycopeptides. Combining it with improved LC-MS/MS analysis achieves deep coverage of plasma &lt;italic&gt;N&lt;/italic&gt; -glycoproteome. &lt;/p&gt;&quot;,&quot;issue&quot;:&quot;6&quot;,&quot;volume&quot;:&quot;17&quot;,&quot;container-title-short&quot;:&quot;&quot;},&quot;isTemporary&quot;:false}]},{&quot;citationID&quot;:&quot;MENDELEY_CITATION_c1cd239c-2cac-458d-8243-a7ecf2b7faf1&quot;,&quot;properties&quot;:{&quot;noteIndex&quot;:0},&quot;isEdited&quot;:false,&quot;manualOverride&quot;:{&quot;isManuallyOverridden&quot;:false,&quot;citeprocText&quot;:&quot;(52, 53)&quot;,&quot;manualOverrideText&quot;:&quot;&quot;},&quot;citationTag&quot;:&quot;MENDELEY_CITATION_v3_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&quot;,&quot;citationItems&quot;:[{&quot;id&quot;:&quot;4c69ac15-a622-36d0-a0e9-7828aba03910&quot;,&quot;itemData&quot;:{&quot;type&quot;:&quot;article-journal&quot;,&quot;id&quot;:&quot;4c69ac15-a622-36d0-a0e9-7828aba03910&quot;,&quot;title&quot;:&quot;Extended O-GlcNAc on HLA Class-I-Bound Peptides&quot;,&quot;author&quot;:[{&quot;family&quot;:&quot;Marino&quot;,&quot;given&quot;:&quot;Fabio&quot;,&quot;parse-names&quot;:false,&quot;dropping-particle&quot;:&quot;&quot;,&quot;non-dropping-particle&quot;:&quot;&quot;},{&quot;family&quot;:&quot;Bern&quot;,&quot;given&quot;:&quot;Marshall&quot;,&quot;parse-names&quot;:false,&quot;dropping-particle&quot;:&quot;&quot;,&quot;non-dropping-particle&quot;:&quot;&quot;},{&quot;family&quot;:&quot;Mommen&quot;,&quot;given&quot;:&quot;Geert P. M.&quot;,&quot;parse-names&quot;:false,&quot;dropping-particle&quot;:&quot;&quot;,&quot;non-dropping-particle&quot;:&quot;&quot;},{&quot;family&quot;:&quot;Leney&quot;,&quot;given&quot;:&quot;Aneika C.&quot;,&quot;parse-names&quot;:false,&quot;dropping-particle&quot;:&quot;&quot;,&quot;non-dropping-particle&quot;:&quot;&quot;},{&quot;family&quot;:&quot;Gaans-van den Brink&quot;,&quot;given&quot;:&quot;Jacqueline A. M.&quot;,&quot;parse-names&quot;:false,&quot;dropping-particle&quot;:&quot;&quot;,&quot;non-dropping-particle&quot;:&quot;van&quot;},{&quot;family&quot;:&quot;Bonvin&quot;,&quot;given&quot;:&quot;Alexandre M. J. J.&quot;,&quot;parse-names&quot;:false,&quot;dropping-particle&quot;:&quot;&quot;,&quot;non-dropping-particle&quot;:&quot;&quot;},{&quot;family&quot;:&quot;Becker&quot;,&quot;given&quot;:&quot;Christopher&quot;,&quot;parse-names&quot;:false,&quot;dropping-particle&quot;:&quot;&quot;,&quot;non-dropping-particle&quot;:&quot;&quot;},{&quot;family&quot;:&quot;Els&quot;,&quot;given&quot;:&quot;Cécile A. C. M.&quot;,&quot;parse-names&quot;:false,&quot;dropping-particle&quot;:&quot;&quot;,&quot;non-dropping-particle&quot;:&quot;van&quot;},{&quot;family&quot;:&quot;Heck&quot;,&quot;given&quot;:&quot;Albert J. R.&quot;,&quot;parse-names&quot;:false,&quot;dropping-particle&quot;:&quot;&quot;,&quot;non-dropping-particle&quot;:&quot;&quot;}],&quot;container-title&quot;:&quot;Journal of the American Chemical Society&quot;,&quot;container-title-short&quot;:&quot;J Am Chem Soc&quot;,&quot;DOI&quot;:&quot;10.1021/jacs.5b06586&quot;,&quot;ISSN&quot;:&quot;0002-7863&quot;,&quot;issued&quot;:{&quot;date-parts&quot;:[[2015,9,2]]},&quot;page&quot;:&quot;10922-10925&quot;,&quot;issue&quot;:&quot;34&quot;,&quot;volume&quot;:&quot;137&quot;},&quot;isTemporary&quot;:false},{&quot;id&quot;:&quot;5630f6f5-4246-3ec3-a95b-f3495a668135&quot;,&quot;itemData&quot;:{&quot;type&quot;:&quot;article-journal&quot;,&quot;id&quot;:&quot;5630f6f5-4246-3ec3-a95b-f3495a668135&quot;,&quot;title&quot;:&quot;Assignment of Saccharide Identities through Analysis of Oxonium Ion Fragmentation Profiles in LC–MS/MS of Glycopeptides&quot;,&quot;author&quot;:[{&quot;family&quot;:&quot;Halim&quot;,&quot;given&quot;:&quot;Adnan&quot;,&quot;parse-names&quot;:false,&quot;dropping-particle&quot;:&quot;&quot;,&quot;non-dropping-particle&quot;:&quot;&quot;},{&quot;family&quot;:&quot;Westerlind&quot;,&quot;given&quot;:&quot;Ulrika&quot;,&quot;parse-names&quot;:false,&quot;dropping-particle&quot;:&quot;&quot;,&quot;non-dropping-particle&quot;:&quot;&quot;},{&quot;family&quot;:&quot;Pett&quot;,&quot;given&quot;:&quot;Christian&quot;,&quot;parse-names&quot;:false,&quot;dropping-particle&quot;:&quot;&quot;,&quot;non-dropping-particle&quot;:&quot;&quot;},{&quot;family&quot;:&quot;Schorlemer&quot;,&quot;given&quot;:&quot;Manuel&quot;,&quot;parse-names&quot;:false,&quot;dropping-particle&quot;:&quot;&quot;,&quot;non-dropping-particle&quot;:&quot;&quot;},{&quot;family&quot;:&quot;Rüetschi&quot;,&quot;given&quot;:&quot;Ulla&quot;,&quot;parse-names&quot;:false,&quot;dropping-particle&quot;:&quot;&quot;,&quot;non-dropping-particle&quot;:&quot;&quot;},{&quot;family&quot;:&quot;Brinkmalm&quot;,&quot;given&quot;:&quot;Gunnar&quot;,&quot;parse-names&quot;:false,&quot;dropping-particle&quot;:&quot;&quot;,&quot;non-dropping-particle&quot;:&quot;&quot;},{&quot;family&quot;:&quot;Sihlbom&quot;,&quot;given&quot;:&quot;Carina&quot;,&quot;parse-names&quot;:false,&quot;dropping-particle&quot;:&quot;&quot;,&quot;non-dropping-particle&quot;:&quot;&quot;},{&quot;family&quot;:&quot;Lengqvist&quot;,&quot;given&quot;:&quot;Johan&quot;,&quot;parse-names&quot;:false,&quot;dropping-particle&quot;:&quot;&quot;,&quot;non-dropping-particle&quot;:&quot;&quot;},{&quot;family&quot;:&quot;Larson&quot;,&quot;given&quot;:&quot;Göran&quot;,&quot;parse-names&quot;:false,&quot;dropping-particle&quot;:&quot;&quot;,&quot;non-dropping-particle&quot;:&quot;&quot;},{&quot;family&quot;:&quot;Nilsson&quot;,&quot;given&quot;:&quot;Jonas&quot;,&quot;parse-names&quot;:false,&quot;dropping-particle&quot;:&quot;&quot;,&quot;non-dropping-particle&quot;:&quot;&quot;}],&quot;container-title&quot;:&quot;Journal of Proteome Research&quot;,&quot;DOI&quot;:&quot;10.1021/pr500898r&quot;,&quot;ISSN&quot;:&quot;1535-3893&quot;,&quot;issued&quot;:{&quot;date-parts&quot;:[[2014,12,5]]},&quot;page&quot;:&quot;6024-6032&quot;,&quot;issue&quot;:&quot;12&quot;,&quot;volume&quot;:&quot;13&quot;,&quot;container-title-short&quot;:&quot;&quot;},&quot;isTemporary&quot;:false}]},{&quot;citationID&quot;:&quot;MENDELEY_CITATION_efa61ef0-a4fb-4d79-852c-b5828fc9f16e&quot;,&quot;properties&quot;:{&quot;noteIndex&quot;:0},&quot;isEdited&quot;:false,&quot;manualOverride&quot;:{&quot;isManuallyOverridden&quot;:false,&quot;citeprocText&quot;:&quot;(34, 48, 54)&quot;,&quot;manualOverrideText&quot;:&quot;&quot;},&quot;citationTag&quot;:&quot;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&quot;,&quot;citationItems&quot;:[{&quot;id&quot;:&quot;3186924d-067a-3147-859c-6ae9ea916cdf&quot;,&quot;itemData&quot;:{&quot;type&quot;:&quot;article-journal&quot;,&quot;id&quot;:&quot;3186924d-067a-3147-859c-6ae9ea916cdf&quot;,&quot;title&quot;:&quot;High-throughput Serum N-Glycomics: Method Comparison and Application to Study Rheumatoid Arthritis and Pregnancy-associated Changes&quot;,&quot;author&quot;:[{&quot;family&quot;:&quot;Reiding&quot;,&quot;given&quot;:&quot;Karli R.&quot;,&quot;parse-names&quot;:false,&quot;dropping-particle&quot;:&quot;&quot;,&quot;non-dropping-particle&quot;:&quot;&quot;},{&quot;family&quot;:&quot;Bondt&quot;,&quot;given&quot;:&quot;Albert&quot;,&quot;parse-names&quot;:false,&quot;dropping-particle&quot;:&quot;&quot;,&quot;non-dropping-particle&quot;:&quot;&quot;},{&quot;family&quot;:&quot;Hennig&quot;,&quot;given&quot;:&quot;René&quot;,&quot;parse-names&quot;:false,&quot;dropping-particle&quot;:&quot;&quot;,&quot;non-dropping-particle&quot;:&quot;&quot;},{&quot;family&quot;:&quot;Gardner&quot;,&quot;given&quot;:&quot;Richard A.&quot;,&quot;parse-names&quot;:false,&quot;dropping-particle&quot;:&quot;&quot;,&quot;non-dropping-particle&quot;:&quot;&quot;},{&quot;family&quot;:&quot;O'Flaherty&quot;,&quot;given&quot;:&quot;Roisin&quot;,&quot;parse-names&quot;:false,&quot;dropping-particle&quot;:&quot;&quot;,&quot;non-dropping-particle&quot;:&quot;&quot;},{&quot;family&quot;:&quot;Trbojević-Akmačić&quot;,&quot;given&quot;:&quot;Irena&quot;,&quot;parse-names&quot;:false,&quot;dropping-particle&quot;:&quot;&quot;,&quot;non-dropping-particle&quot;:&quot;&quot;},{&quot;family&quot;:&quot;Shubhakar&quot;,&quot;given&quot;:&quot;Archana&quot;,&quot;parse-names&quot;:false,&quot;dropping-particle&quot;:&quot;&quot;,&quot;non-dropping-particle&quot;:&quot;&quot;},{&quot;family&quot;:&quot;Hazes&quot;,&quot;given&quot;:&quot;Johanna M.W.&quot;,&quot;parse-names&quot;:false,&quot;dropping-particle&quot;:&quot;&quot;,&quot;non-dropping-particle&quot;:&quot;&quot;},{&quot;family&quot;:&quot;Reichl&quot;,&quot;given&quot;:&quot;Udo&quot;,&quot;parse-names&quot;:false,&quot;dropping-particle&quot;:&quot;&quot;,&quot;non-dropping-particle&quot;:&quot;&quot;},{&quot;family&quot;:&quot;Fernandes&quot;,&quot;given&quot;:&quot;Daryl L.&quot;,&quot;parse-names&quot;:false,&quot;dropping-particle&quot;:&quot;&quot;,&quot;non-dropping-particle&quot;:&quot;&quot;},{&quot;family&quot;:&quot;Pučić-Baković&quot;,&quot;given&quot;:&quot;Maja&quot;,&quot;parse-names&quot;:false,&quot;dropping-particle&quot;:&quot;&quot;,&quot;non-dropping-particle&quot;:&quot;&quot;},{&quot;family&quot;:&quot;Rapp&quot;,&quot;given&quot;:&quot;Erdmann&quot;,&quot;parse-names&quot;:false,&quot;dropping-particle&quot;:&quot;&quot;,&quot;non-dropping-particle&quot;:&quot;&quot;},{&quot;family&quot;:&quot;Spencer&quot;,&quot;given&quot;:&quot;Daniel I.R.&quot;,&quot;parse-names&quot;:false,&quot;dropping-particle&quot;:&quot;&quot;,&quot;non-dropping-particle&quot;:&quot;&quot;},{&quot;family&quot;:&quot;Dolhain&quot;,&quot;given&quot;:&quot;Radboud J.E.M.&quot;,&quot;parse-names&quot;:false,&quot;dropping-particle&quot;:&quot;&quot;,&quot;non-dropping-particle&quot;:&quot;&quot;},{&quot;family&quot;:&quot;Rudd&quot;,&quot;given&quot;:&quot;Pauline M.&quot;,&quot;parse-names&quot;:false,&quot;dropping-particle&quot;:&quot;&quot;,&quot;non-dropping-particle&quot;:&quot;&quot;},{&quot;family&quot;:&quot;Lauc&quot;,&quot;given&quot;:&quot;Gordan&quot;,&quot;parse-names&quot;:false,&quot;dropping-particle&quot;:&quot;&quot;,&quot;non-dropping-particle&quot;:&quot;&quot;},{&quot;family&quot;:&quot;Wuhrer&quot;,&quot;given&quot;:&quot;Manfred&quot;,&quot;parse-names&quot;:false,&quot;dropping-particle&quot;:&quot;&quot;,&quot;non-dropping-particle&quot;:&quot;&quot;}],&quot;container-title&quot;:&quot;Molecular &amp; Cellular Proteomics&quot;,&quot;DOI&quot;:&quot;10.1074/mcp.RA117.000454&quot;,&quot;ISSN&quot;:&quot;15359476&quot;,&quot;issued&quot;:{&quot;date-parts&quot;:[[2019,1]]},&quot;page&quot;:&quot;3-15&quot;,&quot;issue&quot;:&quot;1&quot;,&quot;volume&quot;:&quot;18&quot;,&quot;container-title-short&quot;:&quot;&quot;},&quot;isTemporary&quot;:false},{&quot;id&quot;:&quot;a1908513-7361-3628-a3ea-1d9f97546f69&quot;,&quot;itemData&quot;:{&quot;type&quot;:&quot;article-journal&quot;,&quot;id&quot;:&quot;a1908513-7361-3628-a3ea-1d9f97546f69&quot;,&quot;title&quot;:&quot;Human plasma protein N-glycosylation&quot;,&quot;author&quot;:[{&quot;family&quot;:&quot;Clerc&quot;,&quot;given&quot;:&quot;Florent&quot;,&quot;parse-names&quot;:false,&quot;dropping-particle&quot;:&quot;&quot;,&quot;non-dropping-particle&quot;:&quot;&quot;},{&quot;family&quot;:&quot;Reiding&quot;,&quot;given&quot;:&quot;Karli R.&quot;,&quot;parse-names&quot;:false,&quot;dropping-particle&quot;:&quot;&quot;,&quot;non-dropping-particle&quot;:&quot;&quot;},{&quot;family&quot;:&quot;Jansen&quot;,&quot;given&quot;:&quot;Bas C.&quot;,&quot;parse-names&quot;:false,&quot;dropping-particle&quot;:&quot;&quot;,&quot;non-dropping-particle&quot;:&quot;&quot;},{&quot;family&quot;:&quot;Kammeijer&quot;,&quot;given&quot;:&quot;Guinevere S. M.&quot;,&quot;parse-names&quot;:false,&quot;dropping-particle&quot;:&quot;&quot;,&quot;non-dropping-particle&quot;:&quot;&quot;},{&quot;family&quot;:&quot;Bondt&quot;,&quot;given&quot;:&quot;Albert&quot;,&quot;parse-names&quot;:false,&quot;dropping-particle&quot;:&quot;&quot;,&quot;non-dropping-particle&quot;:&quot;&quot;},{&quot;family&quot;:&quot;Wuhrer&quot;,&quot;given&quot;:&quot;Manfred&quot;,&quot;parse-names&quot;:false,&quot;dropping-particle&quot;:&quot;&quot;,&quot;non-dropping-particle&quot;:&quot;&quot;}],&quot;container-title&quot;:&quot;Glycoconjugate Journal&quot;,&quot;DOI&quot;:&quot;10.1007/s10719-015-9626-2&quot;,&quot;ISSN&quot;:&quot;0282-0080&quot;,&quot;issued&quot;:{&quot;date-parts&quot;:[[2016,6,10]]},&quot;page&quot;:&quot;309-343&quot;,&quot;issue&quot;:&quot;3&quot;,&quot;volume&quot;:&quot;33&quot;,&quot;container-title-short&quot;:&quot;&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citationID&quot;:&quot;MENDELEY_CITATION_1a67cadb-7295-47a8-8cc3-e28fe241ea3d&quot;,&quot;properties&quot;:{&quot;noteIndex&quot;:0},&quot;isEdited&quot;:false,&quot;manualOverride&quot;:{&quot;isManuallyOverridden&quot;:false,&quot;citeprocText&quot;:&quot;(34, 40, 45, 46)&quot;,&quot;manualOverrideText&quot;:&quot;&quot;},&quot;citationTag&quot;:&quot;MENDELEY_CITATION_v3_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&quot;,&quot;citationItems&quot;:[{&quot;id&quot;:&quot;3eb4d00d-7c39-3b0d-911d-5e03790eee23&quot;,&quot;itemData&quot;:{&quot;type&quot;:&quot;article-journal&quot;,&quot;id&quot;:&quot;3eb4d00d-7c39-3b0d-911d-5e03790eee23&quot;,&quot;title&quot;:&quot;Hyper-truncated Asn355- and Asn391-glycans modulate the activity of neutrophil granule myeloperoxidase&quot;,&quot;author&quot;:[{&quot;family&quot;:&quot;Tjondro&quot;,&quot;given&quot;:&quot;Harry C.&quot;,&quot;parse-names&quot;:false,&quot;dropping-particle&quot;:&quot;&quot;,&quot;non-dropping-particle&quot;:&quot;&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Chatterjee&quot;,&quot;given&quot;:&quot;Sayantani&quot;,&quot;parse-names&quot;:false,&quot;dropping-particle&quot;:&quot;&quot;,&quot;non-dropping-particle&quot;:&quot;&quot;},{&quot;family&quot;:&quot;Loke&quot;,&quot;given&quot;:&quot;Ian&quot;,&quot;parse-names&quot;:false,&quot;dropping-particle&quot;:&quot;&quot;,&quot;non-dropping-particle&quot;:&quot;&quot;},{&quot;family&quot;:&quot;Chen&quot;,&quot;given&quot;:&quot;Siyun&quot;,&quot;parse-names&quot;:false,&quot;dropping-particle&quot;:&quot;&quot;,&quot;non-dropping-particle&quot;:&quot;&quot;},{&quot;family&quot;:&quot;Soltermann&quot;,&quot;given&quot;:&quot;Fabian&quot;,&quot;parse-names&quot;:false,&quot;dropping-particle&quot;:&quot;&quot;,&quot;non-dropping-particle&quot;:&quot;&quot;},{&quot;family&quot;:&quot;Hinneburg&quot;,&quot;given&quot;:&quot;Hannes&quot;,&quot;parse-names&quot;:false,&quot;dropping-particle&quot;:&quot;&quot;,&quot;non-dropping-particle&quot;:&quot;&quot;},{&quot;family&quot;:&quot;Parker&quot;,&quot;given&quot;:&quot;Benjamin L.&quot;,&quot;parse-names&quot;:false,&quot;dropping-particle&quot;:&quot;&quot;,&quot;non-dropping-particle&quot;:&quot;&quot;},{&quot;family&quot;:&quot;Venkatakrishnan&quot;,&quot;given&quot;:&quot;Vignesh&quot;,&quot;parse-names&quot;:false,&quot;dropping-particle&quot;:&quot;&quot;,&quot;non-dropping-particle&quot;:&quot;&quot;},{&quot;family&quot;:&quot;Dieckmann&quot;,&quot;given&quot;:&quot;Regis&quot;,&quot;parse-names&quot;:false,&quot;dropping-particle&quot;:&quot;&quot;,&quot;non-dropping-particle&quot;:&quot;&quot;},{&quot;family&quot;:&quot;Grant&quot;,&quot;given&quot;:&quot;Oliver C.&quot;,&quot;parse-names&quot;:false,&quot;dropping-particle&quot;:&quot;&quot;,&quot;non-dropping-particle&quot;:&quot;&quot;},{&quot;family&quot;:&quot;Bylund&quot;,&quot;given&quot;:&quot;Johan&quot;,&quot;parse-names&quot;:false,&quot;dropping-particle&quot;:&quot;&quot;,&quot;non-dropping-particle&quot;:&quot;&quot;},{&quot;family&quot;:&quot;Rodger&quot;,&quot;given&quot;:&quot;Alison&quot;,&quot;parse-names&quot;:false,&quot;dropping-particle&quot;:&quot;&quot;,&quot;non-dropping-particle&quot;:&quot;&quot;},{&quot;family&quot;:&quot;Woods&quot;,&quot;given&quot;:&quot;Robert J.&quot;,&quot;parse-names&quot;:false,&quot;dropping-particle&quot;:&quot;&quot;,&quot;non-dropping-particle&quot;:&quot;&quot;},{&quot;family&quot;:&quot;Karlsson-Bengtsson&quot;,&quot;given&quot;:&quot;Anna&quot;,&quot;parse-names&quot;:false,&quot;dropping-particle&quot;:&quot;&quot;,&quot;non-dropping-particle&quot;:&quot;&quot;},{&quot;family&quot;:&quot;Struwe&quot;,&quot;given&quot;:&quot;Weston B.&quot;,&quot;parse-names&quot;:false,&quot;dropping-particle&quot;:&quot;&quot;,&quot;non-dropping-particle&quot;:&quot;&quot;},{&quot;family&quot;:&quot;Thaysen-Andersen&quot;,&quot;given&quot;:&quot;Morten&quot;,&quot;parse-names&quot;:false,&quot;dropping-particle&quot;:&quot;&quot;,&quot;non-dropping-particle&quot;:&quot;&quot;}],&quot;container-title&quot;:&quot;Journal of Biological Chemistry&quot;,&quot;DOI&quot;:&quot;10.1074/jbc.RA120.016342&quot;,&quot;ISSN&quot;:&quot;00219258&quot;,&quot;issued&quot;:{&quot;date-parts&quot;:[[2021,1]]},&quot;page&quot;:&quot;100144&quot;,&quot;volume&quot;:&quot;296&quot;,&quot;container-title-short&quot;:&quot;&quot;},&quot;isTemporary&quot;:false},{&quot;id&quot;:&quot;5f39afbf-c1b9-3247-8a95-21366ff45fb8&quot;,&quot;itemData&quot;:{&quot;type&quot;:&quot;article-journal&quot;,&quot;id&quot;:&quot;5f39afbf-c1b9-3247-8a95-21366ff45fb8&quot;,&quot;title&quot;:&quot;&lt;i&gt;N&lt;/i&gt; -acetyl-β-D-hexosaminidases mediate the generation of paucimannosidic proteins via a putative noncanonical truncation pathway in human neutrophils&quot;,&quot;author&quot;:[{&quot;family&quot;:&quot;Ugonotti&quot;,&quot;given&quot;:&quot;Julian&quot;,&quot;parse-names&quot;:false,&quot;dropping-particle&quot;:&quot;&quot;,&quot;non-dropping-particle&quot;:&quot;&quot;},{&quot;family&quot;:&quot;Kawahara&quot;,&quot;given&quot;:&quot;Rebeca&quot;,&quot;parse-names&quot;:false,&quot;dropping-particle&quot;:&quot;&quot;,&quot;non-dropping-particle&quot;:&quot;&quot;},{&quot;family&quot;:&quot;Loke&quot;,&quot;given&quot;:&quot;Ian&quot;,&quot;parse-names&quot;:false,&quot;dropping-particle&quot;:&quot;&quot;,&quot;non-dropping-particle&quot;:&quot;&quot;},{&quot;family&quot;:&quot;Zhu&quot;,&quot;given&quot;:&quot;Yuqi&quot;,&quot;parse-names&quot;:false,&quot;dropping-particle&quot;:&quot;&quot;,&quot;non-dropping-particle&quot;:&quot;&quot;},{&quot;family&quot;:&quot;Chatterjee&quot;,&quot;given&quot;:&quot;Sayantani&quot;,&quot;parse-names&quot;:false,&quot;dropping-particle&quot;:&quot;&quot;,&quot;non-dropping-particle&quot;:&quot;&quot;},{&quot;family&quot;:&quot;Tjondro&quot;,&quot;given&quot;:&quot;Harry C&quot;,&quot;parse-names&quot;:false,&quot;dropping-particle&quot;:&quot;&quot;,&quot;non-dropping-particle&quot;:&quot;&quot;},{&quot;family&quot;:&quot;Sumer-Bayraktar&quot;,&quot;given&quot;:&quot;Zeynep&quot;,&quot;parse-names&quot;:false,&quot;dropping-particle&quot;:&quot;&quot;,&quot;non-dropping-particle&quot;:&quot;&quot;},{&quot;family&quot;:&quot;Neelamegham&quot;,&quot;given&quot;:&quot;Sriram&quot;,&quot;parse-names&quot;:false,&quot;dropping-particle&quot;:&quot;&quot;,&quot;non-dropping-particle&quot;:&quot;&quot;},{&quot;family&quot;:&quot;Thaysen-Andersen&quot;,&quot;given&quot;:&quot;Morten&quot;,&quot;parse-names&quot;:false,&quot;dropping-particle&quot;:&quot;&quot;,&quot;non-dropping-particle&quot;:&quot;&quot;}],&quot;container-title&quot;:&quot;Glycobiology&quot;,&quot;container-title-short&quot;:&quot;Glycobiology&quot;,&quot;DOI&quot;:&quot;10.1093/glycob/cwab108&quot;,&quot;ISSN&quot;:&quot;1460-2423&quot;,&quot;issued&quot;:{&quot;date-parts&quot;:[[2022,3,30]]},&quot;page&quot;:&quot;218-229&quot;,&quot;abstract&quot;:&quot;&lt;p&gt;We recently discovered that human neutrophils express immunomodulatory glycoproteins carrying unusual and highly truncated paucimannosidic N-glycans (Man1-3GlcNAc2Fuc0–1), but their biosynthesis remains elusive. Guided by the well-characterized truncation pathway in invertebrates and plants in which the N-acetyl-β-D-hexosaminidase (Hex) isoenzymes catalyze paucimannosidic protein (PMP) formation, we here set out to test if the homologous human Hex α and β subunits encoded by HEXA and HEXB drive a similar truncation pathway in human neutrophils. To this end, we performed quantitative glycomics and glycoproteomics of several CRISPR-Cas9-edited Hex-disrupted neutrophil-like HL-60 mutants (HEXA-KO and HEXB-KO) and matching unedited cell lines. Hex disruption was validated using next-generation sequencing, enzyme-linked immunosorbent assay (ELISA), quantitative proteomics and Hex activity assays. Excitingly, all Hex-disrupted mutants displayed significantly reduced levels of paucimannosylation, particularly Man2-3GlcNAc2Fuc1, relative to unedited HL-60 suggesting that both HEXA and HEXB contribute to PMP formation via a hitherto unexplored truncation pathway in neutrophils. Quantitative N-glycomics indeed demonstrated reduced utilization of a putative noncanonical truncation pathway in favor of the canonical elongation pathway in all Hex-disrupted mutants relative to unedited controls. Quantitative glycoproteomics recapitulated the truncation-to-elongation switch in all Hex-disrupted mutants and showed a greater switch for N-glycoproteins cotrafficking with Hex to the azurophilic granules of neutrophils such as myeloperoxidase. Finally, we supported the Hex-PMP relationship by documenting that primary neutrophils isolated from an early-onset Sandhoff disease patient (HEXB−/−) displayed dramatically reduced paucimannosylation relative to neutrophils from an age-matched unaffected donor. We conclude that both human Hex α and β mediate PMP formation via a putative noncanonical truncation pathway in neutrophils.&lt;/p&gt;&quot;,&quot;issue&quot;:&quot;3&quot;,&quot;volume&quot;:&quot;32&quot;},&quot;isTemporary&quot;:false},{&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quot;id&quot;:&quot;e4b8cefa-b5f8-3798-ab27-688b532c4c46&quot;,&quot;itemData&quot;:{&quot;type&quot;:&quot;article-journal&quot;,&quot;id&quot;:&quot;e4b8cefa-b5f8-3798-ab27-688b532c4c46&quot;,&quot;title&quot;:&quot;Neutrophil myeloperoxidase harbors distinct site-specific peculiarities in its glycosylation&quot;,&quot;author&quot;:[{&quot;family&quot;:&quot;Reiding&quot;,&quot;given&quot;:&quot;Karli R.&quot;,&quot;parse-names&quot;:false,&quot;dropping-particle&quot;:&quot;&quot;,&quot;non-dropping-particle&quot;:&quot;&quot;},{&quot;family&quot;:&quot;Franc&quot;,&quot;given&quot;:&quot;Vojtech&quot;,&quot;parse-names&quot;:false,&quot;dropping-particle&quot;:&quot;&quot;,&quot;non-dropping-particle&quot;:&quot;&quot;},{&quot;family&quot;:&quot;Huitema&quot;,&quot;given&quot;:&quot;Minke G.&quot;,&quot;parse-names&quot;:false,&quot;dropping-particle&quot;:&quot;&quot;,&quot;non-dropping-particle&quot;:&quot;&quot;},{&quot;family&quot;:&quot;Brouwer&quot;,&quot;given&quot;:&quot;Elisabeth&quot;,&quot;parse-names&quot;:false,&quot;dropping-particle&quot;:&quot;&quot;,&quot;non-dropping-particle&quot;:&quot;&quot;},{&quot;family&quot;:&quot;Heeringa&quot;,&quot;given&quot;:&quot;Peter&quot;,&quot;parse-names&quot;:false,&quot;dropping-particle&quot;:&quot;&quot;,&quot;non-dropping-particle&quot;:&quot;&quot;},{&quot;family&quot;:&quot;Heck&quot;,&quot;given&quot;:&quot;Albert J.R.&quot;,&quot;parse-names&quot;:false,&quot;dropping-particle&quot;:&quot;&quot;,&quot;non-dropping-particle&quot;:&quot;&quot;}],&quot;container-title&quot;:&quot;Journal of Biological Chemistry&quot;,&quot;DOI&quot;:&quot;10.1074/jbc.RA119.011098&quot;,&quot;ISSN&quot;:&quot;00219258&quot;,&quot;issued&quot;:{&quot;date-parts&quot;:[[2019,12]]},&quot;page&quot;:&quot;20233-20245&quot;,&quot;issue&quot;:&quot;52&quot;,&quot;volume&quot;:&quot;294&quot;,&quot;container-title-short&quot;:&quot;&quot;},&quot;isTemporary&quot;:false}]},{&quot;citationID&quot;:&quot;MENDELEY_CITATION_001e8802-d5eb-497d-9dbf-df8315f0efba&quot;,&quot;properties&quot;:{&quot;noteIndex&quot;:0},&quot;isEdited&quot;:false,&quot;manualOverride&quot;:{&quot;isManuallyOverridden&quot;:false,&quot;citeprocText&quot;:&quot;(34)&quot;,&quot;manualOverrideText&quot;:&quot;&quot;},&quot;citationTag&quot;:&quot;MENDELEY_CITATION_v3_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&quot;,&quot;citationItems&quot;:[{&quot;id&quot;:&quot;859a6f65-163e-348a-ba69-82fd1ae94c5a&quot;,&quot;itemData&quot;:{&quot;type&quot;:&quot;article-journal&quot;,&quot;id&quot;:&quot;859a6f65-163e-348a-ba69-82fd1ae94c5a&quot;,&quot;title&quot;:&quot;Neutrophil azurophilic granule glycoproteins are distinctively decorated by atypical pauci- and phosphomannose glycans&quot;,&quot;author&quot;:[{&quot;family&quot;:&quot;Reiding&quot;,&quot;given&quot;:&quot;Karli R.&quot;,&quot;parse-names&quot;:false,&quot;dropping-particle&quot;:&quot;&quot;,&quot;non-dropping-particle&quot;:&quot;&quot;},{&quot;family&quot;:&quot;Lin&quot;,&quot;given&quot;:&quot;Yu-Hsien&quot;,&quot;parse-names&quot;:false,&quot;dropping-particle&quot;:&quot;&quot;,&quot;non-dropping-particle&quot;:&quot;&quot;},{&quot;family&quot;:&quot;Alphen&quot;,&quot;given&quot;:&quot;Floris P. J.&quot;,&quot;parse-names&quot;:false,&quot;dropping-particle&quot;:&quot;&quot;,&quot;non-dropping-particle&quot;:&quot;van&quot;},{&quot;family&quot;:&quot;Meijer&quot;,&quot;given&quot;:&quot;Alexander B.&quot;,&quot;parse-names&quot;:false,&quot;dropping-particle&quot;:&quot;&quot;,&quot;non-dropping-particle&quot;:&quot;&quot;},{&quot;family&quot;:&quot;Heck&quot;,&quot;given&quot;:&quot;Albert J. R.&quot;,&quot;parse-names&quot;:false,&quot;dropping-particle&quot;:&quot;&quot;,&quot;non-dropping-particle&quot;:&quot;&quot;}],&quot;container-title&quot;:&quot;Communications Biology&quot;,&quot;DOI&quot;:&quot;10.1038/s42003-021-02555-7&quot;,&quot;ISSN&quot;:&quot;2399-3642&quot;,&quot;issued&quot;:{&quot;date-parts&quot;:[[2021,12,26]]},&quot;page&quot;:&quot;1012&quot;,&quot;abstract&quot;:&quot;&lt;p&gt; While neutrophils are critical first-responders of the immune system, they also cause tissue damage and act in a variety of autoimmune diseases. Many neutrophil proteins are &lt;italic&gt;N&lt;/italic&gt; -glycosylated, a post-translational modification that may affect, among others, enzymatic activity, receptor interaction, and protein backbone accessibility. So far, a handful neutrophil proteins were reported to be decorated with atypical small glycans (paucimannose and smaller) and phosphomannosylated glycans. To elucidate the occurrence of these atypical glycoforms across the neutrophil proteome, we performed LC-MS/MS-based (glyco)proteomics of pooled neutrophils from healthy donors, obtaining site-specific &lt;italic&gt;N&lt;/italic&gt; -glycan characterisation of &amp;gt;200 glycoproteins. We found that glycoproteins that are typically membrane-bound to be mostly decorated with high-mannose/complex &lt;italic&gt;N&lt;/italic&gt; -glycans, while secreted proteins mainly harboured complex &lt;italic&gt;N&lt;/italic&gt; -glycans. In contrast, proteins inferred to originate from azurophilic granules carried distinct and abundant paucimannosylation, asymmetric/hybrid glycans, and glycan phosphomannosylation. As these same proteins are often autoantigenic, uncovering their atypical glycosylation characteristics is an important step towards understanding autoimmune disease and improving treatment. &lt;/p&gt;&quot;,&quot;issue&quot;:&quot;1&quot;,&quot;volume&quot;:&quot;4&quot;,&quot;container-title-short&quot;:&quot;&quot;},&quot;isTemporary&quot;:false}]}]"/>
    <we:property name="MENDELEY_CITATIONS_STYLE" value="{&quot;id&quot;:&quot;https://www.zotero.org/styles/molecular-and-cellular-proteomics&quot;,&quot;title&quot;:&quot;Molecular &amp; Cellular Proteomics&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1D0D3A9B2EAD42AD2E873BA9FAA126" ma:contentTypeVersion="13" ma:contentTypeDescription="Create a new document." ma:contentTypeScope="" ma:versionID="d3104e8f061b1c2b74f8b4fee861bacb">
  <xsd:schema xmlns:xsd="http://www.w3.org/2001/XMLSchema" xmlns:xs="http://www.w3.org/2001/XMLSchema" xmlns:p="http://schemas.microsoft.com/office/2006/metadata/properties" xmlns:ns3="33c1ae3f-a328-4dbd-9b10-a6f019c890d1" xmlns:ns4="e462b9a0-4097-4acb-94c9-b5f417f65a3a" targetNamespace="http://schemas.microsoft.com/office/2006/metadata/properties" ma:root="true" ma:fieldsID="294872acc29441d7d4ac14e17e6523c9" ns3:_="" ns4:_="">
    <xsd:import namespace="33c1ae3f-a328-4dbd-9b10-a6f019c890d1"/>
    <xsd:import namespace="e462b9a0-4097-4acb-94c9-b5f417f65a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c1ae3f-a328-4dbd-9b10-a6f019c890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2b9a0-4097-4acb-94c9-b5f417f65a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91367-C1D9-4C99-9E5F-5B8F8D9F07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c1ae3f-a328-4dbd-9b10-a6f019c890d1"/>
    <ds:schemaRef ds:uri="e462b9a0-4097-4acb-94c9-b5f417f65a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B3B5B9-A6EC-40D0-9753-53226051F89E}">
  <ds:schemaRefs>
    <ds:schemaRef ds:uri="http://schemas.microsoft.com/sharepoint/v3/contenttype/forms"/>
  </ds:schemaRefs>
</ds:datastoreItem>
</file>

<file path=customXml/itemProps3.xml><?xml version="1.0" encoding="utf-8"?>
<ds:datastoreItem xmlns:ds="http://schemas.openxmlformats.org/officeDocument/2006/customXml" ds:itemID="{5018F053-161D-4E39-87BA-C0EBA83A07C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4952D86-28D2-40E9-84AB-A4DCDDCDF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16</Pages>
  <Words>2580</Words>
  <Characters>14710</Characters>
  <Application>Microsoft Office Word</Application>
  <DocSecurity>0</DocSecurity>
  <Lines>122</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Utrecht University</Company>
  <LinksUpToDate>false</LinksUpToDate>
  <CharactersWithSpaces>17256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S. (Soumya)</dc:creator>
  <cp:keywords/>
  <dc:description/>
  <cp:lastModifiedBy>Scheltema, R.A. (Richard)</cp:lastModifiedBy>
  <cp:revision>4</cp:revision>
  <cp:lastPrinted>2022-12-20T13:29:00Z</cp:lastPrinted>
  <dcterms:created xsi:type="dcterms:W3CDTF">2023-05-17T13:34:00Z</dcterms:created>
  <dcterms:modified xsi:type="dcterms:W3CDTF">2023-05-17T13:54:00Z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0x0101006C1D0D3A9B2EAD42AD2E873BA9FAA126</vt:lpwstr>
  </property>
  <property fmtid="{D5CDD505-2E9C-101B-9397-08002B2CF9AE}" pid="3" name="MSIP_Label_e340eb20-1c5f-4409-b1a4-85adc943d5d7_Enabled">
    <vt:lpwstr>true</vt:lpwstr>
  </property>
  <property fmtid="{D5CDD505-2E9C-101B-9397-08002B2CF9AE}" pid="4" name="MSIP_Label_e340eb20-1c5f-4409-b1a4-85adc943d5d7_SetDate">
    <vt:lpwstr>2022-06-27T13:24:08Z</vt:lpwstr>
  </property>
  <property fmtid="{D5CDD505-2E9C-101B-9397-08002B2CF9AE}" pid="5" name="MSIP_Label_e340eb20-1c5f-4409-b1a4-85adc943d5d7_Method">
    <vt:lpwstr>Standard</vt:lpwstr>
  </property>
  <property fmtid="{D5CDD505-2E9C-101B-9397-08002B2CF9AE}" pid="6" name="MSIP_Label_e340eb20-1c5f-4409-b1a4-85adc943d5d7_Name">
    <vt:lpwstr>Confidential</vt:lpwstr>
  </property>
  <property fmtid="{D5CDD505-2E9C-101B-9397-08002B2CF9AE}" pid="7" name="MSIP_Label_e340eb20-1c5f-4409-b1a4-85adc943d5d7_SiteId">
    <vt:lpwstr>375ce1b8-8db1-479b-a12c-06fa9d2a2eaf</vt:lpwstr>
  </property>
  <property fmtid="{D5CDD505-2E9C-101B-9397-08002B2CF9AE}" pid="8" name="MSIP_Label_e340eb20-1c5f-4409-b1a4-85adc943d5d7_ActionId">
    <vt:lpwstr>017b46e7-dc2c-4eb2-8cee-519dadecfa80</vt:lpwstr>
  </property>
  <property fmtid="{D5CDD505-2E9C-101B-9397-08002B2CF9AE}" pid="9" name="MSIP_Label_e340eb20-1c5f-4409-b1a4-85adc943d5d7_ContentBits">
    <vt:lpwstr>2</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http://www.zotero.org/styles/chicago-author-datea</vt:lpwstr>
  </property>
  <property fmtid="{D5CDD505-2E9C-101B-9397-08002B2CF9AE}" pid="17" name="Mendeley Recent Style Name 3_1">
    <vt:lpwstr>BBB3</vt:lpwstr>
  </property>
  <property fmtid="{D5CDD505-2E9C-101B-9397-08002B2CF9AE}" pid="18" name="Mendeley Recent Style Id 4_1">
    <vt:lpwstr>http://www.zotero.org/styles/chicago-author-dateaaa</vt:lpwstr>
  </property>
  <property fmtid="{D5CDD505-2E9C-101B-9397-08002B2CF9AE}" pid="19" name="Mendeley Recent Style Name 4_1">
    <vt:lpwstr>BBB4</vt:lpwstr>
  </property>
  <property fmtid="{D5CDD505-2E9C-101B-9397-08002B2CF9AE}" pid="20" name="Mendeley Recent Style Id 5_1">
    <vt:lpwstr>http://www.zotero.org/styles/bibtex</vt:lpwstr>
  </property>
  <property fmtid="{D5CDD505-2E9C-101B-9397-08002B2CF9AE}" pid="21" name="Mendeley Recent Style Name 5_1">
    <vt:lpwstr>BibTeX generic citation style</vt:lpwstr>
  </property>
  <property fmtid="{D5CDD505-2E9C-101B-9397-08002B2CF9AE}" pid="22" name="Mendeley Recent Style Id 6_1">
    <vt:lpwstr>http://www.zotero.org/styles/chicago-author-date</vt:lpwstr>
  </property>
  <property fmtid="{D5CDD505-2E9C-101B-9397-08002B2CF9AE}" pid="23" name="Mendeley Recent Style Name 6_1">
    <vt:lpwstr>Chicago Manual of Style 17th edition (author-date)</vt:lpwstr>
  </property>
  <property fmtid="{D5CDD505-2E9C-101B-9397-08002B2CF9AE}" pid="24" name="Mendeley Recent Style Id 7_1">
    <vt:lpwstr>https://files.taylorandfrancis.com/tf_USCSEA.pdf</vt:lpwstr>
  </property>
  <property fmtid="{D5CDD505-2E9C-101B-9397-08002B2CF9AE}" pid="25" name="Mendeley Recent Style Name 7_1">
    <vt:lpwstr>Taylor &amp; Francis - Council of Science Editors (numeric) Bastiaan</vt:lpwstr>
  </property>
  <property fmtid="{D5CDD505-2E9C-101B-9397-08002B2CF9AE}" pid="26" name="Mendeley Recent Style Id 8_1">
    <vt:lpwstr>http://www.zotero.org/styles/bibtexaas</vt:lpwstr>
  </property>
  <property fmtid="{D5CDD505-2E9C-101B-9397-08002B2CF9AE}" pid="27" name="Mendeley Recent Style Name 8_1">
    <vt:lpwstr>WordToLatex</vt:lpwstr>
  </property>
  <property fmtid="{D5CDD505-2E9C-101B-9397-08002B2CF9AE}" pid="28" name="Mendeley Recent Style Id 9_1">
    <vt:lpwstr>http://www.zotero.org/styles/bibtexaa</vt:lpwstr>
  </property>
  <property fmtid="{D5CDD505-2E9C-101B-9397-08002B2CF9AE}" pid="29" name="Mendeley Recent Style Name 9_1">
    <vt:lpwstr>aaaaaaaaaaaaa</vt:lpwstr>
  </property>
  <property fmtid="{D5CDD505-2E9C-101B-9397-08002B2CF9AE}" pid="30" name="Mendeley Document_1">
    <vt:lpwstr>True</vt:lpwstr>
  </property>
  <property fmtid="{D5CDD505-2E9C-101B-9397-08002B2CF9AE}" pid="31" name="Mendeley Unique User Id_1">
    <vt:lpwstr>b17b735f-00e6-38fc-8601-96d5a4fd41f9</vt:lpwstr>
  </property>
  <property fmtid="{D5CDD505-2E9C-101B-9397-08002B2CF9AE}" pid="32" name="Mendeley Citation Style_1">
    <vt:lpwstr>http://www.zotero.org/styles/apa</vt:lpwstr>
  </property>
</Properties>
</file>